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3C6433" w14:textId="77777777" w:rsidR="00260DC1" w:rsidRPr="00EF10FA" w:rsidRDefault="00260DC1" w:rsidP="00F07438">
      <w:pPr>
        <w:rPr>
          <w:lang w:val="en-US"/>
        </w:rPr>
      </w:pPr>
    </w:p>
    <w:p w14:paraId="6B34CC33" w14:textId="77777777" w:rsidR="00260DC1" w:rsidRPr="00395FB6" w:rsidRDefault="00260DC1" w:rsidP="00F07438">
      <w:pPr>
        <w:rPr>
          <w:lang w:val="en-US"/>
        </w:rPr>
      </w:pPr>
    </w:p>
    <w:p w14:paraId="1AE47910" w14:textId="77777777" w:rsidR="00F07438" w:rsidRPr="00234399" w:rsidRDefault="00F07438" w:rsidP="00F07438">
      <w:pPr>
        <w:rPr>
          <w:lang w:val="en-US"/>
        </w:rPr>
      </w:pPr>
    </w:p>
    <w:p w14:paraId="150CF595" w14:textId="77777777" w:rsidR="00F07438" w:rsidRPr="00234399" w:rsidRDefault="00F07438" w:rsidP="00F07438">
      <w:pPr>
        <w:rPr>
          <w:lang w:val="en-US"/>
        </w:rPr>
      </w:pPr>
    </w:p>
    <w:p w14:paraId="503B894A" w14:textId="78B15800" w:rsidR="1D985C06" w:rsidRPr="00234399" w:rsidRDefault="02D6408A">
      <w:pPr>
        <w:rPr>
          <w:rFonts w:ascii="Bahnschrift" w:hAnsi="Bahnschrift"/>
          <w:color w:val="288DBD"/>
          <w:sz w:val="72"/>
          <w:szCs w:val="72"/>
          <w:lang w:val="en-US"/>
        </w:rPr>
      </w:pPr>
      <w:r w:rsidRPr="00234399">
        <w:rPr>
          <w:rFonts w:ascii="Bahnschrift" w:hAnsi="Bahnschrift"/>
          <w:color w:val="288DBD"/>
          <w:sz w:val="72"/>
          <w:szCs w:val="72"/>
          <w:lang w:val="en-US"/>
        </w:rPr>
        <w:t>AI literacy</w:t>
      </w:r>
      <w:r w:rsidR="006046E3">
        <w:rPr>
          <w:rFonts w:ascii="Bahnschrift" w:hAnsi="Bahnschrift"/>
          <w:color w:val="288DBD"/>
          <w:sz w:val="72"/>
          <w:szCs w:val="72"/>
          <w:lang w:val="en-US"/>
        </w:rPr>
        <w:t xml:space="preserve"> Companion</w:t>
      </w:r>
    </w:p>
    <w:p w14:paraId="37A90352" w14:textId="7DD2ACF7" w:rsidR="00AD62AD" w:rsidRDefault="0894867F">
      <w:pPr>
        <w:rPr>
          <w:rFonts w:ascii="Bahnschrift" w:hAnsi="Bahnschrift"/>
          <w:sz w:val="44"/>
          <w:szCs w:val="44"/>
          <w:lang w:val="en-US"/>
        </w:rPr>
      </w:pPr>
      <w:r w:rsidRPr="00234399">
        <w:rPr>
          <w:rFonts w:ascii="Bahnschrift" w:hAnsi="Bahnschrift"/>
          <w:sz w:val="44"/>
          <w:szCs w:val="44"/>
          <w:lang w:val="en-US"/>
        </w:rPr>
        <w:t>Student Edition</w:t>
      </w:r>
    </w:p>
    <w:p w14:paraId="5E80993E" w14:textId="70A91EDA" w:rsidR="001F6BCE" w:rsidRPr="001F6BCE" w:rsidRDefault="001F6BCE">
      <w:pPr>
        <w:rPr>
          <w:rFonts w:ascii="Bahnschrift" w:hAnsi="Bahnschrift"/>
          <w:sz w:val="28"/>
          <w:szCs w:val="28"/>
        </w:rPr>
      </w:pPr>
      <w:r w:rsidRPr="0003773A">
        <w:rPr>
          <w:rFonts w:ascii="Bahnschrift" w:hAnsi="Bahnschrift"/>
          <w:sz w:val="28"/>
          <w:szCs w:val="28"/>
        </w:rPr>
        <w:t>v1.1</w:t>
      </w:r>
    </w:p>
    <w:p w14:paraId="5937523F" w14:textId="4546F0EF" w:rsidR="000A459C" w:rsidRPr="00234399" w:rsidRDefault="00680621" w:rsidP="1E5EA214">
      <w:pPr>
        <w:rPr>
          <w:lang w:val="en-US"/>
        </w:rPr>
      </w:pPr>
      <w:r w:rsidRPr="00234399">
        <w:rPr>
          <w:lang w:val="en-US"/>
        </w:rPr>
        <w:t xml:space="preserve"> </w:t>
      </w:r>
      <w:r w:rsidR="005D7D3E" w:rsidRPr="00234399">
        <w:rPr>
          <w:noProof/>
          <w:lang w:val="en-US"/>
        </w:rPr>
        <w:drawing>
          <wp:inline distT="0" distB="0" distL="0" distR="0" wp14:anchorId="7BA78D7B" wp14:editId="6DC3F775">
            <wp:extent cx="5730919" cy="3404316"/>
            <wp:effectExtent l="0" t="0" r="0" b="0"/>
            <wp:docPr id="1125620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20522" name="Picture 3"/>
                    <pic:cNvPicPr/>
                  </pic:nvPicPr>
                  <pic:blipFill rotWithShape="1">
                    <a:blip r:embed="rId11">
                      <a:extLst>
                        <a:ext uri="{28A0092B-C50C-407E-A947-70E740481C1C}">
                          <a14:useLocalDpi xmlns:a14="http://schemas.microsoft.com/office/drawing/2010/main" val="0"/>
                        </a:ext>
                      </a:extLst>
                    </a:blip>
                    <a:srcRect t="21063" b="19534"/>
                    <a:stretch>
                      <a:fillRect/>
                    </a:stretch>
                  </pic:blipFill>
                  <pic:spPr bwMode="auto">
                    <a:xfrm>
                      <a:off x="0" y="0"/>
                      <a:ext cx="5731510" cy="3404667"/>
                    </a:xfrm>
                    <a:prstGeom prst="rect">
                      <a:avLst/>
                    </a:prstGeom>
                    <a:ln>
                      <a:noFill/>
                    </a:ln>
                    <a:extLst>
                      <a:ext uri="{53640926-AAD7-44D8-BBD7-CCE9431645EC}">
                        <a14:shadowObscured xmlns:a14="http://schemas.microsoft.com/office/drawing/2010/main"/>
                      </a:ext>
                    </a:extLst>
                  </pic:spPr>
                </pic:pic>
              </a:graphicData>
            </a:graphic>
          </wp:inline>
        </w:drawing>
      </w:r>
    </w:p>
    <w:p w14:paraId="69DEBCA4" w14:textId="77777777" w:rsidR="00FA49CC" w:rsidRPr="00234399" w:rsidRDefault="00FA49CC" w:rsidP="000A459C">
      <w:pPr>
        <w:rPr>
          <w:lang w:val="en-US"/>
        </w:rPr>
      </w:pPr>
    </w:p>
    <w:p w14:paraId="112F6B55" w14:textId="77777777" w:rsidR="003C364E" w:rsidRPr="00234399" w:rsidRDefault="003C364E" w:rsidP="000A459C">
      <w:pPr>
        <w:rPr>
          <w:lang w:val="en-US"/>
        </w:rPr>
      </w:pPr>
    </w:p>
    <w:p w14:paraId="4666062E" w14:textId="77777777" w:rsidR="003C364E" w:rsidRPr="00234399" w:rsidRDefault="003C364E" w:rsidP="000A459C">
      <w:pPr>
        <w:rPr>
          <w:lang w:val="en-US"/>
        </w:rPr>
      </w:pPr>
    </w:p>
    <w:p w14:paraId="7644E571" w14:textId="4B06E778" w:rsidR="003C364E" w:rsidRPr="00234399" w:rsidRDefault="009D5761" w:rsidP="003C364E">
      <w:pPr>
        <w:rPr>
          <w:rFonts w:ascii="Bahnschrift" w:hAnsi="Bahnschrift"/>
          <w:lang w:val="en-US"/>
        </w:rPr>
      </w:pPr>
      <w:r>
        <w:rPr>
          <w:rFonts w:ascii="Bahnschrift" w:hAnsi="Bahnschrift"/>
          <w:lang w:val="en-US"/>
        </w:rPr>
        <w:t xml:space="preserve">VU Centre for Teaching </w:t>
      </w:r>
      <w:r w:rsidR="00FC36C4">
        <w:rPr>
          <w:rFonts w:ascii="Bahnschrift" w:hAnsi="Bahnschrift"/>
          <w:lang w:val="en-US"/>
        </w:rPr>
        <w:t>and Learning</w:t>
      </w:r>
    </w:p>
    <w:p w14:paraId="5CF8078E" w14:textId="77777777" w:rsidR="003C364E" w:rsidRPr="00234399" w:rsidRDefault="003C364E" w:rsidP="003C364E">
      <w:pPr>
        <w:rPr>
          <w:lang w:val="en-US"/>
        </w:rPr>
      </w:pPr>
    </w:p>
    <w:p w14:paraId="1CA31299" w14:textId="77777777" w:rsidR="003C364E" w:rsidRPr="00234399" w:rsidRDefault="003C364E" w:rsidP="003C364E">
      <w:pPr>
        <w:rPr>
          <w:lang w:val="en-US"/>
        </w:rPr>
        <w:sectPr w:rsidR="003C364E" w:rsidRPr="00234399" w:rsidSect="000A459C">
          <w:footerReference w:type="even" r:id="rId12"/>
          <w:footerReference w:type="default" r:id="rId13"/>
          <w:headerReference w:type="first" r:id="rId14"/>
          <w:footerReference w:type="first" r:id="rId15"/>
          <w:pgSz w:w="11906" w:h="16838"/>
          <w:pgMar w:top="1440" w:right="1440" w:bottom="1440" w:left="1440" w:header="708" w:footer="708" w:gutter="0"/>
          <w:cols w:space="708"/>
          <w:titlePg/>
          <w:docGrid w:linePitch="360"/>
        </w:sectPr>
      </w:pPr>
    </w:p>
    <w:p w14:paraId="71A63C0E" w14:textId="77777777" w:rsidR="00FA49CC" w:rsidRPr="00234399" w:rsidRDefault="00FA49CC" w:rsidP="000A459C">
      <w:pPr>
        <w:rPr>
          <w:lang w:val="en-US"/>
        </w:rPr>
      </w:pPr>
    </w:p>
    <w:p w14:paraId="2CD8DACE" w14:textId="7220E819" w:rsidR="00260DC1" w:rsidRPr="00CE3C2D" w:rsidRDefault="003157FB" w:rsidP="4B95FFD3">
      <w:pPr>
        <w:rPr>
          <w:rStyle w:val="TitleChar"/>
          <w:rFonts w:ascii="Bahnschrift" w:eastAsia="Times New Roman" w:hAnsi="Bahnschrift" w:cs="Times New Roman"/>
          <w:spacing w:val="0"/>
          <w:kern w:val="0"/>
          <w:sz w:val="20"/>
          <w:szCs w:val="20"/>
          <w:lang w:val="en-US"/>
        </w:rPr>
      </w:pPr>
      <w:r w:rsidRPr="00EF10FA">
        <w:rPr>
          <w:color w:val="288DBD"/>
          <w:sz w:val="24"/>
          <w:szCs w:val="24"/>
          <w:lang w:val="en-US"/>
        </w:rPr>
        <w:br w:type="page"/>
      </w:r>
      <w:r w:rsidR="0109B21A" w:rsidRPr="00EF10FA">
        <w:rPr>
          <w:rStyle w:val="TitleChar"/>
          <w:rFonts w:ascii="Bahnschrift" w:hAnsi="Bahnschrift"/>
          <w:color w:val="288DBD"/>
          <w:lang w:val="en-US"/>
        </w:rPr>
        <w:lastRenderedPageBreak/>
        <w:t xml:space="preserve">AI </w:t>
      </w:r>
      <w:r w:rsidR="5350533D" w:rsidRPr="00EF10FA">
        <w:rPr>
          <w:rStyle w:val="TitleChar"/>
          <w:rFonts w:ascii="Bahnschrift" w:hAnsi="Bahnschrift"/>
          <w:color w:val="288DBD"/>
          <w:lang w:val="en-US"/>
        </w:rPr>
        <w:t xml:space="preserve">Literacy </w:t>
      </w:r>
      <w:r w:rsidR="00FC36C4">
        <w:rPr>
          <w:rStyle w:val="TitleChar"/>
          <w:rFonts w:ascii="Bahnschrift" w:hAnsi="Bahnschrift"/>
          <w:color w:val="288DBD"/>
          <w:lang w:val="en-US"/>
        </w:rPr>
        <w:t>Companion</w:t>
      </w:r>
      <w:r w:rsidRPr="00EF10FA">
        <w:rPr>
          <w:lang w:val="en-US"/>
        </w:rPr>
        <w:br/>
      </w:r>
      <w:r w:rsidR="39E98042" w:rsidRPr="00B275B0">
        <w:rPr>
          <w:rFonts w:ascii="Bahnschrift" w:eastAsiaTheme="majorEastAsia" w:hAnsi="Bahnschrift"/>
        </w:rPr>
        <w:t>VU Cent</w:t>
      </w:r>
      <w:r w:rsidR="00F776C0" w:rsidRPr="00B275B0">
        <w:rPr>
          <w:rFonts w:ascii="Bahnschrift" w:eastAsiaTheme="majorEastAsia" w:hAnsi="Bahnschrift"/>
        </w:rPr>
        <w:t>re</w:t>
      </w:r>
      <w:r w:rsidR="39E98042" w:rsidRPr="00B275B0">
        <w:rPr>
          <w:rFonts w:ascii="Bahnschrift" w:eastAsiaTheme="majorEastAsia" w:hAnsi="Bahnschrift"/>
        </w:rPr>
        <w:t xml:space="preserve"> </w:t>
      </w:r>
      <w:proofErr w:type="spellStart"/>
      <w:r w:rsidR="39E98042" w:rsidRPr="00B275B0">
        <w:rPr>
          <w:rFonts w:ascii="Bahnschrift" w:eastAsiaTheme="majorEastAsia" w:hAnsi="Bahnschrift"/>
        </w:rPr>
        <w:t>for</w:t>
      </w:r>
      <w:proofErr w:type="spellEnd"/>
      <w:r w:rsidR="39E98042" w:rsidRPr="00B275B0">
        <w:rPr>
          <w:rFonts w:ascii="Bahnschrift" w:eastAsiaTheme="majorEastAsia" w:hAnsi="Bahnschrift"/>
        </w:rPr>
        <w:t xml:space="preserve"> Teaching </w:t>
      </w:r>
      <w:proofErr w:type="spellStart"/>
      <w:r w:rsidR="39E98042" w:rsidRPr="00B275B0">
        <w:rPr>
          <w:rFonts w:ascii="Bahnschrift" w:eastAsiaTheme="majorEastAsia" w:hAnsi="Bahnschrift"/>
        </w:rPr>
        <w:t>and</w:t>
      </w:r>
      <w:proofErr w:type="spellEnd"/>
      <w:r w:rsidR="39E98042" w:rsidRPr="00B275B0">
        <w:rPr>
          <w:rFonts w:ascii="Bahnschrift" w:eastAsiaTheme="majorEastAsia" w:hAnsi="Bahnschrift"/>
        </w:rPr>
        <w:t xml:space="preserve"> Learning</w:t>
      </w:r>
    </w:p>
    <w:p w14:paraId="620F4152" w14:textId="0DB33E8E" w:rsidR="004B1A8E" w:rsidRPr="00395FB6" w:rsidRDefault="0894867F" w:rsidP="1E5EA214">
      <w:pPr>
        <w:rPr>
          <w:rFonts w:ascii="Bahnschrift" w:hAnsi="Bahnschrift"/>
          <w:sz w:val="44"/>
          <w:szCs w:val="44"/>
          <w:lang w:val="en-US"/>
        </w:rPr>
      </w:pPr>
      <w:r w:rsidRPr="00EF10FA">
        <w:rPr>
          <w:rStyle w:val="TitleChar"/>
          <w:rFonts w:ascii="Bahnschrift" w:hAnsi="Bahnschrift"/>
          <w:sz w:val="44"/>
          <w:szCs w:val="44"/>
          <w:lang w:val="en-US"/>
        </w:rPr>
        <w:t xml:space="preserve">Student </w:t>
      </w:r>
      <w:r w:rsidR="00733B7A">
        <w:rPr>
          <w:rStyle w:val="TitleChar"/>
          <w:rFonts w:ascii="Bahnschrift" w:hAnsi="Bahnschrift"/>
          <w:sz w:val="44"/>
          <w:szCs w:val="44"/>
          <w:lang w:val="en-US"/>
        </w:rPr>
        <w:t>E</w:t>
      </w:r>
      <w:r w:rsidRPr="00EF10FA">
        <w:rPr>
          <w:rStyle w:val="TitleChar"/>
          <w:rFonts w:ascii="Bahnschrift" w:hAnsi="Bahnschrift"/>
          <w:sz w:val="44"/>
          <w:szCs w:val="44"/>
          <w:lang w:val="en-US"/>
        </w:rPr>
        <w:t>dition</w:t>
      </w:r>
    </w:p>
    <w:p w14:paraId="2FE44568" w14:textId="671138B2" w:rsidR="00C47FA2" w:rsidRPr="00395FB6" w:rsidRDefault="00763E7D" w:rsidP="00A71F9C">
      <w:pPr>
        <w:rPr>
          <w:lang w:val="en-US"/>
        </w:rPr>
      </w:pPr>
      <w:r w:rsidRPr="00EF10FA">
        <w:rPr>
          <w:lang w:val="en-US"/>
        </w:rPr>
        <w:t>Edition</w:t>
      </w:r>
      <w:r w:rsidR="004B1A8E" w:rsidRPr="00EF10FA">
        <w:rPr>
          <w:lang w:val="en-US"/>
        </w:rPr>
        <w:t xml:space="preserve">: </w:t>
      </w:r>
      <w:r w:rsidR="0058309B">
        <w:rPr>
          <w:lang w:val="en-US"/>
        </w:rPr>
        <w:t>5</w:t>
      </w:r>
      <w:r w:rsidR="0058309B" w:rsidRPr="00EF10FA">
        <w:rPr>
          <w:lang w:val="en-US"/>
        </w:rPr>
        <w:t xml:space="preserve"> </w:t>
      </w:r>
      <w:r w:rsidR="0058309B">
        <w:rPr>
          <w:lang w:val="en-US"/>
        </w:rPr>
        <w:t>October</w:t>
      </w:r>
      <w:r w:rsidR="0058309B" w:rsidRPr="00EF10FA">
        <w:rPr>
          <w:lang w:val="en-US"/>
        </w:rPr>
        <w:t xml:space="preserve"> </w:t>
      </w:r>
      <w:r w:rsidRPr="00EF10FA">
        <w:rPr>
          <w:lang w:val="en-US"/>
        </w:rPr>
        <w:t>2025</w:t>
      </w:r>
      <w:r w:rsidRPr="00EF10FA">
        <w:rPr>
          <w:lang w:val="en-US"/>
        </w:rPr>
        <w:br/>
      </w:r>
      <w:r w:rsidR="00AD3D97" w:rsidRPr="00EF10FA">
        <w:rPr>
          <w:lang w:val="en-US"/>
        </w:rPr>
        <w:t>version 1.</w:t>
      </w:r>
      <w:r w:rsidR="0058309B">
        <w:rPr>
          <w:lang w:val="en-US"/>
        </w:rPr>
        <w:t>1</w:t>
      </w:r>
      <w:r w:rsidRPr="00EF10FA">
        <w:rPr>
          <w:lang w:val="en-US"/>
        </w:rPr>
        <w:br/>
      </w:r>
      <w:r w:rsidR="00A27DC4" w:rsidRPr="00EF10FA">
        <w:rPr>
          <w:lang w:val="en-US"/>
        </w:rPr>
        <w:t xml:space="preserve">Language: </w:t>
      </w:r>
      <w:r w:rsidR="0032232D" w:rsidRPr="00EF10FA">
        <w:rPr>
          <w:lang w:val="en-US"/>
        </w:rPr>
        <w:t>English</w:t>
      </w:r>
      <w:r w:rsidR="009E0C84">
        <w:rPr>
          <w:lang w:val="en-US"/>
        </w:rPr>
        <w:t xml:space="preserve"> (</w:t>
      </w:r>
      <w:r w:rsidR="00AB5E91">
        <w:rPr>
          <w:lang w:val="en-US"/>
        </w:rPr>
        <w:t xml:space="preserve">edited </w:t>
      </w:r>
      <w:proofErr w:type="spellStart"/>
      <w:r w:rsidR="00AB5E91">
        <w:rPr>
          <w:lang w:val="en-US"/>
        </w:rPr>
        <w:t>Deepl</w:t>
      </w:r>
      <w:proofErr w:type="spellEnd"/>
      <w:r w:rsidR="00AB5E91">
        <w:rPr>
          <w:lang w:val="en-US"/>
        </w:rPr>
        <w:t xml:space="preserve"> Translation US English)</w:t>
      </w:r>
    </w:p>
    <w:p w14:paraId="67725118" w14:textId="0B5BB47B" w:rsidR="00987EF7" w:rsidRPr="00395FB6" w:rsidRDefault="00987EF7" w:rsidP="00987EF7">
      <w:pPr>
        <w:pStyle w:val="NormalWeb"/>
        <w:rPr>
          <w:lang w:val="en-US"/>
        </w:rPr>
      </w:pPr>
      <w:r w:rsidRPr="00EF10FA">
        <w:rPr>
          <w:rStyle w:val="Strong"/>
          <w:rFonts w:ascii="Aptos" w:hAnsi="Aptos"/>
          <w:color w:val="000000" w:themeColor="text1"/>
          <w:sz w:val="22"/>
          <w:szCs w:val="22"/>
          <w:lang w:val="en-US"/>
        </w:rPr>
        <w:t>License</w:t>
      </w:r>
      <w:r w:rsidRPr="00EF10FA">
        <w:rPr>
          <w:lang w:val="en-US"/>
        </w:rPr>
        <w:br/>
      </w:r>
      <w:r w:rsidR="00BC6592" w:rsidRPr="00BA6802">
        <w:rPr>
          <w:rFonts w:eastAsiaTheme="majorEastAsia"/>
        </w:rPr>
        <w:t>© 2025 Vrije Universiteit Amsterdam.</w:t>
      </w:r>
      <w:r w:rsidR="00BC6592" w:rsidRPr="00BA6802">
        <w:t xml:space="preserve"> </w:t>
      </w:r>
      <w:r w:rsidRPr="00EF10FA">
        <w:rPr>
          <w:lang w:val="en-US"/>
        </w:rPr>
        <w:t>This publication is subject to the Creative Commons Attribution-</w:t>
      </w:r>
      <w:proofErr w:type="spellStart"/>
      <w:r w:rsidRPr="00EF10FA">
        <w:rPr>
          <w:lang w:val="en-US"/>
        </w:rPr>
        <w:t>ShareAlike</w:t>
      </w:r>
      <w:proofErr w:type="spellEnd"/>
      <w:r w:rsidRPr="00EF10FA">
        <w:rPr>
          <w:lang w:val="en-US"/>
        </w:rPr>
        <w:t xml:space="preserve"> 4.0 International license (CC BY-SA 4.0).</w:t>
      </w:r>
    </w:p>
    <w:p w14:paraId="0D2FD994" w14:textId="586D5A15" w:rsidR="00763E7D" w:rsidRPr="00EF10FA" w:rsidRDefault="00987EF7">
      <w:pPr>
        <w:pStyle w:val="NormalWeb"/>
        <w:rPr>
          <w:lang w:val="en-US"/>
        </w:rPr>
      </w:pP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noProof/>
          <w:lang w:val="en-US"/>
        </w:rPr>
        <w:drawing>
          <wp:inline distT="0" distB="0" distL="0" distR="0" wp14:anchorId="1E12A683" wp14:editId="2BDF6D84">
            <wp:extent cx="970059" cy="338871"/>
            <wp:effectExtent l="0" t="0" r="0" b="4445"/>
            <wp:docPr id="750078856" name="Picture 2" descr="About CC Licenses -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out CC Licenses - Creative Comm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9236" cy="356050"/>
                    </a:xfrm>
                    <a:prstGeom prst="rect">
                      <a:avLst/>
                    </a:prstGeom>
                    <a:noFill/>
                    <a:ln>
                      <a:noFill/>
                    </a:ln>
                  </pic:spPr>
                </pic:pic>
              </a:graphicData>
            </a:graphic>
          </wp:inline>
        </w:drawing>
      </w:r>
      <w:r w:rsidRPr="00EF10FA">
        <w:rPr>
          <w:lang w:val="en-US"/>
        </w:rPr>
        <w:fldChar w:fldCharType="end"/>
      </w:r>
    </w:p>
    <w:p w14:paraId="71E74B7A" w14:textId="1AB8E5B3" w:rsidR="00B46BE5" w:rsidRPr="00AB5E91" w:rsidRDefault="003D44B4" w:rsidP="003D44B4">
      <w:pPr>
        <w:pStyle w:val="NormalWeb"/>
        <w:rPr>
          <w:rStyle w:val="Strong"/>
          <w:b w:val="0"/>
          <w:bCs w:val="0"/>
          <w:lang w:val="en-US"/>
        </w:rPr>
      </w:pPr>
      <w:r w:rsidRPr="00EF10FA">
        <w:rPr>
          <w:lang w:val="en-US"/>
        </w:rPr>
        <w:t xml:space="preserve">This </w:t>
      </w:r>
      <w:r w:rsidR="00A44B55">
        <w:rPr>
          <w:lang w:val="en-US"/>
        </w:rPr>
        <w:t>book</w:t>
      </w:r>
      <w:r w:rsidRPr="00EF10FA">
        <w:rPr>
          <w:lang w:val="en-US"/>
        </w:rPr>
        <w:t xml:space="preserve"> builds on the open educational resources developed by Penn State University (</w:t>
      </w:r>
      <w:hyperlink r:id="rId17" w:history="1">
        <w:r w:rsidRPr="00EF10FA">
          <w:rPr>
            <w:rStyle w:val="Hyperlink"/>
            <w:lang w:val="en-US"/>
          </w:rPr>
          <w:t>https://aiai.psu.edu/ailiteracy/</w:t>
        </w:r>
      </w:hyperlink>
      <w:r w:rsidRPr="00EF10FA">
        <w:rPr>
          <w:lang w:val="en-US"/>
        </w:rPr>
        <w:t>), which in turn are adapted from materials developed by the Center for Teaching Excellence and Innovation at Rush University (</w:t>
      </w:r>
      <w:hyperlink r:id="rId18" w:history="1">
        <w:r w:rsidRPr="00EF10FA">
          <w:rPr>
            <w:rStyle w:val="Hyperlink"/>
            <w:lang w:val="en-US"/>
          </w:rPr>
          <w:t>https://www.rushu.rush.edu/about/welcome-rush-university-center-teaching-excellence-and-innovation</w:t>
        </w:r>
      </w:hyperlink>
      <w:r w:rsidRPr="00EF10FA">
        <w:rPr>
          <w:lang w:val="en-US"/>
        </w:rPr>
        <w:t>).</w:t>
      </w:r>
    </w:p>
    <w:p w14:paraId="53CC163B" w14:textId="78DEFB40" w:rsidR="00E05079" w:rsidRPr="00AB5E91" w:rsidRDefault="00E05079" w:rsidP="4263A8AF">
      <w:pPr>
        <w:pStyle w:val="NormalWeb"/>
        <w:rPr>
          <w:rStyle w:val="Strong"/>
          <w:rFonts w:ascii="Aptos" w:hAnsi="Aptos"/>
          <w:color w:val="000000" w:themeColor="text1"/>
          <w:sz w:val="22"/>
          <w:szCs w:val="22"/>
          <w:lang w:val="en-US"/>
        </w:rPr>
      </w:pPr>
      <w:r w:rsidRPr="00EF10FA">
        <w:rPr>
          <w:rStyle w:val="Strong"/>
          <w:rFonts w:ascii="Aptos" w:hAnsi="Aptos"/>
          <w:color w:val="000000" w:themeColor="text1"/>
          <w:sz w:val="22"/>
          <w:szCs w:val="22"/>
          <w:lang w:val="en-US"/>
        </w:rPr>
        <w:t>Authors</w:t>
      </w:r>
    </w:p>
    <w:p w14:paraId="108BBD52" w14:textId="30738A6E" w:rsidR="00FC7EB1" w:rsidRPr="00AB5E91" w:rsidRDefault="00FC7EB1" w:rsidP="4263A8AF">
      <w:pPr>
        <w:pStyle w:val="NormalWeb"/>
        <w:numPr>
          <w:ilvl w:val="0"/>
          <w:numId w:val="114"/>
        </w:numPr>
        <w:rPr>
          <w:lang w:val="en-US"/>
        </w:rPr>
      </w:pPr>
      <w:r w:rsidRPr="00EF10FA">
        <w:rPr>
          <w:lang w:val="en-US"/>
        </w:rPr>
        <w:t xml:space="preserve">Silvester Draaijer, </w:t>
      </w:r>
      <w:r w:rsidR="0EBC96D7" w:rsidRPr="00EF10FA">
        <w:rPr>
          <w:lang w:val="en-US"/>
        </w:rPr>
        <w:t xml:space="preserve">Program Manager </w:t>
      </w:r>
      <w:r w:rsidR="64540803" w:rsidRPr="00EF10FA">
        <w:rPr>
          <w:lang w:val="en-US"/>
        </w:rPr>
        <w:t xml:space="preserve">VU </w:t>
      </w:r>
      <w:r w:rsidR="7EFABB68" w:rsidRPr="00EF10FA">
        <w:rPr>
          <w:lang w:val="en-US"/>
        </w:rPr>
        <w:t xml:space="preserve">Education Workshop/VU </w:t>
      </w:r>
      <w:r w:rsidRPr="00EF10FA">
        <w:rPr>
          <w:lang w:val="en-US"/>
        </w:rPr>
        <w:t>Centre for Teaching &amp; Learning</w:t>
      </w:r>
    </w:p>
    <w:p w14:paraId="2CB29B42" w14:textId="6E5D74D2" w:rsidR="00FC7EB1" w:rsidRPr="00AB5E91" w:rsidRDefault="00FC7EB1" w:rsidP="4263A8AF">
      <w:pPr>
        <w:pStyle w:val="NormalWeb"/>
        <w:numPr>
          <w:ilvl w:val="0"/>
          <w:numId w:val="114"/>
        </w:numPr>
        <w:rPr>
          <w:lang w:val="en-US"/>
        </w:rPr>
      </w:pPr>
      <w:r w:rsidRPr="00EF10FA">
        <w:rPr>
          <w:lang w:val="en-US"/>
        </w:rPr>
        <w:t>Marianne Eggink</w:t>
      </w:r>
      <w:r w:rsidR="00A71F9C" w:rsidRPr="00EF10FA">
        <w:rPr>
          <w:lang w:val="en-US"/>
        </w:rPr>
        <w:t xml:space="preserve">, </w:t>
      </w:r>
      <w:r w:rsidR="404DF1A4" w:rsidRPr="00EF10FA">
        <w:rPr>
          <w:lang w:val="en-US"/>
        </w:rPr>
        <w:t>independent journalist and editor</w:t>
      </w:r>
    </w:p>
    <w:p w14:paraId="5D5FF2EE" w14:textId="03A0028C" w:rsidR="4263A8AF" w:rsidRPr="00AB5E91" w:rsidRDefault="00FC7EB1" w:rsidP="4263A8AF">
      <w:pPr>
        <w:pStyle w:val="NormalWeb"/>
        <w:numPr>
          <w:ilvl w:val="0"/>
          <w:numId w:val="114"/>
        </w:numPr>
        <w:rPr>
          <w:rStyle w:val="Strong"/>
          <w:b w:val="0"/>
          <w:bCs w:val="0"/>
          <w:lang w:val="en-US"/>
        </w:rPr>
      </w:pPr>
      <w:r w:rsidRPr="00EF10FA">
        <w:rPr>
          <w:lang w:val="en-US"/>
        </w:rPr>
        <w:t xml:space="preserve">Charlotte Meijer, </w:t>
      </w:r>
      <w:r w:rsidR="61AB6474" w:rsidRPr="00EF10FA">
        <w:rPr>
          <w:lang w:val="en-US"/>
        </w:rPr>
        <w:t xml:space="preserve">educationist VU </w:t>
      </w:r>
      <w:r w:rsidR="005E0BA8" w:rsidRPr="00EF10FA">
        <w:rPr>
          <w:lang w:val="en-US"/>
        </w:rPr>
        <w:t>Education Lab</w:t>
      </w:r>
      <w:r w:rsidR="61AB6474" w:rsidRPr="00EF10FA">
        <w:rPr>
          <w:lang w:val="en-US"/>
        </w:rPr>
        <w:t xml:space="preserve">/VU </w:t>
      </w:r>
      <w:r w:rsidR="000C6E38" w:rsidRPr="00EF10FA">
        <w:rPr>
          <w:lang w:val="en-US"/>
        </w:rPr>
        <w:t xml:space="preserve">Centre for Teaching &amp; Learning </w:t>
      </w:r>
    </w:p>
    <w:p w14:paraId="4F4FF30F" w14:textId="5CDBAC27" w:rsidR="00A71F9C" w:rsidRPr="00AB5E91" w:rsidRDefault="00A71F9C" w:rsidP="00A71F9C">
      <w:pPr>
        <w:pStyle w:val="NormalWeb"/>
        <w:rPr>
          <w:lang w:val="en-US"/>
        </w:rPr>
      </w:pPr>
      <w:r w:rsidRPr="00EF10FA">
        <w:rPr>
          <w:rStyle w:val="Strong"/>
          <w:rFonts w:ascii="Aptos" w:hAnsi="Aptos"/>
          <w:color w:val="000000" w:themeColor="text1"/>
          <w:sz w:val="22"/>
          <w:szCs w:val="22"/>
          <w:lang w:val="en-US"/>
        </w:rPr>
        <w:t>With thanks to</w:t>
      </w:r>
    </w:p>
    <w:p w14:paraId="4E18B1BB" w14:textId="780ED98F" w:rsidR="006E4DB8" w:rsidRPr="00AB5E91" w:rsidRDefault="006E4DB8" w:rsidP="006E4DB8">
      <w:pPr>
        <w:pStyle w:val="NormalWeb"/>
        <w:numPr>
          <w:ilvl w:val="0"/>
          <w:numId w:val="113"/>
        </w:numPr>
        <w:rPr>
          <w:lang w:val="en-US"/>
        </w:rPr>
      </w:pPr>
      <w:r w:rsidRPr="00EF10FA">
        <w:rPr>
          <w:lang w:val="en-US"/>
        </w:rPr>
        <w:t>Tess Dekker (</w:t>
      </w:r>
      <w:proofErr w:type="spellStart"/>
      <w:r w:rsidRPr="00EF10FA">
        <w:rPr>
          <w:lang w:val="en-US"/>
        </w:rPr>
        <w:t>AmsterdamUMC</w:t>
      </w:r>
      <w:proofErr w:type="spellEnd"/>
      <w:r w:rsidRPr="00EF10FA">
        <w:rPr>
          <w:lang w:val="en-US"/>
        </w:rPr>
        <w:t>)</w:t>
      </w:r>
    </w:p>
    <w:p w14:paraId="32777CE9" w14:textId="1F04D0FE" w:rsidR="00E05079" w:rsidRPr="00AB5E91" w:rsidRDefault="00A74ACB" w:rsidP="4263A8AF">
      <w:pPr>
        <w:pStyle w:val="NormalWeb"/>
        <w:numPr>
          <w:ilvl w:val="0"/>
          <w:numId w:val="113"/>
        </w:numPr>
        <w:rPr>
          <w:lang w:val="en-US"/>
        </w:rPr>
      </w:pPr>
      <w:r w:rsidRPr="00EF10FA">
        <w:rPr>
          <w:lang w:val="en-US"/>
        </w:rPr>
        <w:t xml:space="preserve">Alex de Vries-Gao </w:t>
      </w:r>
      <w:r w:rsidR="00057EBE" w:rsidRPr="00EF10FA">
        <w:rPr>
          <w:lang w:val="en-US"/>
        </w:rPr>
        <w:t>(</w:t>
      </w:r>
      <w:proofErr w:type="spellStart"/>
      <w:r w:rsidR="00057EBE" w:rsidRPr="00EF10FA">
        <w:rPr>
          <w:lang w:val="en-US"/>
        </w:rPr>
        <w:t>Digiconomist</w:t>
      </w:r>
      <w:proofErr w:type="spellEnd"/>
      <w:r w:rsidR="00057EBE" w:rsidRPr="00EF10FA">
        <w:rPr>
          <w:lang w:val="en-US"/>
        </w:rPr>
        <w:t>)</w:t>
      </w:r>
    </w:p>
    <w:p w14:paraId="25FE497F" w14:textId="409F6E77" w:rsidR="006E4DB8" w:rsidRPr="00AB5E91" w:rsidRDefault="006E4DB8" w:rsidP="4263A8AF">
      <w:pPr>
        <w:pStyle w:val="NormalWeb"/>
        <w:numPr>
          <w:ilvl w:val="0"/>
          <w:numId w:val="113"/>
        </w:numPr>
        <w:rPr>
          <w:lang w:val="en-US"/>
        </w:rPr>
      </w:pPr>
      <w:r w:rsidRPr="00EF10FA">
        <w:rPr>
          <w:lang w:val="en-US"/>
        </w:rPr>
        <w:t xml:space="preserve">Esther </w:t>
      </w:r>
      <w:proofErr w:type="spellStart"/>
      <w:r w:rsidRPr="00EF10FA">
        <w:rPr>
          <w:lang w:val="en-US"/>
        </w:rPr>
        <w:t>Schagen</w:t>
      </w:r>
      <w:proofErr w:type="spellEnd"/>
      <w:r w:rsidRPr="00EF10FA">
        <w:rPr>
          <w:lang w:val="en-US"/>
        </w:rPr>
        <w:t xml:space="preserve"> (Faculty of Social Sciences Vrije Universiteit Amsterdam)</w:t>
      </w:r>
    </w:p>
    <w:p w14:paraId="6CDDDB6F" w14:textId="7D8A45E5" w:rsidR="006E4DB8" w:rsidRPr="00AB5E91" w:rsidRDefault="006E4DB8" w:rsidP="006E4DB8">
      <w:pPr>
        <w:pStyle w:val="NormalWeb"/>
        <w:numPr>
          <w:ilvl w:val="0"/>
          <w:numId w:val="113"/>
        </w:numPr>
        <w:rPr>
          <w:color w:val="212121"/>
          <w:lang w:val="en-US"/>
        </w:rPr>
      </w:pPr>
      <w:r w:rsidRPr="00EF10FA">
        <w:rPr>
          <w:lang w:val="en-US"/>
        </w:rPr>
        <w:t xml:space="preserve">Kim </w:t>
      </w:r>
      <w:proofErr w:type="spellStart"/>
      <w:r w:rsidRPr="00EF10FA">
        <w:rPr>
          <w:lang w:val="en-US"/>
        </w:rPr>
        <w:t>Dibbets</w:t>
      </w:r>
      <w:proofErr w:type="spellEnd"/>
      <w:r w:rsidRPr="00EF10FA">
        <w:rPr>
          <w:lang w:val="en-US"/>
        </w:rPr>
        <w:t xml:space="preserve"> (University Library VU Amsterdam)</w:t>
      </w:r>
    </w:p>
    <w:p w14:paraId="09129F15" w14:textId="210C2AFD" w:rsidR="006E4DB8" w:rsidRPr="00AB5E91" w:rsidRDefault="006E4DB8" w:rsidP="006E4DB8">
      <w:pPr>
        <w:pStyle w:val="NormalWeb"/>
        <w:numPr>
          <w:ilvl w:val="0"/>
          <w:numId w:val="113"/>
        </w:numPr>
        <w:rPr>
          <w:color w:val="212121"/>
          <w:lang w:val="en-US"/>
        </w:rPr>
      </w:pPr>
      <w:proofErr w:type="spellStart"/>
      <w:r w:rsidRPr="00EF10FA">
        <w:rPr>
          <w:lang w:val="en-US"/>
        </w:rPr>
        <w:t>Teije</w:t>
      </w:r>
      <w:proofErr w:type="spellEnd"/>
      <w:r w:rsidRPr="00EF10FA">
        <w:rPr>
          <w:lang w:val="en-US"/>
        </w:rPr>
        <w:t xml:space="preserve"> </w:t>
      </w:r>
      <w:proofErr w:type="spellStart"/>
      <w:r w:rsidR="00FC7EB1" w:rsidRPr="00EF10FA">
        <w:rPr>
          <w:lang w:val="en-US"/>
        </w:rPr>
        <w:t>Langelaan</w:t>
      </w:r>
      <w:proofErr w:type="spellEnd"/>
      <w:r w:rsidR="00FC7EB1" w:rsidRPr="00EF10FA">
        <w:rPr>
          <w:lang w:val="en-US"/>
        </w:rPr>
        <w:t xml:space="preserve"> (student colleague </w:t>
      </w:r>
      <w:r w:rsidR="001C66A8" w:rsidRPr="00EF10FA">
        <w:rPr>
          <w:lang w:val="en-US"/>
        </w:rPr>
        <w:t>VU Education Lab</w:t>
      </w:r>
      <w:r w:rsidR="00FC7EB1" w:rsidRPr="00EF10FA">
        <w:rPr>
          <w:lang w:val="en-US"/>
        </w:rPr>
        <w:t>)</w:t>
      </w:r>
    </w:p>
    <w:p w14:paraId="0F52EE9D" w14:textId="2726EE74" w:rsidR="00FC7EB1" w:rsidRPr="00AB5E91" w:rsidRDefault="00FC7EB1" w:rsidP="4263A8AF">
      <w:pPr>
        <w:pStyle w:val="NormalWeb"/>
        <w:numPr>
          <w:ilvl w:val="0"/>
          <w:numId w:val="113"/>
        </w:numPr>
        <w:rPr>
          <w:color w:val="212121"/>
          <w:lang w:val="en-US"/>
        </w:rPr>
      </w:pPr>
      <w:r w:rsidRPr="00EF10FA">
        <w:rPr>
          <w:lang w:val="en-US"/>
        </w:rPr>
        <w:t xml:space="preserve">Nadine </w:t>
      </w:r>
      <w:proofErr w:type="spellStart"/>
      <w:r w:rsidRPr="00EF10FA">
        <w:rPr>
          <w:lang w:val="en-US"/>
        </w:rPr>
        <w:t>Timans</w:t>
      </w:r>
      <w:proofErr w:type="spellEnd"/>
      <w:r w:rsidRPr="00EF10FA">
        <w:rPr>
          <w:lang w:val="en-US"/>
        </w:rPr>
        <w:t xml:space="preserve"> (student-colleague </w:t>
      </w:r>
      <w:r w:rsidR="001C66A8" w:rsidRPr="00EF10FA">
        <w:rPr>
          <w:lang w:val="en-US"/>
        </w:rPr>
        <w:t>VU Education Lab</w:t>
      </w:r>
      <w:r w:rsidRPr="00EF10FA">
        <w:rPr>
          <w:lang w:val="en-US"/>
        </w:rPr>
        <w:t>)</w:t>
      </w:r>
    </w:p>
    <w:p w14:paraId="61BC6860" w14:textId="4250C01F" w:rsidR="00D101B2" w:rsidRPr="00AB5E91" w:rsidRDefault="00F66F2E" w:rsidP="4263A8AF">
      <w:pPr>
        <w:pStyle w:val="NormalWeb"/>
        <w:rPr>
          <w:lang w:val="en-US"/>
        </w:rPr>
      </w:pPr>
      <w:r w:rsidRPr="00EF10FA">
        <w:rPr>
          <w:lang w:val="en-US"/>
        </w:rPr>
        <w:br/>
      </w:r>
      <w:r w:rsidR="339AA235" w:rsidRPr="00EF10FA">
        <w:rPr>
          <w:b/>
          <w:bCs/>
          <w:lang w:val="en-US"/>
        </w:rPr>
        <w:t>When using this work, please cite the following reference:</w:t>
      </w:r>
      <w:r w:rsidRPr="00EF10FA">
        <w:rPr>
          <w:lang w:val="en-US"/>
        </w:rPr>
        <w:br/>
      </w:r>
      <w:r w:rsidR="339AA235" w:rsidRPr="00EF10FA">
        <w:rPr>
          <w:lang w:val="en-US"/>
        </w:rPr>
        <w:t>S. Draaijer</w:t>
      </w:r>
      <w:r w:rsidR="21B7066A" w:rsidRPr="00EF10FA">
        <w:rPr>
          <w:lang w:val="en-US"/>
        </w:rPr>
        <w:t xml:space="preserve">, </w:t>
      </w:r>
      <w:r w:rsidR="339AA235" w:rsidRPr="00EF10FA">
        <w:rPr>
          <w:lang w:val="en-US"/>
        </w:rPr>
        <w:t>M.R. Eggink</w:t>
      </w:r>
      <w:r w:rsidR="21B7066A" w:rsidRPr="00EF10FA">
        <w:rPr>
          <w:lang w:val="en-US"/>
        </w:rPr>
        <w:t xml:space="preserve">, </w:t>
      </w:r>
      <w:r w:rsidR="339AA235" w:rsidRPr="00EF10FA">
        <w:rPr>
          <w:lang w:val="en-US"/>
        </w:rPr>
        <w:t>C.C.C. Meijer (2025). AI literacy</w:t>
      </w:r>
      <w:r w:rsidR="0058309B">
        <w:rPr>
          <w:lang w:val="en-US"/>
        </w:rPr>
        <w:t xml:space="preserve"> Companion</w:t>
      </w:r>
      <w:r w:rsidR="339AA235" w:rsidRPr="00EF10FA">
        <w:rPr>
          <w:lang w:val="en-US"/>
        </w:rPr>
        <w:t xml:space="preserve">. </w:t>
      </w:r>
      <w:r w:rsidR="0058309B">
        <w:rPr>
          <w:lang w:val="en-US"/>
        </w:rPr>
        <w:t xml:space="preserve">Version 1.1. </w:t>
      </w:r>
      <w:r w:rsidR="339AA235" w:rsidRPr="00EF10FA">
        <w:rPr>
          <w:lang w:val="en-US"/>
        </w:rPr>
        <w:t xml:space="preserve">Amsterdam: Vrije Universiteit Amsterdam, </w:t>
      </w:r>
      <w:r w:rsidR="0032294A" w:rsidRPr="00EF10FA">
        <w:rPr>
          <w:lang w:val="en-US"/>
        </w:rPr>
        <w:t xml:space="preserve">VU </w:t>
      </w:r>
      <w:r w:rsidR="339AA235" w:rsidRPr="00EF10FA">
        <w:rPr>
          <w:lang w:val="en-US"/>
        </w:rPr>
        <w:t>Centre for Teaching &amp; Learning.</w:t>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"https://mirrors.creativecommons.org/presskit/buttons/88x31/png/by-nc-sa.png" \* MERGEFORMATINET </w:instrText>
      </w:r>
      <w:r w:rsidRPr="00EF10FA">
        <w:rPr>
          <w:lang w:val="en-US"/>
        </w:rPr>
        <w:fldChar w:fldCharType="separate"/>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p>
    <w:p w14:paraId="31348EC0" w14:textId="77777777" w:rsidR="000A459C" w:rsidRPr="00AB5E91" w:rsidRDefault="000A459C" w:rsidP="000A459C">
      <w:pPr>
        <w:rPr>
          <w:lang w:val="en-US"/>
        </w:rPr>
      </w:pPr>
      <w:r w:rsidRPr="00EF10FA">
        <w:rPr>
          <w:lang w:val="en-US"/>
        </w:rPr>
        <w:t xml:space="preserve"> </w:t>
      </w:r>
    </w:p>
    <w:p w14:paraId="4855300B" w14:textId="77777777" w:rsidR="000A459C" w:rsidRPr="00AB5E91" w:rsidRDefault="000A459C" w:rsidP="000A459C">
      <w:pPr>
        <w:rPr>
          <w:lang w:val="en-US"/>
        </w:rPr>
        <w:sectPr w:rsidR="000A459C" w:rsidRPr="00AB5E91" w:rsidSect="00C23BCE">
          <w:pgSz w:w="11906" w:h="16838"/>
          <w:pgMar w:top="1440" w:right="1440" w:bottom="1440" w:left="1440" w:header="708" w:footer="708" w:gutter="0"/>
          <w:cols w:space="708"/>
          <w:docGrid w:linePitch="360"/>
        </w:sectPr>
      </w:pPr>
    </w:p>
    <w:sdt>
      <w:sdtPr>
        <w:rPr>
          <w:rFonts w:ascii="Bahnschrift" w:eastAsiaTheme="minorEastAsia" w:hAnsi="Bahnschrift" w:cstheme="minorBidi"/>
          <w:b/>
          <w:bCs/>
          <w:sz w:val="22"/>
          <w:szCs w:val="22"/>
          <w:lang w:val="en-US" w:eastAsia="en-US"/>
        </w:rPr>
        <w:id w:val="610218163"/>
        <w:docPartObj>
          <w:docPartGallery w:val="Table of Contents"/>
          <w:docPartUnique/>
        </w:docPartObj>
      </w:sdtPr>
      <w:sdtEndPr>
        <w:rPr>
          <w:rFonts w:asciiTheme="minorHAnsi" w:hAnsiTheme="minorHAnsi"/>
          <w:b w:val="0"/>
          <w:bCs w:val="0"/>
          <w:sz w:val="20"/>
          <w:szCs w:val="20"/>
        </w:rPr>
      </w:sdtEndPr>
      <w:sdtContent>
        <w:p w14:paraId="0118B75B" w14:textId="197CB3C1" w:rsidR="000A459C" w:rsidRPr="00AB5E91" w:rsidRDefault="000A459C" w:rsidP="001B6305">
          <w:pPr>
            <w:rPr>
              <w:rFonts w:ascii="Bahnschrift" w:hAnsi="Bahnschrift"/>
              <w:sz w:val="44"/>
              <w:szCs w:val="44"/>
              <w:lang w:val="en-US"/>
            </w:rPr>
          </w:pPr>
          <w:r w:rsidRPr="00AB5E91">
            <w:rPr>
              <w:rFonts w:ascii="Bahnschrift" w:hAnsi="Bahnschrift"/>
              <w:sz w:val="44"/>
              <w:szCs w:val="44"/>
              <w:lang w:val="en-US"/>
            </w:rPr>
            <w:t>Table of contents</w:t>
          </w:r>
        </w:p>
        <w:p w14:paraId="43636BB9" w14:textId="533986DA" w:rsidR="00624293" w:rsidRDefault="001B6305">
          <w:pPr>
            <w:pStyle w:val="TOC1"/>
            <w:rPr>
              <w:b w:val="0"/>
              <w:bCs w:val="0"/>
              <w:noProof/>
              <w:kern w:val="2"/>
              <w:sz w:val="24"/>
              <w:lang w:val="en-NL" w:eastAsia="en-GB"/>
              <w14:ligatures w14:val="standardContextual"/>
            </w:rPr>
          </w:pPr>
          <w:r w:rsidRPr="00362C1F">
            <w:rPr>
              <w:b w:val="0"/>
              <w:bCs w:val="0"/>
              <w:i/>
              <w:iCs/>
              <w:lang w:val="en-US"/>
            </w:rPr>
            <w:fldChar w:fldCharType="begin"/>
          </w:r>
          <w:r w:rsidRPr="00AB5E91">
            <w:rPr>
              <w:b w:val="0"/>
              <w:bCs w:val="0"/>
              <w:i/>
              <w:iCs/>
              <w:lang w:val="en-US"/>
            </w:rPr>
            <w:instrText xml:space="preserve"> TOC \o "1-2" \h \z \u </w:instrText>
          </w:r>
          <w:r w:rsidRPr="00362C1F">
            <w:rPr>
              <w:b w:val="0"/>
              <w:bCs w:val="0"/>
              <w:i/>
              <w:iCs/>
              <w:lang w:val="en-US"/>
            </w:rPr>
            <w:fldChar w:fldCharType="separate"/>
          </w:r>
          <w:hyperlink w:anchor="_Toc208677668" w:history="1">
            <w:r w:rsidR="00624293" w:rsidRPr="00133C18">
              <w:rPr>
                <w:rStyle w:val="Hyperlink"/>
                <w:noProof/>
                <w:lang w:val="en-US"/>
              </w:rPr>
              <w:t>1</w:t>
            </w:r>
            <w:r w:rsidR="00624293">
              <w:rPr>
                <w:b w:val="0"/>
                <w:bCs w:val="0"/>
                <w:noProof/>
                <w:kern w:val="2"/>
                <w:sz w:val="24"/>
                <w:lang w:val="en-NL" w:eastAsia="en-GB"/>
                <w14:ligatures w14:val="standardContextual"/>
              </w:rPr>
              <w:tab/>
            </w:r>
            <w:r w:rsidR="00624293" w:rsidRPr="00133C18">
              <w:rPr>
                <w:rStyle w:val="Hyperlink"/>
                <w:noProof/>
                <w:lang w:val="en-US"/>
              </w:rPr>
              <w:t>Introduction</w:t>
            </w:r>
            <w:r w:rsidR="00624293">
              <w:rPr>
                <w:noProof/>
                <w:webHidden/>
              </w:rPr>
              <w:tab/>
            </w:r>
            <w:r w:rsidR="00624293">
              <w:rPr>
                <w:noProof/>
                <w:webHidden/>
              </w:rPr>
              <w:fldChar w:fldCharType="begin"/>
            </w:r>
            <w:r w:rsidR="00624293">
              <w:rPr>
                <w:noProof/>
                <w:webHidden/>
              </w:rPr>
              <w:instrText xml:space="preserve"> PAGEREF _Toc208677668 \h </w:instrText>
            </w:r>
            <w:r w:rsidR="00624293">
              <w:rPr>
                <w:noProof/>
                <w:webHidden/>
              </w:rPr>
            </w:r>
            <w:r w:rsidR="00624293">
              <w:rPr>
                <w:noProof/>
                <w:webHidden/>
              </w:rPr>
              <w:fldChar w:fldCharType="separate"/>
            </w:r>
            <w:r w:rsidR="00624293">
              <w:rPr>
                <w:noProof/>
                <w:webHidden/>
              </w:rPr>
              <w:t>1-9</w:t>
            </w:r>
            <w:r w:rsidR="00624293">
              <w:rPr>
                <w:noProof/>
                <w:webHidden/>
              </w:rPr>
              <w:fldChar w:fldCharType="end"/>
            </w:r>
          </w:hyperlink>
        </w:p>
        <w:p w14:paraId="58287F4F" w14:textId="494DC03F" w:rsidR="00624293" w:rsidRDefault="00624293">
          <w:pPr>
            <w:pStyle w:val="TOC2"/>
            <w:rPr>
              <w:noProof/>
              <w:kern w:val="2"/>
              <w:sz w:val="24"/>
              <w:szCs w:val="24"/>
              <w:lang w:val="en-NL" w:eastAsia="en-GB"/>
              <w14:ligatures w14:val="standardContextual"/>
            </w:rPr>
          </w:pPr>
          <w:r>
            <w:fldChar w:fldCharType="begin"/>
          </w:r>
          <w:r>
            <w:instrText>HYPERLINK \l "_Toc208677669"</w:instrText>
          </w:r>
          <w:r>
            <w:fldChar w:fldCharType="separate"/>
          </w:r>
          <w:r w:rsidRPr="00133C18">
            <w:rPr>
              <w:rStyle w:val="Hyperlink"/>
              <w:noProof/>
              <w:lang w:val="en-US"/>
            </w:rPr>
            <w:t>1.1</w:t>
          </w:r>
          <w:r>
            <w:rPr>
              <w:noProof/>
              <w:kern w:val="2"/>
              <w:sz w:val="24"/>
              <w:szCs w:val="24"/>
              <w:lang w:val="en-NL" w:eastAsia="en-GB"/>
              <w14:ligatures w14:val="standardContextual"/>
            </w:rPr>
            <w:tab/>
          </w:r>
          <w:r w:rsidRPr="00133C18">
            <w:rPr>
              <w:rStyle w:val="Hyperlink"/>
              <w:noProof/>
              <w:lang w:val="en-US"/>
            </w:rPr>
            <w:t xml:space="preserve">Who is this </w:t>
          </w:r>
          <w:del w:id="0" w:author="Draaijer, S. (Silvester)" w:date="2025-10-03T09:32:00Z" w16du:dateUtc="2025-10-03T07:32:00Z">
            <w:r w:rsidRPr="00133C18" w:rsidDel="00A44B55">
              <w:rPr>
                <w:rStyle w:val="Hyperlink"/>
                <w:noProof/>
                <w:lang w:val="en-US"/>
              </w:rPr>
              <w:delText>handbook</w:delText>
            </w:r>
          </w:del>
          <w:ins w:id="1" w:author="Draaijer, S. (Silvester)" w:date="2025-10-03T09:32:00Z" w16du:dateUtc="2025-10-03T07:32:00Z">
            <w:r w:rsidR="00A44B55">
              <w:rPr>
                <w:rStyle w:val="Hyperlink"/>
                <w:noProof/>
                <w:lang w:val="en-US"/>
              </w:rPr>
              <w:t>book</w:t>
            </w:r>
          </w:ins>
          <w:r w:rsidRPr="00133C18">
            <w:rPr>
              <w:rStyle w:val="Hyperlink"/>
              <w:noProof/>
              <w:lang w:val="en-US"/>
            </w:rPr>
            <w:t xml:space="preserve"> for?</w:t>
          </w:r>
          <w:r>
            <w:rPr>
              <w:noProof/>
              <w:webHidden/>
            </w:rPr>
            <w:tab/>
          </w:r>
          <w:r>
            <w:rPr>
              <w:noProof/>
              <w:webHidden/>
            </w:rPr>
            <w:fldChar w:fldCharType="begin"/>
          </w:r>
          <w:r>
            <w:rPr>
              <w:noProof/>
              <w:webHidden/>
            </w:rPr>
            <w:instrText xml:space="preserve"> PAGEREF _Toc208677669 \h </w:instrText>
          </w:r>
          <w:r>
            <w:rPr>
              <w:noProof/>
              <w:webHidden/>
            </w:rPr>
          </w:r>
          <w:r>
            <w:rPr>
              <w:noProof/>
              <w:webHidden/>
            </w:rPr>
            <w:fldChar w:fldCharType="separate"/>
          </w:r>
          <w:r>
            <w:rPr>
              <w:noProof/>
              <w:webHidden/>
            </w:rPr>
            <w:t>1-9</w:t>
          </w:r>
          <w:r>
            <w:rPr>
              <w:noProof/>
              <w:webHidden/>
            </w:rPr>
            <w:fldChar w:fldCharType="end"/>
          </w:r>
          <w:r>
            <w:fldChar w:fldCharType="end"/>
          </w:r>
        </w:p>
        <w:p w14:paraId="24A8D124" w14:textId="20EF5E64" w:rsidR="00624293" w:rsidRDefault="00624293">
          <w:pPr>
            <w:pStyle w:val="TOC2"/>
            <w:rPr>
              <w:noProof/>
              <w:kern w:val="2"/>
              <w:sz w:val="24"/>
              <w:szCs w:val="24"/>
              <w:lang w:val="en-NL" w:eastAsia="en-GB"/>
              <w14:ligatures w14:val="standardContextual"/>
            </w:rPr>
          </w:pPr>
          <w:hyperlink w:anchor="_Toc208677670" w:history="1">
            <w:r w:rsidRPr="00133C18">
              <w:rPr>
                <w:rStyle w:val="Hyperlink"/>
                <w:noProof/>
                <w:lang w:val="en-US"/>
              </w:rPr>
              <w:t>1.2</w:t>
            </w:r>
            <w:r>
              <w:rPr>
                <w:noProof/>
                <w:kern w:val="2"/>
                <w:sz w:val="24"/>
                <w:szCs w:val="24"/>
                <w:lang w:val="en-NL" w:eastAsia="en-GB"/>
                <w14:ligatures w14:val="standardContextual"/>
              </w:rPr>
              <w:tab/>
            </w:r>
            <w:r w:rsidRPr="00133C18">
              <w:rPr>
                <w:rStyle w:val="Hyperlink"/>
                <w:noProof/>
                <w:lang w:val="en-US"/>
              </w:rPr>
              <w:t>What is AI?</w:t>
            </w:r>
            <w:r>
              <w:rPr>
                <w:noProof/>
                <w:webHidden/>
              </w:rPr>
              <w:tab/>
            </w:r>
            <w:r>
              <w:rPr>
                <w:noProof/>
                <w:webHidden/>
              </w:rPr>
              <w:fldChar w:fldCharType="begin"/>
            </w:r>
            <w:r>
              <w:rPr>
                <w:noProof/>
                <w:webHidden/>
              </w:rPr>
              <w:instrText xml:space="preserve"> PAGEREF _Toc208677670 \h </w:instrText>
            </w:r>
            <w:r>
              <w:rPr>
                <w:noProof/>
                <w:webHidden/>
              </w:rPr>
            </w:r>
            <w:r>
              <w:rPr>
                <w:noProof/>
                <w:webHidden/>
              </w:rPr>
              <w:fldChar w:fldCharType="separate"/>
            </w:r>
            <w:r>
              <w:rPr>
                <w:noProof/>
                <w:webHidden/>
              </w:rPr>
              <w:t>1-9</w:t>
            </w:r>
            <w:r>
              <w:rPr>
                <w:noProof/>
                <w:webHidden/>
              </w:rPr>
              <w:fldChar w:fldCharType="end"/>
            </w:r>
          </w:hyperlink>
        </w:p>
        <w:p w14:paraId="7B6C2AF1" w14:textId="4A3FA6D4" w:rsidR="00624293" w:rsidRDefault="00624293">
          <w:pPr>
            <w:pStyle w:val="TOC2"/>
            <w:rPr>
              <w:noProof/>
              <w:kern w:val="2"/>
              <w:sz w:val="24"/>
              <w:szCs w:val="24"/>
              <w:lang w:val="en-NL" w:eastAsia="en-GB"/>
              <w14:ligatures w14:val="standardContextual"/>
            </w:rPr>
          </w:pPr>
          <w:hyperlink w:anchor="_Toc208677671" w:history="1">
            <w:r w:rsidRPr="00133C18">
              <w:rPr>
                <w:rStyle w:val="Hyperlink"/>
                <w:noProof/>
                <w:lang w:val="en-US"/>
              </w:rPr>
              <w:t>1.3</w:t>
            </w:r>
            <w:r>
              <w:rPr>
                <w:noProof/>
                <w:kern w:val="2"/>
                <w:sz w:val="24"/>
                <w:szCs w:val="24"/>
                <w:lang w:val="en-NL" w:eastAsia="en-GB"/>
                <w14:ligatures w14:val="standardContextual"/>
              </w:rPr>
              <w:tab/>
            </w:r>
            <w:r w:rsidRPr="00133C18">
              <w:rPr>
                <w:rStyle w:val="Hyperlink"/>
                <w:noProof/>
                <w:lang w:val="en-US"/>
              </w:rPr>
              <w:t>What is generative AI?</w:t>
            </w:r>
            <w:r>
              <w:rPr>
                <w:noProof/>
                <w:webHidden/>
              </w:rPr>
              <w:tab/>
            </w:r>
            <w:r>
              <w:rPr>
                <w:noProof/>
                <w:webHidden/>
              </w:rPr>
              <w:fldChar w:fldCharType="begin"/>
            </w:r>
            <w:r>
              <w:rPr>
                <w:noProof/>
                <w:webHidden/>
              </w:rPr>
              <w:instrText xml:space="preserve"> PAGEREF _Toc208677671 \h </w:instrText>
            </w:r>
            <w:r>
              <w:rPr>
                <w:noProof/>
                <w:webHidden/>
              </w:rPr>
            </w:r>
            <w:r>
              <w:rPr>
                <w:noProof/>
                <w:webHidden/>
              </w:rPr>
              <w:fldChar w:fldCharType="separate"/>
            </w:r>
            <w:r>
              <w:rPr>
                <w:noProof/>
                <w:webHidden/>
              </w:rPr>
              <w:t>1-10</w:t>
            </w:r>
            <w:r>
              <w:rPr>
                <w:noProof/>
                <w:webHidden/>
              </w:rPr>
              <w:fldChar w:fldCharType="end"/>
            </w:r>
          </w:hyperlink>
        </w:p>
        <w:p w14:paraId="7FB849B8" w14:textId="4077BB89" w:rsidR="00624293" w:rsidRDefault="00624293">
          <w:pPr>
            <w:pStyle w:val="TOC2"/>
            <w:rPr>
              <w:noProof/>
              <w:kern w:val="2"/>
              <w:sz w:val="24"/>
              <w:szCs w:val="24"/>
              <w:lang w:val="en-NL" w:eastAsia="en-GB"/>
              <w14:ligatures w14:val="standardContextual"/>
            </w:rPr>
          </w:pPr>
          <w:hyperlink w:anchor="_Toc208677672" w:history="1">
            <w:r w:rsidRPr="00133C18">
              <w:rPr>
                <w:rStyle w:val="Hyperlink"/>
                <w:noProof/>
                <w:lang w:val="en-US"/>
              </w:rPr>
              <w:t>1.4</w:t>
            </w:r>
            <w:r>
              <w:rPr>
                <w:noProof/>
                <w:kern w:val="2"/>
                <w:sz w:val="24"/>
                <w:szCs w:val="24"/>
                <w:lang w:val="en-NL" w:eastAsia="en-GB"/>
                <w14:ligatures w14:val="standardContextual"/>
              </w:rPr>
              <w:tab/>
            </w:r>
            <w:r w:rsidRPr="00133C18">
              <w:rPr>
                <w:rStyle w:val="Hyperlink"/>
                <w:noProof/>
                <w:lang w:val="en-US"/>
              </w:rPr>
              <w:t>How does generative AI work?</w:t>
            </w:r>
            <w:r>
              <w:rPr>
                <w:noProof/>
                <w:webHidden/>
              </w:rPr>
              <w:tab/>
            </w:r>
            <w:r>
              <w:rPr>
                <w:noProof/>
                <w:webHidden/>
              </w:rPr>
              <w:fldChar w:fldCharType="begin"/>
            </w:r>
            <w:r>
              <w:rPr>
                <w:noProof/>
                <w:webHidden/>
              </w:rPr>
              <w:instrText xml:space="preserve"> PAGEREF _Toc208677672 \h </w:instrText>
            </w:r>
            <w:r>
              <w:rPr>
                <w:noProof/>
                <w:webHidden/>
              </w:rPr>
            </w:r>
            <w:r>
              <w:rPr>
                <w:noProof/>
                <w:webHidden/>
              </w:rPr>
              <w:fldChar w:fldCharType="separate"/>
            </w:r>
            <w:r>
              <w:rPr>
                <w:noProof/>
                <w:webHidden/>
              </w:rPr>
              <w:t>1-10</w:t>
            </w:r>
            <w:r>
              <w:rPr>
                <w:noProof/>
                <w:webHidden/>
              </w:rPr>
              <w:fldChar w:fldCharType="end"/>
            </w:r>
          </w:hyperlink>
        </w:p>
        <w:p w14:paraId="5BF126E1" w14:textId="74AF6BD7" w:rsidR="00624293" w:rsidRDefault="00624293">
          <w:pPr>
            <w:pStyle w:val="TOC2"/>
            <w:rPr>
              <w:noProof/>
              <w:kern w:val="2"/>
              <w:sz w:val="24"/>
              <w:szCs w:val="24"/>
              <w:lang w:val="en-NL" w:eastAsia="en-GB"/>
              <w14:ligatures w14:val="standardContextual"/>
            </w:rPr>
          </w:pPr>
          <w:hyperlink w:anchor="_Toc208677673" w:history="1">
            <w:r w:rsidRPr="00133C18">
              <w:rPr>
                <w:rStyle w:val="Hyperlink"/>
                <w:noProof/>
                <w:lang w:val="en-US"/>
              </w:rPr>
              <w:t>1.5</w:t>
            </w:r>
            <w:r>
              <w:rPr>
                <w:noProof/>
                <w:kern w:val="2"/>
                <w:sz w:val="24"/>
                <w:szCs w:val="24"/>
                <w:lang w:val="en-NL" w:eastAsia="en-GB"/>
                <w14:ligatures w14:val="standardContextual"/>
              </w:rPr>
              <w:tab/>
            </w:r>
            <w:r w:rsidRPr="00133C18">
              <w:rPr>
                <w:rStyle w:val="Hyperlink"/>
                <w:noProof/>
                <w:lang w:val="en-US"/>
              </w:rPr>
              <w:t>What is AI literacy?</w:t>
            </w:r>
            <w:r>
              <w:rPr>
                <w:noProof/>
                <w:webHidden/>
              </w:rPr>
              <w:tab/>
            </w:r>
            <w:r>
              <w:rPr>
                <w:noProof/>
                <w:webHidden/>
              </w:rPr>
              <w:fldChar w:fldCharType="begin"/>
            </w:r>
            <w:r>
              <w:rPr>
                <w:noProof/>
                <w:webHidden/>
              </w:rPr>
              <w:instrText xml:space="preserve"> PAGEREF _Toc208677673 \h </w:instrText>
            </w:r>
            <w:r>
              <w:rPr>
                <w:noProof/>
                <w:webHidden/>
              </w:rPr>
            </w:r>
            <w:r>
              <w:rPr>
                <w:noProof/>
                <w:webHidden/>
              </w:rPr>
              <w:fldChar w:fldCharType="separate"/>
            </w:r>
            <w:r>
              <w:rPr>
                <w:noProof/>
                <w:webHidden/>
              </w:rPr>
              <w:t>1-11</w:t>
            </w:r>
            <w:r>
              <w:rPr>
                <w:noProof/>
                <w:webHidden/>
              </w:rPr>
              <w:fldChar w:fldCharType="end"/>
            </w:r>
          </w:hyperlink>
        </w:p>
        <w:p w14:paraId="4D6D7C80" w14:textId="21853201" w:rsidR="00624293" w:rsidRDefault="00624293">
          <w:pPr>
            <w:pStyle w:val="TOC2"/>
            <w:rPr>
              <w:noProof/>
              <w:kern w:val="2"/>
              <w:sz w:val="24"/>
              <w:szCs w:val="24"/>
              <w:lang w:val="en-NL" w:eastAsia="en-GB"/>
              <w14:ligatures w14:val="standardContextual"/>
            </w:rPr>
          </w:pPr>
          <w:hyperlink w:anchor="_Toc208677674" w:history="1">
            <w:r w:rsidRPr="00133C18">
              <w:rPr>
                <w:rStyle w:val="Hyperlink"/>
                <w:noProof/>
                <w:lang w:val="en-US"/>
              </w:rPr>
              <w:t>1.6</w:t>
            </w:r>
            <w:r>
              <w:rPr>
                <w:noProof/>
                <w:kern w:val="2"/>
                <w:sz w:val="24"/>
                <w:szCs w:val="24"/>
                <w:lang w:val="en-NL" w:eastAsia="en-GB"/>
                <w14:ligatures w14:val="standardContextual"/>
              </w:rPr>
              <w:tab/>
            </w:r>
            <w:r w:rsidRPr="00133C18">
              <w:rPr>
                <w:rStyle w:val="Hyperlink"/>
                <w:noProof/>
                <w:lang w:val="en-US"/>
              </w:rPr>
              <w:t>Why is AI literacy important to you as a student?</w:t>
            </w:r>
            <w:r>
              <w:rPr>
                <w:noProof/>
                <w:webHidden/>
              </w:rPr>
              <w:tab/>
            </w:r>
            <w:r>
              <w:rPr>
                <w:noProof/>
                <w:webHidden/>
              </w:rPr>
              <w:fldChar w:fldCharType="begin"/>
            </w:r>
            <w:r>
              <w:rPr>
                <w:noProof/>
                <w:webHidden/>
              </w:rPr>
              <w:instrText xml:space="preserve"> PAGEREF _Toc208677674 \h </w:instrText>
            </w:r>
            <w:r>
              <w:rPr>
                <w:noProof/>
                <w:webHidden/>
              </w:rPr>
            </w:r>
            <w:r>
              <w:rPr>
                <w:noProof/>
                <w:webHidden/>
              </w:rPr>
              <w:fldChar w:fldCharType="separate"/>
            </w:r>
            <w:r>
              <w:rPr>
                <w:noProof/>
                <w:webHidden/>
              </w:rPr>
              <w:t>1-12</w:t>
            </w:r>
            <w:r>
              <w:rPr>
                <w:noProof/>
                <w:webHidden/>
              </w:rPr>
              <w:fldChar w:fldCharType="end"/>
            </w:r>
          </w:hyperlink>
        </w:p>
        <w:p w14:paraId="7C4E1084" w14:textId="5163090A" w:rsidR="00624293" w:rsidRDefault="00624293">
          <w:pPr>
            <w:pStyle w:val="TOC2"/>
            <w:rPr>
              <w:noProof/>
              <w:kern w:val="2"/>
              <w:sz w:val="24"/>
              <w:szCs w:val="24"/>
              <w:lang w:val="en-NL" w:eastAsia="en-GB"/>
              <w14:ligatures w14:val="standardContextual"/>
            </w:rPr>
          </w:pPr>
          <w:hyperlink w:anchor="_Toc208677675" w:history="1">
            <w:r w:rsidRPr="00133C18">
              <w:rPr>
                <w:rStyle w:val="Hyperlink"/>
                <w:noProof/>
                <w:lang w:val="en-US"/>
              </w:rPr>
              <w:t>1.7</w:t>
            </w:r>
            <w:r>
              <w:rPr>
                <w:noProof/>
                <w:kern w:val="2"/>
                <w:sz w:val="24"/>
                <w:szCs w:val="24"/>
                <w:lang w:val="en-NL" w:eastAsia="en-GB"/>
                <w14:ligatures w14:val="standardContextual"/>
              </w:rPr>
              <w:tab/>
            </w:r>
            <w:r w:rsidRPr="00133C18">
              <w:rPr>
                <w:rStyle w:val="Hyperlink"/>
                <w:noProof/>
                <w:lang w:val="en-US"/>
              </w:rPr>
              <w:t>How and when to use generative AI responsibly?</w:t>
            </w:r>
            <w:r>
              <w:rPr>
                <w:noProof/>
                <w:webHidden/>
              </w:rPr>
              <w:tab/>
            </w:r>
            <w:r>
              <w:rPr>
                <w:noProof/>
                <w:webHidden/>
              </w:rPr>
              <w:fldChar w:fldCharType="begin"/>
            </w:r>
            <w:r>
              <w:rPr>
                <w:noProof/>
                <w:webHidden/>
              </w:rPr>
              <w:instrText xml:space="preserve"> PAGEREF _Toc208677675 \h </w:instrText>
            </w:r>
            <w:r>
              <w:rPr>
                <w:noProof/>
                <w:webHidden/>
              </w:rPr>
            </w:r>
            <w:r>
              <w:rPr>
                <w:noProof/>
                <w:webHidden/>
              </w:rPr>
              <w:fldChar w:fldCharType="separate"/>
            </w:r>
            <w:r>
              <w:rPr>
                <w:noProof/>
                <w:webHidden/>
              </w:rPr>
              <w:t>1-13</w:t>
            </w:r>
            <w:r>
              <w:rPr>
                <w:noProof/>
                <w:webHidden/>
              </w:rPr>
              <w:fldChar w:fldCharType="end"/>
            </w:r>
          </w:hyperlink>
        </w:p>
        <w:p w14:paraId="59DC85DF" w14:textId="4A294E31" w:rsidR="00624293" w:rsidRDefault="00624293">
          <w:pPr>
            <w:pStyle w:val="TOC2"/>
            <w:rPr>
              <w:noProof/>
              <w:kern w:val="2"/>
              <w:sz w:val="24"/>
              <w:szCs w:val="24"/>
              <w:lang w:val="en-NL" w:eastAsia="en-GB"/>
              <w14:ligatures w14:val="standardContextual"/>
            </w:rPr>
          </w:pPr>
          <w:hyperlink w:anchor="_Toc208677676" w:history="1">
            <w:r w:rsidRPr="00133C18">
              <w:rPr>
                <w:rStyle w:val="Hyperlink"/>
                <w:noProof/>
                <w:lang w:val="en-US"/>
              </w:rPr>
              <w:t>1.8</w:t>
            </w:r>
            <w:r>
              <w:rPr>
                <w:noProof/>
                <w:kern w:val="2"/>
                <w:sz w:val="24"/>
                <w:szCs w:val="24"/>
                <w:lang w:val="en-NL" w:eastAsia="en-GB"/>
                <w14:ligatures w14:val="standardContextual"/>
              </w:rPr>
              <w:tab/>
            </w:r>
            <w:r w:rsidRPr="00133C18">
              <w:rPr>
                <w:rStyle w:val="Hyperlink"/>
                <w:noProof/>
                <w:lang w:val="en-US"/>
              </w:rPr>
              <w:t>What do the opportunities and risks of AI mean for your future?</w:t>
            </w:r>
            <w:r>
              <w:rPr>
                <w:noProof/>
                <w:webHidden/>
              </w:rPr>
              <w:tab/>
            </w:r>
            <w:r>
              <w:rPr>
                <w:noProof/>
                <w:webHidden/>
              </w:rPr>
              <w:fldChar w:fldCharType="begin"/>
            </w:r>
            <w:r>
              <w:rPr>
                <w:noProof/>
                <w:webHidden/>
              </w:rPr>
              <w:instrText xml:space="preserve"> PAGEREF _Toc208677676 \h </w:instrText>
            </w:r>
            <w:r>
              <w:rPr>
                <w:noProof/>
                <w:webHidden/>
              </w:rPr>
            </w:r>
            <w:r>
              <w:rPr>
                <w:noProof/>
                <w:webHidden/>
              </w:rPr>
              <w:fldChar w:fldCharType="separate"/>
            </w:r>
            <w:r>
              <w:rPr>
                <w:noProof/>
                <w:webHidden/>
              </w:rPr>
              <w:t>1-13</w:t>
            </w:r>
            <w:r>
              <w:rPr>
                <w:noProof/>
                <w:webHidden/>
              </w:rPr>
              <w:fldChar w:fldCharType="end"/>
            </w:r>
          </w:hyperlink>
        </w:p>
        <w:p w14:paraId="7C08A7D5" w14:textId="46D4FAB1" w:rsidR="00624293" w:rsidRDefault="00624293">
          <w:pPr>
            <w:pStyle w:val="TOC2"/>
            <w:rPr>
              <w:noProof/>
              <w:kern w:val="2"/>
              <w:sz w:val="24"/>
              <w:szCs w:val="24"/>
              <w:lang w:val="en-NL" w:eastAsia="en-GB"/>
              <w14:ligatures w14:val="standardContextual"/>
            </w:rPr>
          </w:pPr>
          <w:r>
            <w:fldChar w:fldCharType="begin"/>
          </w:r>
          <w:r>
            <w:instrText>HYPERLINK \l "_Toc208677677"</w:instrText>
          </w:r>
          <w:r>
            <w:fldChar w:fldCharType="separate"/>
          </w:r>
          <w:r w:rsidRPr="00133C18">
            <w:rPr>
              <w:rStyle w:val="Hyperlink"/>
              <w:noProof/>
              <w:lang w:val="en-US"/>
            </w:rPr>
            <w:t>1.9</w:t>
          </w:r>
          <w:r>
            <w:rPr>
              <w:noProof/>
              <w:kern w:val="2"/>
              <w:sz w:val="24"/>
              <w:szCs w:val="24"/>
              <w:lang w:val="en-NL" w:eastAsia="en-GB"/>
              <w14:ligatures w14:val="standardContextual"/>
            </w:rPr>
            <w:tab/>
          </w:r>
          <w:r w:rsidRPr="00133C18">
            <w:rPr>
              <w:rStyle w:val="Hyperlink"/>
              <w:noProof/>
              <w:lang w:val="en-US"/>
            </w:rPr>
            <w:t xml:space="preserve">How do you use this </w:t>
          </w:r>
          <w:del w:id="2" w:author="Draaijer, S. (Silvester)" w:date="2025-10-03T09:32:00Z" w16du:dateUtc="2025-10-03T07:32:00Z">
            <w:r w:rsidRPr="00133C18" w:rsidDel="00A44B55">
              <w:rPr>
                <w:rStyle w:val="Hyperlink"/>
                <w:noProof/>
                <w:lang w:val="en-US"/>
              </w:rPr>
              <w:delText>handbook</w:delText>
            </w:r>
          </w:del>
          <w:ins w:id="3" w:author="Draaijer, S. (Silvester)" w:date="2025-10-03T09:32:00Z" w16du:dateUtc="2025-10-03T07:32:00Z">
            <w:r w:rsidR="00A44B55">
              <w:rPr>
                <w:rStyle w:val="Hyperlink"/>
                <w:noProof/>
                <w:lang w:val="en-US"/>
              </w:rPr>
              <w:t>book</w:t>
            </w:r>
          </w:ins>
          <w:r w:rsidRPr="00133C18">
            <w:rPr>
              <w:rStyle w:val="Hyperlink"/>
              <w:noProof/>
              <w:lang w:val="en-US"/>
            </w:rPr>
            <w:t>?</w:t>
          </w:r>
          <w:r>
            <w:rPr>
              <w:noProof/>
              <w:webHidden/>
            </w:rPr>
            <w:tab/>
          </w:r>
          <w:r>
            <w:rPr>
              <w:noProof/>
              <w:webHidden/>
            </w:rPr>
            <w:fldChar w:fldCharType="begin"/>
          </w:r>
          <w:r>
            <w:rPr>
              <w:noProof/>
              <w:webHidden/>
            </w:rPr>
            <w:instrText xml:space="preserve"> PAGEREF _Toc208677677 \h </w:instrText>
          </w:r>
          <w:r>
            <w:rPr>
              <w:noProof/>
              <w:webHidden/>
            </w:rPr>
          </w:r>
          <w:r>
            <w:rPr>
              <w:noProof/>
              <w:webHidden/>
            </w:rPr>
            <w:fldChar w:fldCharType="separate"/>
          </w:r>
          <w:r>
            <w:rPr>
              <w:noProof/>
              <w:webHidden/>
            </w:rPr>
            <w:t>1-14</w:t>
          </w:r>
          <w:r>
            <w:rPr>
              <w:noProof/>
              <w:webHidden/>
            </w:rPr>
            <w:fldChar w:fldCharType="end"/>
          </w:r>
          <w:r>
            <w:fldChar w:fldCharType="end"/>
          </w:r>
        </w:p>
        <w:p w14:paraId="731B7ED3" w14:textId="1C0FF8E7" w:rsidR="00624293" w:rsidRDefault="00624293">
          <w:pPr>
            <w:pStyle w:val="TOC2"/>
            <w:rPr>
              <w:noProof/>
              <w:kern w:val="2"/>
              <w:sz w:val="24"/>
              <w:szCs w:val="24"/>
              <w:lang w:val="en-NL" w:eastAsia="en-GB"/>
              <w14:ligatures w14:val="standardContextual"/>
            </w:rPr>
          </w:pPr>
          <w:hyperlink w:anchor="_Toc208677678" w:history="1">
            <w:r w:rsidRPr="00133C18">
              <w:rPr>
                <w:rStyle w:val="Hyperlink"/>
                <w:noProof/>
                <w:lang w:val="en-US"/>
              </w:rPr>
              <w:t>1.10</w:t>
            </w:r>
            <w:r>
              <w:rPr>
                <w:noProof/>
                <w:kern w:val="2"/>
                <w:sz w:val="24"/>
                <w:szCs w:val="24"/>
                <w:lang w:val="en-NL" w:eastAsia="en-GB"/>
                <w14:ligatures w14:val="standardContextual"/>
              </w:rPr>
              <w:tab/>
            </w:r>
            <w:r w:rsidRPr="00133C18">
              <w:rPr>
                <w:rStyle w:val="Hyperlink"/>
                <w:noProof/>
                <w:lang w:val="en-US"/>
              </w:rPr>
              <w:t>How to use the Canvas course</w:t>
            </w:r>
            <w:r>
              <w:rPr>
                <w:noProof/>
                <w:webHidden/>
              </w:rPr>
              <w:tab/>
            </w:r>
            <w:r>
              <w:rPr>
                <w:noProof/>
                <w:webHidden/>
              </w:rPr>
              <w:fldChar w:fldCharType="begin"/>
            </w:r>
            <w:r>
              <w:rPr>
                <w:noProof/>
                <w:webHidden/>
              </w:rPr>
              <w:instrText xml:space="preserve"> PAGEREF _Toc208677678 \h </w:instrText>
            </w:r>
            <w:r>
              <w:rPr>
                <w:noProof/>
                <w:webHidden/>
              </w:rPr>
            </w:r>
            <w:r>
              <w:rPr>
                <w:noProof/>
                <w:webHidden/>
              </w:rPr>
              <w:fldChar w:fldCharType="separate"/>
            </w:r>
            <w:r>
              <w:rPr>
                <w:noProof/>
                <w:webHidden/>
              </w:rPr>
              <w:t>1-15</w:t>
            </w:r>
            <w:r>
              <w:rPr>
                <w:noProof/>
                <w:webHidden/>
              </w:rPr>
              <w:fldChar w:fldCharType="end"/>
            </w:r>
          </w:hyperlink>
        </w:p>
        <w:p w14:paraId="00DD6CCD" w14:textId="5E5E1D8F" w:rsidR="00624293" w:rsidRDefault="00624293">
          <w:pPr>
            <w:pStyle w:val="TOC2"/>
            <w:rPr>
              <w:noProof/>
              <w:kern w:val="2"/>
              <w:sz w:val="24"/>
              <w:szCs w:val="24"/>
              <w:lang w:val="en-NL" w:eastAsia="en-GB"/>
              <w14:ligatures w14:val="standardContextual"/>
            </w:rPr>
          </w:pPr>
          <w:hyperlink w:anchor="_Toc208677679" w:history="1">
            <w:r w:rsidRPr="00133C18">
              <w:rPr>
                <w:rStyle w:val="Hyperlink"/>
                <w:noProof/>
                <w:lang w:val="en-US"/>
              </w:rPr>
              <w:t>1.11</w:t>
            </w:r>
            <w:r>
              <w:rPr>
                <w:noProof/>
                <w:kern w:val="2"/>
                <w:sz w:val="24"/>
                <w:szCs w:val="24"/>
                <w:lang w:val="en-NL" w:eastAsia="en-GB"/>
                <w14:ligatures w14:val="standardContextual"/>
              </w:rPr>
              <w:tab/>
            </w:r>
            <w:r w:rsidRPr="00133C18">
              <w:rPr>
                <w:rStyle w:val="Hyperlink"/>
                <w:noProof/>
                <w:lang w:val="en-US"/>
              </w:rPr>
              <w:t>Activity- General discussion forum</w:t>
            </w:r>
            <w:r>
              <w:rPr>
                <w:noProof/>
                <w:webHidden/>
              </w:rPr>
              <w:tab/>
            </w:r>
            <w:r>
              <w:rPr>
                <w:noProof/>
                <w:webHidden/>
              </w:rPr>
              <w:fldChar w:fldCharType="begin"/>
            </w:r>
            <w:r>
              <w:rPr>
                <w:noProof/>
                <w:webHidden/>
              </w:rPr>
              <w:instrText xml:space="preserve"> PAGEREF _Toc208677679 \h </w:instrText>
            </w:r>
            <w:r>
              <w:rPr>
                <w:noProof/>
                <w:webHidden/>
              </w:rPr>
            </w:r>
            <w:r>
              <w:rPr>
                <w:noProof/>
                <w:webHidden/>
              </w:rPr>
              <w:fldChar w:fldCharType="separate"/>
            </w:r>
            <w:r>
              <w:rPr>
                <w:noProof/>
                <w:webHidden/>
              </w:rPr>
              <w:t>1-15</w:t>
            </w:r>
            <w:r>
              <w:rPr>
                <w:noProof/>
                <w:webHidden/>
              </w:rPr>
              <w:fldChar w:fldCharType="end"/>
            </w:r>
          </w:hyperlink>
        </w:p>
        <w:p w14:paraId="49A3A999" w14:textId="42D88E2B" w:rsidR="00624293" w:rsidRDefault="00624293">
          <w:pPr>
            <w:pStyle w:val="TOC1"/>
            <w:rPr>
              <w:b w:val="0"/>
              <w:bCs w:val="0"/>
              <w:noProof/>
              <w:kern w:val="2"/>
              <w:sz w:val="24"/>
              <w:lang w:val="en-NL" w:eastAsia="en-GB"/>
              <w14:ligatures w14:val="standardContextual"/>
            </w:rPr>
          </w:pPr>
          <w:hyperlink w:anchor="_Toc208677680" w:history="1">
            <w:r w:rsidRPr="00133C18">
              <w:rPr>
                <w:rStyle w:val="Hyperlink"/>
                <w:noProof/>
                <w:lang w:val="en-US"/>
              </w:rPr>
              <w:t>2</w:t>
            </w:r>
            <w:r>
              <w:rPr>
                <w:b w:val="0"/>
                <w:bCs w:val="0"/>
                <w:noProof/>
                <w:kern w:val="2"/>
                <w:sz w:val="24"/>
                <w:lang w:val="en-NL" w:eastAsia="en-GB"/>
                <w14:ligatures w14:val="standardContextual"/>
              </w:rPr>
              <w:tab/>
            </w:r>
            <w:r w:rsidRPr="00133C18">
              <w:rPr>
                <w:rStyle w:val="Hyperlink"/>
                <w:noProof/>
                <w:lang w:val="en-US"/>
              </w:rPr>
              <w:t>What is Generative AI, and what can you do with it?</w:t>
            </w:r>
            <w:r>
              <w:rPr>
                <w:noProof/>
                <w:webHidden/>
              </w:rPr>
              <w:tab/>
            </w:r>
            <w:r>
              <w:rPr>
                <w:noProof/>
                <w:webHidden/>
              </w:rPr>
              <w:fldChar w:fldCharType="begin"/>
            </w:r>
            <w:r>
              <w:rPr>
                <w:noProof/>
                <w:webHidden/>
              </w:rPr>
              <w:instrText xml:space="preserve"> PAGEREF _Toc208677680 \h </w:instrText>
            </w:r>
            <w:r>
              <w:rPr>
                <w:noProof/>
                <w:webHidden/>
              </w:rPr>
            </w:r>
            <w:r>
              <w:rPr>
                <w:noProof/>
                <w:webHidden/>
              </w:rPr>
              <w:fldChar w:fldCharType="separate"/>
            </w:r>
            <w:r>
              <w:rPr>
                <w:noProof/>
                <w:webHidden/>
              </w:rPr>
              <w:t>2-16</w:t>
            </w:r>
            <w:r>
              <w:rPr>
                <w:noProof/>
                <w:webHidden/>
              </w:rPr>
              <w:fldChar w:fldCharType="end"/>
            </w:r>
          </w:hyperlink>
        </w:p>
        <w:p w14:paraId="26AE241B" w14:textId="1C87E465" w:rsidR="00624293" w:rsidRDefault="00624293">
          <w:pPr>
            <w:pStyle w:val="TOC2"/>
            <w:rPr>
              <w:noProof/>
              <w:kern w:val="2"/>
              <w:sz w:val="24"/>
              <w:szCs w:val="24"/>
              <w:lang w:val="en-NL" w:eastAsia="en-GB"/>
              <w14:ligatures w14:val="standardContextual"/>
            </w:rPr>
          </w:pPr>
          <w:hyperlink w:anchor="_Toc208677681" w:history="1">
            <w:r w:rsidRPr="00133C18">
              <w:rPr>
                <w:rStyle w:val="Hyperlink"/>
                <w:noProof/>
                <w:lang w:val="en-US"/>
              </w:rPr>
              <w:t>2.1</w:t>
            </w:r>
            <w:r>
              <w:rPr>
                <w:noProof/>
                <w:kern w:val="2"/>
                <w:sz w:val="24"/>
                <w:szCs w:val="24"/>
                <w:lang w:val="en-NL" w:eastAsia="en-GB"/>
                <w14:ligatures w14:val="standardContextual"/>
              </w:rPr>
              <w:tab/>
            </w:r>
            <w:r w:rsidRPr="00133C18">
              <w:rPr>
                <w:rStyle w:val="Hyperlink"/>
                <w:noProof/>
                <w:lang w:val="en-US"/>
              </w:rPr>
              <w:t>How to recognize generative AI?</w:t>
            </w:r>
            <w:r>
              <w:rPr>
                <w:noProof/>
                <w:webHidden/>
              </w:rPr>
              <w:tab/>
            </w:r>
            <w:r>
              <w:rPr>
                <w:noProof/>
                <w:webHidden/>
              </w:rPr>
              <w:fldChar w:fldCharType="begin"/>
            </w:r>
            <w:r>
              <w:rPr>
                <w:noProof/>
                <w:webHidden/>
              </w:rPr>
              <w:instrText xml:space="preserve"> PAGEREF _Toc208677681 \h </w:instrText>
            </w:r>
            <w:r>
              <w:rPr>
                <w:noProof/>
                <w:webHidden/>
              </w:rPr>
            </w:r>
            <w:r>
              <w:rPr>
                <w:noProof/>
                <w:webHidden/>
              </w:rPr>
              <w:fldChar w:fldCharType="separate"/>
            </w:r>
            <w:r>
              <w:rPr>
                <w:noProof/>
                <w:webHidden/>
              </w:rPr>
              <w:t>2-16</w:t>
            </w:r>
            <w:r>
              <w:rPr>
                <w:noProof/>
                <w:webHidden/>
              </w:rPr>
              <w:fldChar w:fldCharType="end"/>
            </w:r>
          </w:hyperlink>
        </w:p>
        <w:p w14:paraId="01ABF6BB" w14:textId="6FE53828" w:rsidR="00624293" w:rsidRDefault="00624293">
          <w:pPr>
            <w:pStyle w:val="TOC2"/>
            <w:rPr>
              <w:noProof/>
              <w:kern w:val="2"/>
              <w:sz w:val="24"/>
              <w:szCs w:val="24"/>
              <w:lang w:val="en-NL" w:eastAsia="en-GB"/>
              <w14:ligatures w14:val="standardContextual"/>
            </w:rPr>
          </w:pPr>
          <w:hyperlink w:anchor="_Toc208677682" w:history="1">
            <w:r w:rsidRPr="00133C18">
              <w:rPr>
                <w:rStyle w:val="Hyperlink"/>
                <w:noProof/>
                <w:lang w:val="en-US"/>
              </w:rPr>
              <w:t>2.2</w:t>
            </w:r>
            <w:r>
              <w:rPr>
                <w:noProof/>
                <w:kern w:val="2"/>
                <w:sz w:val="24"/>
                <w:szCs w:val="24"/>
                <w:lang w:val="en-NL" w:eastAsia="en-GB"/>
                <w14:ligatures w14:val="standardContextual"/>
              </w:rPr>
              <w:tab/>
            </w:r>
            <w:r w:rsidRPr="00133C18">
              <w:rPr>
                <w:rStyle w:val="Hyperlink"/>
                <w:noProof/>
                <w:lang w:val="en-US"/>
              </w:rPr>
              <w:t>What can you do with generative AI?</w:t>
            </w:r>
            <w:r>
              <w:rPr>
                <w:noProof/>
                <w:webHidden/>
              </w:rPr>
              <w:tab/>
            </w:r>
            <w:r>
              <w:rPr>
                <w:noProof/>
                <w:webHidden/>
              </w:rPr>
              <w:fldChar w:fldCharType="begin"/>
            </w:r>
            <w:r>
              <w:rPr>
                <w:noProof/>
                <w:webHidden/>
              </w:rPr>
              <w:instrText xml:space="preserve"> PAGEREF _Toc208677682 \h </w:instrText>
            </w:r>
            <w:r>
              <w:rPr>
                <w:noProof/>
                <w:webHidden/>
              </w:rPr>
            </w:r>
            <w:r>
              <w:rPr>
                <w:noProof/>
                <w:webHidden/>
              </w:rPr>
              <w:fldChar w:fldCharType="separate"/>
            </w:r>
            <w:r>
              <w:rPr>
                <w:noProof/>
                <w:webHidden/>
              </w:rPr>
              <w:t>2-17</w:t>
            </w:r>
            <w:r>
              <w:rPr>
                <w:noProof/>
                <w:webHidden/>
              </w:rPr>
              <w:fldChar w:fldCharType="end"/>
            </w:r>
          </w:hyperlink>
        </w:p>
        <w:p w14:paraId="3D250C05" w14:textId="1D317D35" w:rsidR="00624293" w:rsidRDefault="00624293">
          <w:pPr>
            <w:pStyle w:val="TOC2"/>
            <w:rPr>
              <w:noProof/>
              <w:kern w:val="2"/>
              <w:sz w:val="24"/>
              <w:szCs w:val="24"/>
              <w:lang w:val="en-NL" w:eastAsia="en-GB"/>
              <w14:ligatures w14:val="standardContextual"/>
            </w:rPr>
          </w:pPr>
          <w:hyperlink w:anchor="_Toc208677683" w:history="1">
            <w:r w:rsidRPr="00133C18">
              <w:rPr>
                <w:rStyle w:val="Hyperlink"/>
                <w:noProof/>
                <w:lang w:val="en-US"/>
              </w:rPr>
              <w:t>2.3</w:t>
            </w:r>
            <w:r>
              <w:rPr>
                <w:noProof/>
                <w:kern w:val="2"/>
                <w:sz w:val="24"/>
                <w:szCs w:val="24"/>
                <w:lang w:val="en-NL" w:eastAsia="en-GB"/>
                <w14:ligatures w14:val="standardContextual"/>
              </w:rPr>
              <w:tab/>
            </w:r>
            <w:r w:rsidRPr="00133C18">
              <w:rPr>
                <w:rStyle w:val="Hyperlink"/>
                <w:noProof/>
                <w:lang w:val="en-US"/>
              </w:rPr>
              <w:t>Limitations and misconceptions</w:t>
            </w:r>
            <w:r>
              <w:rPr>
                <w:noProof/>
                <w:webHidden/>
              </w:rPr>
              <w:tab/>
            </w:r>
            <w:r>
              <w:rPr>
                <w:noProof/>
                <w:webHidden/>
              </w:rPr>
              <w:fldChar w:fldCharType="begin"/>
            </w:r>
            <w:r>
              <w:rPr>
                <w:noProof/>
                <w:webHidden/>
              </w:rPr>
              <w:instrText xml:space="preserve"> PAGEREF _Toc208677683 \h </w:instrText>
            </w:r>
            <w:r>
              <w:rPr>
                <w:noProof/>
                <w:webHidden/>
              </w:rPr>
            </w:r>
            <w:r>
              <w:rPr>
                <w:noProof/>
                <w:webHidden/>
              </w:rPr>
              <w:fldChar w:fldCharType="separate"/>
            </w:r>
            <w:r>
              <w:rPr>
                <w:noProof/>
                <w:webHidden/>
              </w:rPr>
              <w:t>2-18</w:t>
            </w:r>
            <w:r>
              <w:rPr>
                <w:noProof/>
                <w:webHidden/>
              </w:rPr>
              <w:fldChar w:fldCharType="end"/>
            </w:r>
          </w:hyperlink>
        </w:p>
        <w:p w14:paraId="514AFC7A" w14:textId="3D914929" w:rsidR="00624293" w:rsidRDefault="00624293">
          <w:pPr>
            <w:pStyle w:val="TOC2"/>
            <w:rPr>
              <w:noProof/>
              <w:kern w:val="2"/>
              <w:sz w:val="24"/>
              <w:szCs w:val="24"/>
              <w:lang w:val="en-NL" w:eastAsia="en-GB"/>
              <w14:ligatures w14:val="standardContextual"/>
            </w:rPr>
          </w:pPr>
          <w:hyperlink w:anchor="_Toc208677684" w:history="1">
            <w:r w:rsidRPr="00133C18">
              <w:rPr>
                <w:rStyle w:val="Hyperlink"/>
                <w:noProof/>
                <w:lang w:val="en-US"/>
              </w:rPr>
              <w:t>2.4</w:t>
            </w:r>
            <w:r>
              <w:rPr>
                <w:noProof/>
                <w:kern w:val="2"/>
                <w:sz w:val="24"/>
                <w:szCs w:val="24"/>
                <w:lang w:val="en-NL" w:eastAsia="en-GB"/>
                <w14:ligatures w14:val="standardContextual"/>
              </w:rPr>
              <w:tab/>
            </w:r>
            <w:r w:rsidRPr="00133C18">
              <w:rPr>
                <w:rStyle w:val="Hyperlink"/>
                <w:noProof/>
                <w:lang w:val="en-US"/>
              </w:rPr>
              <w:t>Dealing critically and creatively with generative AI</w:t>
            </w:r>
            <w:r>
              <w:rPr>
                <w:noProof/>
                <w:webHidden/>
              </w:rPr>
              <w:tab/>
            </w:r>
            <w:r>
              <w:rPr>
                <w:noProof/>
                <w:webHidden/>
              </w:rPr>
              <w:fldChar w:fldCharType="begin"/>
            </w:r>
            <w:r>
              <w:rPr>
                <w:noProof/>
                <w:webHidden/>
              </w:rPr>
              <w:instrText xml:space="preserve"> PAGEREF _Toc208677684 \h </w:instrText>
            </w:r>
            <w:r>
              <w:rPr>
                <w:noProof/>
                <w:webHidden/>
              </w:rPr>
            </w:r>
            <w:r>
              <w:rPr>
                <w:noProof/>
                <w:webHidden/>
              </w:rPr>
              <w:fldChar w:fldCharType="separate"/>
            </w:r>
            <w:r>
              <w:rPr>
                <w:noProof/>
                <w:webHidden/>
              </w:rPr>
              <w:t>2-18</w:t>
            </w:r>
            <w:r>
              <w:rPr>
                <w:noProof/>
                <w:webHidden/>
              </w:rPr>
              <w:fldChar w:fldCharType="end"/>
            </w:r>
          </w:hyperlink>
        </w:p>
        <w:p w14:paraId="44C4AAF0" w14:textId="55052618" w:rsidR="00624293" w:rsidRDefault="00624293">
          <w:pPr>
            <w:pStyle w:val="TOC2"/>
            <w:rPr>
              <w:noProof/>
              <w:kern w:val="2"/>
              <w:sz w:val="24"/>
              <w:szCs w:val="24"/>
              <w:lang w:val="en-NL" w:eastAsia="en-GB"/>
              <w14:ligatures w14:val="standardContextual"/>
            </w:rPr>
          </w:pPr>
          <w:hyperlink w:anchor="_Toc208677685" w:history="1">
            <w:r w:rsidRPr="00133C18">
              <w:rPr>
                <w:rStyle w:val="Hyperlink"/>
                <w:noProof/>
                <w:lang w:val="en-US"/>
              </w:rPr>
              <w:t>2.5</w:t>
            </w:r>
            <w:r>
              <w:rPr>
                <w:noProof/>
                <w:kern w:val="2"/>
                <w:sz w:val="24"/>
                <w:szCs w:val="24"/>
                <w:lang w:val="en-NL" w:eastAsia="en-GB"/>
                <w14:ligatures w14:val="standardContextual"/>
              </w:rPr>
              <w:tab/>
            </w:r>
            <w:r w:rsidRPr="00133C18">
              <w:rPr>
                <w:rStyle w:val="Hyperlink"/>
                <w:noProof/>
                <w:lang w:val="en-US"/>
              </w:rPr>
              <w:t>Confidence in your work</w:t>
            </w:r>
            <w:r>
              <w:rPr>
                <w:noProof/>
                <w:webHidden/>
              </w:rPr>
              <w:tab/>
            </w:r>
            <w:r>
              <w:rPr>
                <w:noProof/>
                <w:webHidden/>
              </w:rPr>
              <w:fldChar w:fldCharType="begin"/>
            </w:r>
            <w:r>
              <w:rPr>
                <w:noProof/>
                <w:webHidden/>
              </w:rPr>
              <w:instrText xml:space="preserve"> PAGEREF _Toc208677685 \h </w:instrText>
            </w:r>
            <w:r>
              <w:rPr>
                <w:noProof/>
                <w:webHidden/>
              </w:rPr>
            </w:r>
            <w:r>
              <w:rPr>
                <w:noProof/>
                <w:webHidden/>
              </w:rPr>
              <w:fldChar w:fldCharType="separate"/>
            </w:r>
            <w:r>
              <w:rPr>
                <w:noProof/>
                <w:webHidden/>
              </w:rPr>
              <w:t>2-19</w:t>
            </w:r>
            <w:r>
              <w:rPr>
                <w:noProof/>
                <w:webHidden/>
              </w:rPr>
              <w:fldChar w:fldCharType="end"/>
            </w:r>
          </w:hyperlink>
        </w:p>
        <w:p w14:paraId="47DE9221" w14:textId="4CC6B597" w:rsidR="00624293" w:rsidRDefault="00624293">
          <w:pPr>
            <w:pStyle w:val="TOC2"/>
            <w:rPr>
              <w:noProof/>
              <w:kern w:val="2"/>
              <w:sz w:val="24"/>
              <w:szCs w:val="24"/>
              <w:lang w:val="en-NL" w:eastAsia="en-GB"/>
              <w14:ligatures w14:val="standardContextual"/>
            </w:rPr>
          </w:pPr>
          <w:hyperlink w:anchor="_Toc208677686" w:history="1">
            <w:r w:rsidRPr="00133C18">
              <w:rPr>
                <w:rStyle w:val="Hyperlink"/>
                <w:noProof/>
                <w:lang w:val="en-US"/>
              </w:rPr>
              <w:t>2.6</w:t>
            </w:r>
            <w:r>
              <w:rPr>
                <w:noProof/>
                <w:kern w:val="2"/>
                <w:sz w:val="24"/>
                <w:szCs w:val="24"/>
                <w:lang w:val="en-NL" w:eastAsia="en-GB"/>
                <w14:ligatures w14:val="standardContextual"/>
              </w:rPr>
              <w:tab/>
            </w:r>
            <w:r w:rsidRPr="00133C18">
              <w:rPr>
                <w:rStyle w:val="Hyperlink"/>
                <w:noProof/>
                <w:lang w:val="en-US"/>
              </w:rPr>
              <w:t>Self-study questions</w:t>
            </w:r>
            <w:r>
              <w:rPr>
                <w:noProof/>
                <w:webHidden/>
              </w:rPr>
              <w:tab/>
            </w:r>
            <w:r>
              <w:rPr>
                <w:noProof/>
                <w:webHidden/>
              </w:rPr>
              <w:fldChar w:fldCharType="begin"/>
            </w:r>
            <w:r>
              <w:rPr>
                <w:noProof/>
                <w:webHidden/>
              </w:rPr>
              <w:instrText xml:space="preserve"> PAGEREF _Toc208677686 \h </w:instrText>
            </w:r>
            <w:r>
              <w:rPr>
                <w:noProof/>
                <w:webHidden/>
              </w:rPr>
            </w:r>
            <w:r>
              <w:rPr>
                <w:noProof/>
                <w:webHidden/>
              </w:rPr>
              <w:fldChar w:fldCharType="separate"/>
            </w:r>
            <w:r>
              <w:rPr>
                <w:noProof/>
                <w:webHidden/>
              </w:rPr>
              <w:t>2-19</w:t>
            </w:r>
            <w:r>
              <w:rPr>
                <w:noProof/>
                <w:webHidden/>
              </w:rPr>
              <w:fldChar w:fldCharType="end"/>
            </w:r>
          </w:hyperlink>
        </w:p>
        <w:p w14:paraId="4098C6C4" w14:textId="423C084B" w:rsidR="00624293" w:rsidRDefault="00624293">
          <w:pPr>
            <w:pStyle w:val="TOC2"/>
            <w:rPr>
              <w:noProof/>
              <w:kern w:val="2"/>
              <w:sz w:val="24"/>
              <w:szCs w:val="24"/>
              <w:lang w:val="en-NL" w:eastAsia="en-GB"/>
              <w14:ligatures w14:val="standardContextual"/>
            </w:rPr>
          </w:pPr>
          <w:hyperlink w:anchor="_Toc208677687" w:history="1">
            <w:r w:rsidRPr="00133C18">
              <w:rPr>
                <w:rStyle w:val="Hyperlink"/>
                <w:noProof/>
                <w:lang w:val="en-US"/>
              </w:rPr>
              <w:t>2.7</w:t>
            </w:r>
            <w:r>
              <w:rPr>
                <w:noProof/>
                <w:kern w:val="2"/>
                <w:sz w:val="24"/>
                <w:szCs w:val="24"/>
                <w:lang w:val="en-NL" w:eastAsia="en-GB"/>
                <w14:ligatures w14:val="standardContextual"/>
              </w:rPr>
              <w:tab/>
            </w:r>
            <w:r w:rsidRPr="00133C18">
              <w:rPr>
                <w:rStyle w:val="Hyperlink"/>
                <w:noProof/>
                <w:lang w:val="en-US"/>
              </w:rPr>
              <w:t>Activity - How do you use generative AI?</w:t>
            </w:r>
            <w:r>
              <w:rPr>
                <w:noProof/>
                <w:webHidden/>
              </w:rPr>
              <w:tab/>
            </w:r>
            <w:r>
              <w:rPr>
                <w:noProof/>
                <w:webHidden/>
              </w:rPr>
              <w:fldChar w:fldCharType="begin"/>
            </w:r>
            <w:r>
              <w:rPr>
                <w:noProof/>
                <w:webHidden/>
              </w:rPr>
              <w:instrText xml:space="preserve"> PAGEREF _Toc208677687 \h </w:instrText>
            </w:r>
            <w:r>
              <w:rPr>
                <w:noProof/>
                <w:webHidden/>
              </w:rPr>
            </w:r>
            <w:r>
              <w:rPr>
                <w:noProof/>
                <w:webHidden/>
              </w:rPr>
              <w:fldChar w:fldCharType="separate"/>
            </w:r>
            <w:r>
              <w:rPr>
                <w:noProof/>
                <w:webHidden/>
              </w:rPr>
              <w:t>2-20</w:t>
            </w:r>
            <w:r>
              <w:rPr>
                <w:noProof/>
                <w:webHidden/>
              </w:rPr>
              <w:fldChar w:fldCharType="end"/>
            </w:r>
          </w:hyperlink>
        </w:p>
        <w:p w14:paraId="400E31AF" w14:textId="501F8DDB" w:rsidR="00624293" w:rsidRDefault="00624293">
          <w:pPr>
            <w:pStyle w:val="TOC1"/>
            <w:rPr>
              <w:b w:val="0"/>
              <w:bCs w:val="0"/>
              <w:noProof/>
              <w:kern w:val="2"/>
              <w:sz w:val="24"/>
              <w:lang w:val="en-NL" w:eastAsia="en-GB"/>
              <w14:ligatures w14:val="standardContextual"/>
            </w:rPr>
          </w:pPr>
          <w:hyperlink w:anchor="_Toc208677688" w:history="1">
            <w:r w:rsidRPr="00133C18">
              <w:rPr>
                <w:rStyle w:val="Hyperlink"/>
                <w:noProof/>
                <w:lang w:val="en-US"/>
              </w:rPr>
              <w:t>3</w:t>
            </w:r>
            <w:r>
              <w:rPr>
                <w:b w:val="0"/>
                <w:bCs w:val="0"/>
                <w:noProof/>
                <w:kern w:val="2"/>
                <w:sz w:val="24"/>
                <w:lang w:val="en-NL" w:eastAsia="en-GB"/>
                <w14:ligatures w14:val="standardContextual"/>
              </w:rPr>
              <w:tab/>
            </w:r>
            <w:r w:rsidRPr="00133C18">
              <w:rPr>
                <w:rStyle w:val="Hyperlink"/>
                <w:noProof/>
                <w:lang w:val="en-US"/>
              </w:rPr>
              <w:t>How to use generative AI so that it works for you</w:t>
            </w:r>
            <w:r>
              <w:rPr>
                <w:noProof/>
                <w:webHidden/>
              </w:rPr>
              <w:tab/>
            </w:r>
            <w:r>
              <w:rPr>
                <w:noProof/>
                <w:webHidden/>
              </w:rPr>
              <w:fldChar w:fldCharType="begin"/>
            </w:r>
            <w:r>
              <w:rPr>
                <w:noProof/>
                <w:webHidden/>
              </w:rPr>
              <w:instrText xml:space="preserve"> PAGEREF _Toc208677688 \h </w:instrText>
            </w:r>
            <w:r>
              <w:rPr>
                <w:noProof/>
                <w:webHidden/>
              </w:rPr>
            </w:r>
            <w:r>
              <w:rPr>
                <w:noProof/>
                <w:webHidden/>
              </w:rPr>
              <w:fldChar w:fldCharType="separate"/>
            </w:r>
            <w:r>
              <w:rPr>
                <w:noProof/>
                <w:webHidden/>
              </w:rPr>
              <w:t>3-21</w:t>
            </w:r>
            <w:r>
              <w:rPr>
                <w:noProof/>
                <w:webHidden/>
              </w:rPr>
              <w:fldChar w:fldCharType="end"/>
            </w:r>
          </w:hyperlink>
        </w:p>
        <w:p w14:paraId="7B94D04D" w14:textId="28A37259" w:rsidR="00624293" w:rsidRDefault="00624293">
          <w:pPr>
            <w:pStyle w:val="TOC2"/>
            <w:rPr>
              <w:noProof/>
              <w:kern w:val="2"/>
              <w:sz w:val="24"/>
              <w:szCs w:val="24"/>
              <w:lang w:val="en-NL" w:eastAsia="en-GB"/>
              <w14:ligatures w14:val="standardContextual"/>
            </w:rPr>
          </w:pPr>
          <w:hyperlink w:anchor="_Toc208677689" w:history="1">
            <w:r w:rsidRPr="00133C18">
              <w:rPr>
                <w:rStyle w:val="Hyperlink"/>
                <w:noProof/>
                <w:lang w:val="en-US"/>
              </w:rPr>
              <w:t>3.1</w:t>
            </w:r>
            <w:r>
              <w:rPr>
                <w:noProof/>
                <w:kern w:val="2"/>
                <w:sz w:val="24"/>
                <w:szCs w:val="24"/>
                <w:lang w:val="en-NL" w:eastAsia="en-GB"/>
                <w14:ligatures w14:val="standardContextual"/>
              </w:rPr>
              <w:tab/>
            </w:r>
            <w:r w:rsidRPr="00133C18">
              <w:rPr>
                <w:rStyle w:val="Hyperlink"/>
                <w:noProof/>
                <w:lang w:val="en-US"/>
              </w:rPr>
              <w:t>Prompt engineering: how do you drive the AI?</w:t>
            </w:r>
            <w:r>
              <w:rPr>
                <w:noProof/>
                <w:webHidden/>
              </w:rPr>
              <w:tab/>
            </w:r>
            <w:r>
              <w:rPr>
                <w:noProof/>
                <w:webHidden/>
              </w:rPr>
              <w:fldChar w:fldCharType="begin"/>
            </w:r>
            <w:r>
              <w:rPr>
                <w:noProof/>
                <w:webHidden/>
              </w:rPr>
              <w:instrText xml:space="preserve"> PAGEREF _Toc208677689 \h </w:instrText>
            </w:r>
            <w:r>
              <w:rPr>
                <w:noProof/>
                <w:webHidden/>
              </w:rPr>
            </w:r>
            <w:r>
              <w:rPr>
                <w:noProof/>
                <w:webHidden/>
              </w:rPr>
              <w:fldChar w:fldCharType="separate"/>
            </w:r>
            <w:r>
              <w:rPr>
                <w:noProof/>
                <w:webHidden/>
              </w:rPr>
              <w:t>3-21</w:t>
            </w:r>
            <w:r>
              <w:rPr>
                <w:noProof/>
                <w:webHidden/>
              </w:rPr>
              <w:fldChar w:fldCharType="end"/>
            </w:r>
          </w:hyperlink>
        </w:p>
        <w:p w14:paraId="17080FFD" w14:textId="782F9BE9" w:rsidR="00624293" w:rsidRDefault="00624293">
          <w:pPr>
            <w:pStyle w:val="TOC2"/>
            <w:rPr>
              <w:noProof/>
              <w:kern w:val="2"/>
              <w:sz w:val="24"/>
              <w:szCs w:val="24"/>
              <w:lang w:val="en-NL" w:eastAsia="en-GB"/>
              <w14:ligatures w14:val="standardContextual"/>
            </w:rPr>
          </w:pPr>
          <w:hyperlink w:anchor="_Toc208677690" w:history="1">
            <w:r w:rsidRPr="00133C18">
              <w:rPr>
                <w:rStyle w:val="Hyperlink"/>
                <w:noProof/>
                <w:lang w:val="en-US"/>
              </w:rPr>
              <w:t>3.2</w:t>
            </w:r>
            <w:r>
              <w:rPr>
                <w:noProof/>
                <w:kern w:val="2"/>
                <w:sz w:val="24"/>
                <w:szCs w:val="24"/>
                <w:lang w:val="en-NL" w:eastAsia="en-GB"/>
                <w14:ligatures w14:val="standardContextual"/>
              </w:rPr>
              <w:tab/>
            </w:r>
            <w:r w:rsidRPr="00133C18">
              <w:rPr>
                <w:rStyle w:val="Hyperlink"/>
                <w:noProof/>
                <w:lang w:val="en-US"/>
              </w:rPr>
              <w:t>Surprising prompts</w:t>
            </w:r>
            <w:r>
              <w:rPr>
                <w:noProof/>
                <w:webHidden/>
              </w:rPr>
              <w:tab/>
            </w:r>
            <w:r>
              <w:rPr>
                <w:noProof/>
                <w:webHidden/>
              </w:rPr>
              <w:fldChar w:fldCharType="begin"/>
            </w:r>
            <w:r>
              <w:rPr>
                <w:noProof/>
                <w:webHidden/>
              </w:rPr>
              <w:instrText xml:space="preserve"> PAGEREF _Toc208677690 \h </w:instrText>
            </w:r>
            <w:r>
              <w:rPr>
                <w:noProof/>
                <w:webHidden/>
              </w:rPr>
            </w:r>
            <w:r>
              <w:rPr>
                <w:noProof/>
                <w:webHidden/>
              </w:rPr>
              <w:fldChar w:fldCharType="separate"/>
            </w:r>
            <w:r>
              <w:rPr>
                <w:noProof/>
                <w:webHidden/>
              </w:rPr>
              <w:t>3-22</w:t>
            </w:r>
            <w:r>
              <w:rPr>
                <w:noProof/>
                <w:webHidden/>
              </w:rPr>
              <w:fldChar w:fldCharType="end"/>
            </w:r>
          </w:hyperlink>
        </w:p>
        <w:p w14:paraId="2B5A13AF" w14:textId="414BFE21" w:rsidR="00624293" w:rsidRDefault="00624293">
          <w:pPr>
            <w:pStyle w:val="TOC2"/>
            <w:rPr>
              <w:noProof/>
              <w:kern w:val="2"/>
              <w:sz w:val="24"/>
              <w:szCs w:val="24"/>
              <w:lang w:val="en-NL" w:eastAsia="en-GB"/>
              <w14:ligatures w14:val="standardContextual"/>
            </w:rPr>
          </w:pPr>
          <w:hyperlink w:anchor="_Toc208677691" w:history="1">
            <w:r w:rsidRPr="00133C18">
              <w:rPr>
                <w:rStyle w:val="Hyperlink"/>
                <w:noProof/>
                <w:lang w:val="en-US"/>
              </w:rPr>
              <w:t>3.3</w:t>
            </w:r>
            <w:r>
              <w:rPr>
                <w:noProof/>
                <w:kern w:val="2"/>
                <w:sz w:val="24"/>
                <w:szCs w:val="24"/>
                <w:lang w:val="en-NL" w:eastAsia="en-GB"/>
                <w14:ligatures w14:val="standardContextual"/>
              </w:rPr>
              <w:tab/>
            </w:r>
            <w:r w:rsidRPr="00133C18">
              <w:rPr>
                <w:rStyle w:val="Hyperlink"/>
                <w:noProof/>
                <w:lang w:val="en-US"/>
              </w:rPr>
              <w:t>What generative AI tools to use for what?</w:t>
            </w:r>
            <w:r>
              <w:rPr>
                <w:noProof/>
                <w:webHidden/>
              </w:rPr>
              <w:tab/>
            </w:r>
            <w:r>
              <w:rPr>
                <w:noProof/>
                <w:webHidden/>
              </w:rPr>
              <w:fldChar w:fldCharType="begin"/>
            </w:r>
            <w:r>
              <w:rPr>
                <w:noProof/>
                <w:webHidden/>
              </w:rPr>
              <w:instrText xml:space="preserve"> PAGEREF _Toc208677691 \h </w:instrText>
            </w:r>
            <w:r>
              <w:rPr>
                <w:noProof/>
                <w:webHidden/>
              </w:rPr>
            </w:r>
            <w:r>
              <w:rPr>
                <w:noProof/>
                <w:webHidden/>
              </w:rPr>
              <w:fldChar w:fldCharType="separate"/>
            </w:r>
            <w:r>
              <w:rPr>
                <w:noProof/>
                <w:webHidden/>
              </w:rPr>
              <w:t>3-25</w:t>
            </w:r>
            <w:r>
              <w:rPr>
                <w:noProof/>
                <w:webHidden/>
              </w:rPr>
              <w:fldChar w:fldCharType="end"/>
            </w:r>
          </w:hyperlink>
        </w:p>
        <w:p w14:paraId="39B1F1F2" w14:textId="75F2E3D0" w:rsidR="00624293" w:rsidRDefault="00624293">
          <w:pPr>
            <w:pStyle w:val="TOC2"/>
            <w:rPr>
              <w:noProof/>
              <w:kern w:val="2"/>
              <w:sz w:val="24"/>
              <w:szCs w:val="24"/>
              <w:lang w:val="en-NL" w:eastAsia="en-GB"/>
              <w14:ligatures w14:val="standardContextual"/>
            </w:rPr>
          </w:pPr>
          <w:hyperlink w:anchor="_Toc208677692" w:history="1">
            <w:r w:rsidRPr="00133C18">
              <w:rPr>
                <w:rStyle w:val="Hyperlink"/>
                <w:noProof/>
                <w:lang w:val="en-US"/>
              </w:rPr>
              <w:t>3.4</w:t>
            </w:r>
            <w:r>
              <w:rPr>
                <w:noProof/>
                <w:kern w:val="2"/>
                <w:sz w:val="24"/>
                <w:szCs w:val="24"/>
                <w:lang w:val="en-NL" w:eastAsia="en-GB"/>
                <w14:ligatures w14:val="standardContextual"/>
              </w:rPr>
              <w:tab/>
            </w:r>
            <w:r w:rsidRPr="00133C18">
              <w:rPr>
                <w:rStyle w:val="Hyperlink"/>
                <w:noProof/>
                <w:lang w:val="en-US"/>
              </w:rPr>
              <w:t>Pitfalls and critical reflection</w:t>
            </w:r>
            <w:r>
              <w:rPr>
                <w:noProof/>
                <w:webHidden/>
              </w:rPr>
              <w:tab/>
            </w:r>
            <w:r>
              <w:rPr>
                <w:noProof/>
                <w:webHidden/>
              </w:rPr>
              <w:fldChar w:fldCharType="begin"/>
            </w:r>
            <w:r>
              <w:rPr>
                <w:noProof/>
                <w:webHidden/>
              </w:rPr>
              <w:instrText xml:space="preserve"> PAGEREF _Toc208677692 \h </w:instrText>
            </w:r>
            <w:r>
              <w:rPr>
                <w:noProof/>
                <w:webHidden/>
              </w:rPr>
            </w:r>
            <w:r>
              <w:rPr>
                <w:noProof/>
                <w:webHidden/>
              </w:rPr>
              <w:fldChar w:fldCharType="separate"/>
            </w:r>
            <w:r>
              <w:rPr>
                <w:noProof/>
                <w:webHidden/>
              </w:rPr>
              <w:t>3-26</w:t>
            </w:r>
            <w:r>
              <w:rPr>
                <w:noProof/>
                <w:webHidden/>
              </w:rPr>
              <w:fldChar w:fldCharType="end"/>
            </w:r>
          </w:hyperlink>
        </w:p>
        <w:p w14:paraId="7A9BB4CA" w14:textId="536FE48A" w:rsidR="00624293" w:rsidRDefault="00624293">
          <w:pPr>
            <w:pStyle w:val="TOC2"/>
            <w:rPr>
              <w:noProof/>
              <w:kern w:val="2"/>
              <w:sz w:val="24"/>
              <w:szCs w:val="24"/>
              <w:lang w:val="en-NL" w:eastAsia="en-GB"/>
              <w14:ligatures w14:val="standardContextual"/>
            </w:rPr>
          </w:pPr>
          <w:hyperlink w:anchor="_Toc208677693" w:history="1">
            <w:r w:rsidRPr="00133C18">
              <w:rPr>
                <w:rStyle w:val="Hyperlink"/>
                <w:noProof/>
                <w:lang w:val="en-US"/>
              </w:rPr>
              <w:t>3.5</w:t>
            </w:r>
            <w:r>
              <w:rPr>
                <w:noProof/>
                <w:kern w:val="2"/>
                <w:sz w:val="24"/>
                <w:szCs w:val="24"/>
                <w:lang w:val="en-NL" w:eastAsia="en-GB"/>
                <w14:ligatures w14:val="standardContextual"/>
              </w:rPr>
              <w:tab/>
            </w:r>
            <w:r w:rsidRPr="00133C18">
              <w:rPr>
                <w:rStyle w:val="Hyperlink"/>
                <w:noProof/>
                <w:lang w:val="en-US"/>
              </w:rPr>
              <w:t>Generative AI and academic integrity - how to handle it responsibly?</w:t>
            </w:r>
            <w:r>
              <w:rPr>
                <w:noProof/>
                <w:webHidden/>
              </w:rPr>
              <w:tab/>
            </w:r>
            <w:r>
              <w:rPr>
                <w:noProof/>
                <w:webHidden/>
              </w:rPr>
              <w:fldChar w:fldCharType="begin"/>
            </w:r>
            <w:r>
              <w:rPr>
                <w:noProof/>
                <w:webHidden/>
              </w:rPr>
              <w:instrText xml:space="preserve"> PAGEREF _Toc208677693 \h </w:instrText>
            </w:r>
            <w:r>
              <w:rPr>
                <w:noProof/>
                <w:webHidden/>
              </w:rPr>
            </w:r>
            <w:r>
              <w:rPr>
                <w:noProof/>
                <w:webHidden/>
              </w:rPr>
              <w:fldChar w:fldCharType="separate"/>
            </w:r>
            <w:r>
              <w:rPr>
                <w:noProof/>
                <w:webHidden/>
              </w:rPr>
              <w:t>3-27</w:t>
            </w:r>
            <w:r>
              <w:rPr>
                <w:noProof/>
                <w:webHidden/>
              </w:rPr>
              <w:fldChar w:fldCharType="end"/>
            </w:r>
          </w:hyperlink>
        </w:p>
        <w:p w14:paraId="4273AE75" w14:textId="2902FA5E" w:rsidR="00624293" w:rsidRDefault="00624293">
          <w:pPr>
            <w:pStyle w:val="TOC2"/>
            <w:rPr>
              <w:noProof/>
              <w:kern w:val="2"/>
              <w:sz w:val="24"/>
              <w:szCs w:val="24"/>
              <w:lang w:val="en-NL" w:eastAsia="en-GB"/>
              <w14:ligatures w14:val="standardContextual"/>
            </w:rPr>
          </w:pPr>
          <w:hyperlink w:anchor="_Toc208677694" w:history="1">
            <w:r w:rsidRPr="00133C18">
              <w:rPr>
                <w:rStyle w:val="Hyperlink"/>
                <w:noProof/>
                <w:lang w:val="en-US"/>
              </w:rPr>
              <w:t>3.6</w:t>
            </w:r>
            <w:r>
              <w:rPr>
                <w:noProof/>
                <w:kern w:val="2"/>
                <w:sz w:val="24"/>
                <w:szCs w:val="24"/>
                <w:lang w:val="en-NL" w:eastAsia="en-GB"/>
                <w14:ligatures w14:val="standardContextual"/>
              </w:rPr>
              <w:tab/>
            </w:r>
            <w:r w:rsidRPr="00133C18">
              <w:rPr>
                <w:rStyle w:val="Hyperlink"/>
                <w:noProof/>
                <w:lang w:val="en-US"/>
              </w:rPr>
              <w:t>Self-study questions</w:t>
            </w:r>
            <w:r>
              <w:rPr>
                <w:noProof/>
                <w:webHidden/>
              </w:rPr>
              <w:tab/>
            </w:r>
            <w:r>
              <w:rPr>
                <w:noProof/>
                <w:webHidden/>
              </w:rPr>
              <w:fldChar w:fldCharType="begin"/>
            </w:r>
            <w:r>
              <w:rPr>
                <w:noProof/>
                <w:webHidden/>
              </w:rPr>
              <w:instrText xml:space="preserve"> PAGEREF _Toc208677694 \h </w:instrText>
            </w:r>
            <w:r>
              <w:rPr>
                <w:noProof/>
                <w:webHidden/>
              </w:rPr>
            </w:r>
            <w:r>
              <w:rPr>
                <w:noProof/>
                <w:webHidden/>
              </w:rPr>
              <w:fldChar w:fldCharType="separate"/>
            </w:r>
            <w:r>
              <w:rPr>
                <w:noProof/>
                <w:webHidden/>
              </w:rPr>
              <w:t>3-28</w:t>
            </w:r>
            <w:r>
              <w:rPr>
                <w:noProof/>
                <w:webHidden/>
              </w:rPr>
              <w:fldChar w:fldCharType="end"/>
            </w:r>
          </w:hyperlink>
        </w:p>
        <w:p w14:paraId="6AF888C1" w14:textId="5EC85F4E" w:rsidR="00624293" w:rsidRDefault="00624293">
          <w:pPr>
            <w:pStyle w:val="TOC2"/>
            <w:rPr>
              <w:noProof/>
              <w:kern w:val="2"/>
              <w:sz w:val="24"/>
              <w:szCs w:val="24"/>
              <w:lang w:val="en-NL" w:eastAsia="en-GB"/>
              <w14:ligatures w14:val="standardContextual"/>
            </w:rPr>
          </w:pPr>
          <w:hyperlink w:anchor="_Toc208677695" w:history="1">
            <w:r w:rsidRPr="00133C18">
              <w:rPr>
                <w:rStyle w:val="Hyperlink"/>
                <w:noProof/>
                <w:lang w:val="en-US"/>
              </w:rPr>
              <w:t>3.7</w:t>
            </w:r>
            <w:r>
              <w:rPr>
                <w:noProof/>
                <w:kern w:val="2"/>
                <w:sz w:val="24"/>
                <w:szCs w:val="24"/>
                <w:lang w:val="en-NL" w:eastAsia="en-GB"/>
                <w14:ligatures w14:val="standardContextual"/>
              </w:rPr>
              <w:tab/>
            </w:r>
            <w:r w:rsidRPr="00133C18">
              <w:rPr>
                <w:rStyle w:val="Hyperlink"/>
                <w:noProof/>
                <w:shd w:val="clear" w:color="auto" w:fill="FFFFFF"/>
                <w:lang w:val="en-US"/>
              </w:rPr>
              <w:t xml:space="preserve">Activity </w:t>
            </w:r>
            <w:r w:rsidRPr="00133C18">
              <w:rPr>
                <w:rStyle w:val="Hyperlink"/>
                <w:noProof/>
                <w:lang w:val="en-US"/>
              </w:rPr>
              <w:t xml:space="preserve">- </w:t>
            </w:r>
            <w:r w:rsidRPr="00133C18">
              <w:rPr>
                <w:rStyle w:val="Hyperlink"/>
                <w:noProof/>
                <w:shd w:val="clear" w:color="auto" w:fill="FFFFFF"/>
                <w:lang w:val="en-US"/>
              </w:rPr>
              <w:t>What prompt did you make that really worked?</w:t>
            </w:r>
            <w:r>
              <w:rPr>
                <w:noProof/>
                <w:webHidden/>
              </w:rPr>
              <w:tab/>
            </w:r>
            <w:r>
              <w:rPr>
                <w:noProof/>
                <w:webHidden/>
              </w:rPr>
              <w:fldChar w:fldCharType="begin"/>
            </w:r>
            <w:r>
              <w:rPr>
                <w:noProof/>
                <w:webHidden/>
              </w:rPr>
              <w:instrText xml:space="preserve"> PAGEREF _Toc208677695 \h </w:instrText>
            </w:r>
            <w:r>
              <w:rPr>
                <w:noProof/>
                <w:webHidden/>
              </w:rPr>
            </w:r>
            <w:r>
              <w:rPr>
                <w:noProof/>
                <w:webHidden/>
              </w:rPr>
              <w:fldChar w:fldCharType="separate"/>
            </w:r>
            <w:r>
              <w:rPr>
                <w:noProof/>
                <w:webHidden/>
              </w:rPr>
              <w:t>3-29</w:t>
            </w:r>
            <w:r>
              <w:rPr>
                <w:noProof/>
                <w:webHidden/>
              </w:rPr>
              <w:fldChar w:fldCharType="end"/>
            </w:r>
          </w:hyperlink>
        </w:p>
        <w:p w14:paraId="5BA3548A" w14:textId="553C62FF" w:rsidR="00624293" w:rsidRDefault="00624293">
          <w:pPr>
            <w:pStyle w:val="TOC2"/>
            <w:rPr>
              <w:noProof/>
              <w:kern w:val="2"/>
              <w:sz w:val="24"/>
              <w:szCs w:val="24"/>
              <w:lang w:val="en-NL" w:eastAsia="en-GB"/>
              <w14:ligatures w14:val="standardContextual"/>
            </w:rPr>
          </w:pPr>
          <w:hyperlink w:anchor="_Toc208677696" w:history="1">
            <w:r w:rsidRPr="00133C18">
              <w:rPr>
                <w:rStyle w:val="Hyperlink"/>
                <w:noProof/>
                <w:lang w:val="en-US"/>
              </w:rPr>
              <w:t>3.8</w:t>
            </w:r>
            <w:r>
              <w:rPr>
                <w:noProof/>
                <w:kern w:val="2"/>
                <w:sz w:val="24"/>
                <w:szCs w:val="24"/>
                <w:lang w:val="en-NL" w:eastAsia="en-GB"/>
                <w14:ligatures w14:val="standardContextual"/>
              </w:rPr>
              <w:tab/>
            </w:r>
            <w:r w:rsidRPr="00133C18">
              <w:rPr>
                <w:rStyle w:val="Hyperlink"/>
                <w:noProof/>
                <w:lang w:val="en-US"/>
              </w:rPr>
              <w:t>Appendix to Chapter 3</w:t>
            </w:r>
            <w:r>
              <w:rPr>
                <w:noProof/>
                <w:webHidden/>
              </w:rPr>
              <w:tab/>
            </w:r>
            <w:r>
              <w:rPr>
                <w:noProof/>
                <w:webHidden/>
              </w:rPr>
              <w:fldChar w:fldCharType="begin"/>
            </w:r>
            <w:r>
              <w:rPr>
                <w:noProof/>
                <w:webHidden/>
              </w:rPr>
              <w:instrText xml:space="preserve"> PAGEREF _Toc208677696 \h </w:instrText>
            </w:r>
            <w:r>
              <w:rPr>
                <w:noProof/>
                <w:webHidden/>
              </w:rPr>
            </w:r>
            <w:r>
              <w:rPr>
                <w:noProof/>
                <w:webHidden/>
              </w:rPr>
              <w:fldChar w:fldCharType="separate"/>
            </w:r>
            <w:r>
              <w:rPr>
                <w:noProof/>
                <w:webHidden/>
              </w:rPr>
              <w:t>3-29</w:t>
            </w:r>
            <w:r>
              <w:rPr>
                <w:noProof/>
                <w:webHidden/>
              </w:rPr>
              <w:fldChar w:fldCharType="end"/>
            </w:r>
          </w:hyperlink>
        </w:p>
        <w:p w14:paraId="23EF18B6" w14:textId="3224C118" w:rsidR="00624293" w:rsidRDefault="00624293">
          <w:pPr>
            <w:pStyle w:val="TOC1"/>
            <w:rPr>
              <w:b w:val="0"/>
              <w:bCs w:val="0"/>
              <w:noProof/>
              <w:kern w:val="2"/>
              <w:sz w:val="24"/>
              <w:lang w:val="en-NL" w:eastAsia="en-GB"/>
              <w14:ligatures w14:val="standardContextual"/>
            </w:rPr>
          </w:pPr>
          <w:hyperlink w:anchor="_Toc208677697" w:history="1">
            <w:r w:rsidRPr="00133C18">
              <w:rPr>
                <w:rStyle w:val="Hyperlink"/>
                <w:noProof/>
                <w:lang w:val="en-US"/>
              </w:rPr>
              <w:t>4</w:t>
            </w:r>
            <w:r>
              <w:rPr>
                <w:b w:val="0"/>
                <w:bCs w:val="0"/>
                <w:noProof/>
                <w:kern w:val="2"/>
                <w:sz w:val="24"/>
                <w:lang w:val="en-NL" w:eastAsia="en-GB"/>
                <w14:ligatures w14:val="standardContextual"/>
              </w:rPr>
              <w:tab/>
            </w:r>
            <w:r w:rsidRPr="00133C18">
              <w:rPr>
                <w:rStyle w:val="Hyperlink"/>
                <w:noProof/>
                <w:lang w:val="en-US"/>
              </w:rPr>
              <w:t>Language models: what's behind the scenes of your generative AI system?</w:t>
            </w:r>
            <w:r>
              <w:rPr>
                <w:noProof/>
                <w:webHidden/>
              </w:rPr>
              <w:tab/>
            </w:r>
            <w:r>
              <w:rPr>
                <w:noProof/>
                <w:webHidden/>
              </w:rPr>
              <w:fldChar w:fldCharType="begin"/>
            </w:r>
            <w:r>
              <w:rPr>
                <w:noProof/>
                <w:webHidden/>
              </w:rPr>
              <w:instrText xml:space="preserve"> PAGEREF _Toc208677697 \h </w:instrText>
            </w:r>
            <w:r>
              <w:rPr>
                <w:noProof/>
                <w:webHidden/>
              </w:rPr>
            </w:r>
            <w:r>
              <w:rPr>
                <w:noProof/>
                <w:webHidden/>
              </w:rPr>
              <w:fldChar w:fldCharType="separate"/>
            </w:r>
            <w:r>
              <w:rPr>
                <w:noProof/>
                <w:webHidden/>
              </w:rPr>
              <w:t>4-31</w:t>
            </w:r>
            <w:r>
              <w:rPr>
                <w:noProof/>
                <w:webHidden/>
              </w:rPr>
              <w:fldChar w:fldCharType="end"/>
            </w:r>
          </w:hyperlink>
        </w:p>
        <w:p w14:paraId="2693CB25" w14:textId="5F550A28" w:rsidR="00624293" w:rsidRDefault="00624293">
          <w:pPr>
            <w:pStyle w:val="TOC2"/>
            <w:rPr>
              <w:noProof/>
              <w:kern w:val="2"/>
              <w:sz w:val="24"/>
              <w:szCs w:val="24"/>
              <w:lang w:val="en-NL" w:eastAsia="en-GB"/>
              <w14:ligatures w14:val="standardContextual"/>
            </w:rPr>
          </w:pPr>
          <w:hyperlink w:anchor="_Toc208677698" w:history="1">
            <w:r w:rsidRPr="00133C18">
              <w:rPr>
                <w:rStyle w:val="Hyperlink"/>
                <w:noProof/>
                <w:lang w:val="en-US"/>
              </w:rPr>
              <w:t>4.1</w:t>
            </w:r>
            <w:r>
              <w:rPr>
                <w:noProof/>
                <w:kern w:val="2"/>
                <w:sz w:val="24"/>
                <w:szCs w:val="24"/>
                <w:lang w:val="en-NL" w:eastAsia="en-GB"/>
                <w14:ligatures w14:val="standardContextual"/>
              </w:rPr>
              <w:tab/>
            </w:r>
            <w:r w:rsidRPr="00133C18">
              <w:rPr>
                <w:rStyle w:val="Hyperlink"/>
                <w:noProof/>
                <w:lang w:val="en-US"/>
              </w:rPr>
              <w:t>Different forms of AI and their connection</w:t>
            </w:r>
            <w:r>
              <w:rPr>
                <w:noProof/>
                <w:webHidden/>
              </w:rPr>
              <w:tab/>
            </w:r>
            <w:r>
              <w:rPr>
                <w:noProof/>
                <w:webHidden/>
              </w:rPr>
              <w:fldChar w:fldCharType="begin"/>
            </w:r>
            <w:r>
              <w:rPr>
                <w:noProof/>
                <w:webHidden/>
              </w:rPr>
              <w:instrText xml:space="preserve"> PAGEREF _Toc208677698 \h </w:instrText>
            </w:r>
            <w:r>
              <w:rPr>
                <w:noProof/>
                <w:webHidden/>
              </w:rPr>
            </w:r>
            <w:r>
              <w:rPr>
                <w:noProof/>
                <w:webHidden/>
              </w:rPr>
              <w:fldChar w:fldCharType="separate"/>
            </w:r>
            <w:r>
              <w:rPr>
                <w:noProof/>
                <w:webHidden/>
              </w:rPr>
              <w:t>4-31</w:t>
            </w:r>
            <w:r>
              <w:rPr>
                <w:noProof/>
                <w:webHidden/>
              </w:rPr>
              <w:fldChar w:fldCharType="end"/>
            </w:r>
          </w:hyperlink>
        </w:p>
        <w:p w14:paraId="0EE519CB" w14:textId="5843BC7D" w:rsidR="00624293" w:rsidRDefault="00624293">
          <w:pPr>
            <w:pStyle w:val="TOC2"/>
            <w:rPr>
              <w:noProof/>
              <w:kern w:val="2"/>
              <w:sz w:val="24"/>
              <w:szCs w:val="24"/>
              <w:lang w:val="en-NL" w:eastAsia="en-GB"/>
              <w14:ligatures w14:val="standardContextual"/>
            </w:rPr>
          </w:pPr>
          <w:hyperlink w:anchor="_Toc208677699" w:history="1">
            <w:r w:rsidRPr="00133C18">
              <w:rPr>
                <w:rStyle w:val="Hyperlink"/>
                <w:noProof/>
                <w:lang w:val="en-US"/>
              </w:rPr>
              <w:t>4.2</w:t>
            </w:r>
            <w:r>
              <w:rPr>
                <w:noProof/>
                <w:kern w:val="2"/>
                <w:sz w:val="24"/>
                <w:szCs w:val="24"/>
                <w:lang w:val="en-NL" w:eastAsia="en-GB"/>
                <w14:ligatures w14:val="standardContextual"/>
              </w:rPr>
              <w:tab/>
            </w:r>
            <w:r w:rsidRPr="00133C18">
              <w:rPr>
                <w:rStyle w:val="Hyperlink"/>
                <w:noProof/>
                <w:lang w:val="en-US"/>
              </w:rPr>
              <w:t>Neural networks and training</w:t>
            </w:r>
            <w:r>
              <w:rPr>
                <w:noProof/>
                <w:webHidden/>
              </w:rPr>
              <w:tab/>
            </w:r>
            <w:r>
              <w:rPr>
                <w:noProof/>
                <w:webHidden/>
              </w:rPr>
              <w:fldChar w:fldCharType="begin"/>
            </w:r>
            <w:r>
              <w:rPr>
                <w:noProof/>
                <w:webHidden/>
              </w:rPr>
              <w:instrText xml:space="preserve"> PAGEREF _Toc208677699 \h </w:instrText>
            </w:r>
            <w:r>
              <w:rPr>
                <w:noProof/>
                <w:webHidden/>
              </w:rPr>
            </w:r>
            <w:r>
              <w:rPr>
                <w:noProof/>
                <w:webHidden/>
              </w:rPr>
              <w:fldChar w:fldCharType="separate"/>
            </w:r>
            <w:r>
              <w:rPr>
                <w:noProof/>
                <w:webHidden/>
              </w:rPr>
              <w:t>4-33</w:t>
            </w:r>
            <w:r>
              <w:rPr>
                <w:noProof/>
                <w:webHidden/>
              </w:rPr>
              <w:fldChar w:fldCharType="end"/>
            </w:r>
          </w:hyperlink>
        </w:p>
        <w:p w14:paraId="061B41F0" w14:textId="3A9C4F6B" w:rsidR="00624293" w:rsidRDefault="00624293">
          <w:pPr>
            <w:pStyle w:val="TOC2"/>
            <w:rPr>
              <w:noProof/>
              <w:kern w:val="2"/>
              <w:sz w:val="24"/>
              <w:szCs w:val="24"/>
              <w:lang w:val="en-NL" w:eastAsia="en-GB"/>
              <w14:ligatures w14:val="standardContextual"/>
            </w:rPr>
          </w:pPr>
          <w:hyperlink w:anchor="_Toc208677700" w:history="1">
            <w:r w:rsidRPr="00133C18">
              <w:rPr>
                <w:rStyle w:val="Hyperlink"/>
                <w:noProof/>
                <w:lang w:val="en-US"/>
              </w:rPr>
              <w:t>4.3</w:t>
            </w:r>
            <w:r>
              <w:rPr>
                <w:noProof/>
                <w:kern w:val="2"/>
                <w:sz w:val="24"/>
                <w:szCs w:val="24"/>
                <w:lang w:val="en-NL" w:eastAsia="en-GB"/>
                <w14:ligatures w14:val="standardContextual"/>
              </w:rPr>
              <w:tab/>
            </w:r>
            <w:r w:rsidRPr="00133C18">
              <w:rPr>
                <w:rStyle w:val="Hyperlink"/>
                <w:noProof/>
                <w:lang w:val="en-US"/>
              </w:rPr>
              <w:t>Bias and data quality</w:t>
            </w:r>
            <w:r>
              <w:rPr>
                <w:noProof/>
                <w:webHidden/>
              </w:rPr>
              <w:tab/>
            </w:r>
            <w:r>
              <w:rPr>
                <w:noProof/>
                <w:webHidden/>
              </w:rPr>
              <w:fldChar w:fldCharType="begin"/>
            </w:r>
            <w:r>
              <w:rPr>
                <w:noProof/>
                <w:webHidden/>
              </w:rPr>
              <w:instrText xml:space="preserve"> PAGEREF _Toc208677700 \h </w:instrText>
            </w:r>
            <w:r>
              <w:rPr>
                <w:noProof/>
                <w:webHidden/>
              </w:rPr>
            </w:r>
            <w:r>
              <w:rPr>
                <w:noProof/>
                <w:webHidden/>
              </w:rPr>
              <w:fldChar w:fldCharType="separate"/>
            </w:r>
            <w:r>
              <w:rPr>
                <w:noProof/>
                <w:webHidden/>
              </w:rPr>
              <w:t>4-40</w:t>
            </w:r>
            <w:r>
              <w:rPr>
                <w:noProof/>
                <w:webHidden/>
              </w:rPr>
              <w:fldChar w:fldCharType="end"/>
            </w:r>
          </w:hyperlink>
        </w:p>
        <w:p w14:paraId="5EBD48B6" w14:textId="1BF42522" w:rsidR="00624293" w:rsidRDefault="00624293">
          <w:pPr>
            <w:pStyle w:val="TOC2"/>
            <w:rPr>
              <w:noProof/>
              <w:kern w:val="2"/>
              <w:sz w:val="24"/>
              <w:szCs w:val="24"/>
              <w:lang w:val="en-NL" w:eastAsia="en-GB"/>
              <w14:ligatures w14:val="standardContextual"/>
            </w:rPr>
          </w:pPr>
          <w:hyperlink w:anchor="_Toc208677701" w:history="1">
            <w:r w:rsidRPr="00133C18">
              <w:rPr>
                <w:rStyle w:val="Hyperlink"/>
                <w:noProof/>
                <w:lang w:val="en-US"/>
              </w:rPr>
              <w:t>4.4</w:t>
            </w:r>
            <w:r>
              <w:rPr>
                <w:noProof/>
                <w:kern w:val="2"/>
                <w:sz w:val="24"/>
                <w:szCs w:val="24"/>
                <w:lang w:val="en-NL" w:eastAsia="en-GB"/>
                <w14:ligatures w14:val="standardContextual"/>
              </w:rPr>
              <w:tab/>
            </w:r>
            <w:r w:rsidRPr="00133C18">
              <w:rPr>
                <w:rStyle w:val="Hyperlink"/>
                <w:noProof/>
                <w:lang w:val="en-US"/>
              </w:rPr>
              <w:t>AI hallucinations</w:t>
            </w:r>
            <w:r>
              <w:rPr>
                <w:noProof/>
                <w:webHidden/>
              </w:rPr>
              <w:tab/>
            </w:r>
            <w:r>
              <w:rPr>
                <w:noProof/>
                <w:webHidden/>
              </w:rPr>
              <w:fldChar w:fldCharType="begin"/>
            </w:r>
            <w:r>
              <w:rPr>
                <w:noProof/>
                <w:webHidden/>
              </w:rPr>
              <w:instrText xml:space="preserve"> PAGEREF _Toc208677701 \h </w:instrText>
            </w:r>
            <w:r>
              <w:rPr>
                <w:noProof/>
                <w:webHidden/>
              </w:rPr>
            </w:r>
            <w:r>
              <w:rPr>
                <w:noProof/>
                <w:webHidden/>
              </w:rPr>
              <w:fldChar w:fldCharType="separate"/>
            </w:r>
            <w:r>
              <w:rPr>
                <w:noProof/>
                <w:webHidden/>
              </w:rPr>
              <w:t>4-42</w:t>
            </w:r>
            <w:r>
              <w:rPr>
                <w:noProof/>
                <w:webHidden/>
              </w:rPr>
              <w:fldChar w:fldCharType="end"/>
            </w:r>
          </w:hyperlink>
        </w:p>
        <w:p w14:paraId="1E9B549F" w14:textId="6592F6F9" w:rsidR="00624293" w:rsidRDefault="00624293">
          <w:pPr>
            <w:pStyle w:val="TOC2"/>
            <w:rPr>
              <w:noProof/>
              <w:kern w:val="2"/>
              <w:sz w:val="24"/>
              <w:szCs w:val="24"/>
              <w:lang w:val="en-NL" w:eastAsia="en-GB"/>
              <w14:ligatures w14:val="standardContextual"/>
            </w:rPr>
          </w:pPr>
          <w:hyperlink w:anchor="_Toc208677702" w:history="1">
            <w:r w:rsidRPr="00133C18">
              <w:rPr>
                <w:rStyle w:val="Hyperlink"/>
                <w:noProof/>
                <w:lang w:val="en-US"/>
              </w:rPr>
              <w:t>4.5</w:t>
            </w:r>
            <w:r>
              <w:rPr>
                <w:noProof/>
                <w:kern w:val="2"/>
                <w:sz w:val="24"/>
                <w:szCs w:val="24"/>
                <w:lang w:val="en-NL" w:eastAsia="en-GB"/>
                <w14:ligatures w14:val="standardContextual"/>
              </w:rPr>
              <w:tab/>
            </w:r>
            <w:r w:rsidRPr="00133C18">
              <w:rPr>
                <w:rStyle w:val="Hyperlink"/>
                <w:noProof/>
                <w:lang w:val="en-US"/>
              </w:rPr>
              <w:t>The 'Black Box' of AI</w:t>
            </w:r>
            <w:r>
              <w:rPr>
                <w:noProof/>
                <w:webHidden/>
              </w:rPr>
              <w:tab/>
            </w:r>
            <w:r>
              <w:rPr>
                <w:noProof/>
                <w:webHidden/>
              </w:rPr>
              <w:fldChar w:fldCharType="begin"/>
            </w:r>
            <w:r>
              <w:rPr>
                <w:noProof/>
                <w:webHidden/>
              </w:rPr>
              <w:instrText xml:space="preserve"> PAGEREF _Toc208677702 \h </w:instrText>
            </w:r>
            <w:r>
              <w:rPr>
                <w:noProof/>
                <w:webHidden/>
              </w:rPr>
            </w:r>
            <w:r>
              <w:rPr>
                <w:noProof/>
                <w:webHidden/>
              </w:rPr>
              <w:fldChar w:fldCharType="separate"/>
            </w:r>
            <w:r>
              <w:rPr>
                <w:noProof/>
                <w:webHidden/>
              </w:rPr>
              <w:t>4-43</w:t>
            </w:r>
            <w:r>
              <w:rPr>
                <w:noProof/>
                <w:webHidden/>
              </w:rPr>
              <w:fldChar w:fldCharType="end"/>
            </w:r>
          </w:hyperlink>
        </w:p>
        <w:p w14:paraId="480A1DD2" w14:textId="3C76FEAA" w:rsidR="00624293" w:rsidRDefault="00624293">
          <w:pPr>
            <w:pStyle w:val="TOC2"/>
            <w:rPr>
              <w:noProof/>
              <w:kern w:val="2"/>
              <w:sz w:val="24"/>
              <w:szCs w:val="24"/>
              <w:lang w:val="en-NL" w:eastAsia="en-GB"/>
              <w14:ligatures w14:val="standardContextual"/>
            </w:rPr>
          </w:pPr>
          <w:hyperlink w:anchor="_Toc208677703" w:history="1">
            <w:r w:rsidRPr="00133C18">
              <w:rPr>
                <w:rStyle w:val="Hyperlink"/>
                <w:noProof/>
                <w:lang w:val="en-US"/>
              </w:rPr>
              <w:t>4.6</w:t>
            </w:r>
            <w:r>
              <w:rPr>
                <w:noProof/>
                <w:kern w:val="2"/>
                <w:sz w:val="24"/>
                <w:szCs w:val="24"/>
                <w:lang w:val="en-NL" w:eastAsia="en-GB"/>
                <w14:ligatures w14:val="standardContextual"/>
              </w:rPr>
              <w:tab/>
            </w:r>
            <w:r w:rsidRPr="00133C18">
              <w:rPr>
                <w:rStyle w:val="Hyperlink"/>
                <w:noProof/>
                <w:lang w:val="en-US"/>
              </w:rPr>
              <w:t>Self-study questions</w:t>
            </w:r>
            <w:r>
              <w:rPr>
                <w:noProof/>
                <w:webHidden/>
              </w:rPr>
              <w:tab/>
            </w:r>
            <w:r>
              <w:rPr>
                <w:noProof/>
                <w:webHidden/>
              </w:rPr>
              <w:fldChar w:fldCharType="begin"/>
            </w:r>
            <w:r>
              <w:rPr>
                <w:noProof/>
                <w:webHidden/>
              </w:rPr>
              <w:instrText xml:space="preserve"> PAGEREF _Toc208677703 \h </w:instrText>
            </w:r>
            <w:r>
              <w:rPr>
                <w:noProof/>
                <w:webHidden/>
              </w:rPr>
            </w:r>
            <w:r>
              <w:rPr>
                <w:noProof/>
                <w:webHidden/>
              </w:rPr>
              <w:fldChar w:fldCharType="separate"/>
            </w:r>
            <w:r>
              <w:rPr>
                <w:noProof/>
                <w:webHidden/>
              </w:rPr>
              <w:t>4-45</w:t>
            </w:r>
            <w:r>
              <w:rPr>
                <w:noProof/>
                <w:webHidden/>
              </w:rPr>
              <w:fldChar w:fldCharType="end"/>
            </w:r>
          </w:hyperlink>
        </w:p>
        <w:p w14:paraId="4726D4C2" w14:textId="7A58B6A7" w:rsidR="00624293" w:rsidRDefault="00624293">
          <w:pPr>
            <w:pStyle w:val="TOC1"/>
            <w:rPr>
              <w:b w:val="0"/>
              <w:bCs w:val="0"/>
              <w:noProof/>
              <w:kern w:val="2"/>
              <w:sz w:val="24"/>
              <w:lang w:val="en-NL" w:eastAsia="en-GB"/>
              <w14:ligatures w14:val="standardContextual"/>
            </w:rPr>
          </w:pPr>
          <w:hyperlink w:anchor="_Toc208677704" w:history="1">
            <w:r w:rsidRPr="00133C18">
              <w:rPr>
                <w:rStyle w:val="Hyperlink"/>
                <w:noProof/>
                <w:lang w:val="en-US"/>
              </w:rPr>
              <w:t>5</w:t>
            </w:r>
            <w:r>
              <w:rPr>
                <w:b w:val="0"/>
                <w:bCs w:val="0"/>
                <w:noProof/>
                <w:kern w:val="2"/>
                <w:sz w:val="24"/>
                <w:lang w:val="en-NL" w:eastAsia="en-GB"/>
                <w14:ligatures w14:val="standardContextual"/>
              </w:rPr>
              <w:tab/>
            </w:r>
            <w:r w:rsidRPr="00133C18">
              <w:rPr>
                <w:rStyle w:val="Hyperlink"/>
                <w:noProof/>
                <w:lang w:val="en-US"/>
              </w:rPr>
              <w:t>Chat software: what's under the hood of your chat environment?</w:t>
            </w:r>
            <w:r>
              <w:rPr>
                <w:noProof/>
                <w:webHidden/>
              </w:rPr>
              <w:tab/>
            </w:r>
            <w:r>
              <w:rPr>
                <w:noProof/>
                <w:webHidden/>
              </w:rPr>
              <w:fldChar w:fldCharType="begin"/>
            </w:r>
            <w:r>
              <w:rPr>
                <w:noProof/>
                <w:webHidden/>
              </w:rPr>
              <w:instrText xml:space="preserve"> PAGEREF _Toc208677704 \h </w:instrText>
            </w:r>
            <w:r>
              <w:rPr>
                <w:noProof/>
                <w:webHidden/>
              </w:rPr>
            </w:r>
            <w:r>
              <w:rPr>
                <w:noProof/>
                <w:webHidden/>
              </w:rPr>
              <w:fldChar w:fldCharType="separate"/>
            </w:r>
            <w:r>
              <w:rPr>
                <w:noProof/>
                <w:webHidden/>
              </w:rPr>
              <w:t>5-47</w:t>
            </w:r>
            <w:r>
              <w:rPr>
                <w:noProof/>
                <w:webHidden/>
              </w:rPr>
              <w:fldChar w:fldCharType="end"/>
            </w:r>
          </w:hyperlink>
        </w:p>
        <w:p w14:paraId="37BCFDA7" w14:textId="72636DBA" w:rsidR="00624293" w:rsidRDefault="00624293">
          <w:pPr>
            <w:pStyle w:val="TOC2"/>
            <w:rPr>
              <w:noProof/>
              <w:kern w:val="2"/>
              <w:sz w:val="24"/>
              <w:szCs w:val="24"/>
              <w:lang w:val="en-NL" w:eastAsia="en-GB"/>
              <w14:ligatures w14:val="standardContextual"/>
            </w:rPr>
          </w:pPr>
          <w:hyperlink w:anchor="_Toc208677705" w:history="1">
            <w:r w:rsidRPr="00133C18">
              <w:rPr>
                <w:rStyle w:val="Hyperlink"/>
                <w:noProof/>
                <w:lang w:val="en-US"/>
              </w:rPr>
              <w:t>5.1</w:t>
            </w:r>
            <w:r>
              <w:rPr>
                <w:noProof/>
                <w:kern w:val="2"/>
                <w:sz w:val="24"/>
                <w:szCs w:val="24"/>
                <w:lang w:val="en-NL" w:eastAsia="en-GB"/>
                <w14:ligatures w14:val="standardContextual"/>
              </w:rPr>
              <w:tab/>
            </w:r>
            <w:r w:rsidRPr="00133C18">
              <w:rPr>
                <w:rStyle w:val="Hyperlink"/>
                <w:noProof/>
                <w:lang w:val="en-US"/>
              </w:rPr>
              <w:t>Infrastructure</w:t>
            </w:r>
            <w:r>
              <w:rPr>
                <w:noProof/>
                <w:webHidden/>
              </w:rPr>
              <w:tab/>
            </w:r>
            <w:r>
              <w:rPr>
                <w:noProof/>
                <w:webHidden/>
              </w:rPr>
              <w:fldChar w:fldCharType="begin"/>
            </w:r>
            <w:r>
              <w:rPr>
                <w:noProof/>
                <w:webHidden/>
              </w:rPr>
              <w:instrText xml:space="preserve"> PAGEREF _Toc208677705 \h </w:instrText>
            </w:r>
            <w:r>
              <w:rPr>
                <w:noProof/>
                <w:webHidden/>
              </w:rPr>
            </w:r>
            <w:r>
              <w:rPr>
                <w:noProof/>
                <w:webHidden/>
              </w:rPr>
              <w:fldChar w:fldCharType="separate"/>
            </w:r>
            <w:r>
              <w:rPr>
                <w:noProof/>
                <w:webHidden/>
              </w:rPr>
              <w:t>5-47</w:t>
            </w:r>
            <w:r>
              <w:rPr>
                <w:noProof/>
                <w:webHidden/>
              </w:rPr>
              <w:fldChar w:fldCharType="end"/>
            </w:r>
          </w:hyperlink>
        </w:p>
        <w:p w14:paraId="685BCE13" w14:textId="103D686E" w:rsidR="00624293" w:rsidRDefault="00624293">
          <w:pPr>
            <w:pStyle w:val="TOC2"/>
            <w:rPr>
              <w:noProof/>
              <w:kern w:val="2"/>
              <w:sz w:val="24"/>
              <w:szCs w:val="24"/>
              <w:lang w:val="en-NL" w:eastAsia="en-GB"/>
              <w14:ligatures w14:val="standardContextual"/>
            </w:rPr>
          </w:pPr>
          <w:hyperlink w:anchor="_Toc208677706" w:history="1">
            <w:r w:rsidRPr="00133C18">
              <w:rPr>
                <w:rStyle w:val="Hyperlink"/>
                <w:noProof/>
                <w:lang w:val="en-US"/>
              </w:rPr>
              <w:t>5.2</w:t>
            </w:r>
            <w:r>
              <w:rPr>
                <w:noProof/>
                <w:kern w:val="2"/>
                <w:sz w:val="24"/>
                <w:szCs w:val="24"/>
                <w:lang w:val="en-NL" w:eastAsia="en-GB"/>
                <w14:ligatures w14:val="standardContextual"/>
              </w:rPr>
              <w:tab/>
            </w:r>
            <w:r w:rsidRPr="00133C18">
              <w:rPr>
                <w:rStyle w:val="Hyperlink"/>
                <w:noProof/>
                <w:lang w:val="en-US"/>
              </w:rPr>
              <w:t>The LLM as a large file</w:t>
            </w:r>
            <w:r>
              <w:rPr>
                <w:noProof/>
                <w:webHidden/>
              </w:rPr>
              <w:tab/>
            </w:r>
            <w:r>
              <w:rPr>
                <w:noProof/>
                <w:webHidden/>
              </w:rPr>
              <w:fldChar w:fldCharType="begin"/>
            </w:r>
            <w:r>
              <w:rPr>
                <w:noProof/>
                <w:webHidden/>
              </w:rPr>
              <w:instrText xml:space="preserve"> PAGEREF _Toc208677706 \h </w:instrText>
            </w:r>
            <w:r>
              <w:rPr>
                <w:noProof/>
                <w:webHidden/>
              </w:rPr>
            </w:r>
            <w:r>
              <w:rPr>
                <w:noProof/>
                <w:webHidden/>
              </w:rPr>
              <w:fldChar w:fldCharType="separate"/>
            </w:r>
            <w:r>
              <w:rPr>
                <w:noProof/>
                <w:webHidden/>
              </w:rPr>
              <w:t>5-47</w:t>
            </w:r>
            <w:r>
              <w:rPr>
                <w:noProof/>
                <w:webHidden/>
              </w:rPr>
              <w:fldChar w:fldCharType="end"/>
            </w:r>
          </w:hyperlink>
        </w:p>
        <w:p w14:paraId="24FDAA03" w14:textId="78E107A6" w:rsidR="00624293" w:rsidRDefault="00624293">
          <w:pPr>
            <w:pStyle w:val="TOC2"/>
            <w:rPr>
              <w:noProof/>
              <w:kern w:val="2"/>
              <w:sz w:val="24"/>
              <w:szCs w:val="24"/>
              <w:lang w:val="en-NL" w:eastAsia="en-GB"/>
              <w14:ligatures w14:val="standardContextual"/>
            </w:rPr>
          </w:pPr>
          <w:hyperlink w:anchor="_Toc208677707" w:history="1">
            <w:r w:rsidRPr="00133C18">
              <w:rPr>
                <w:rStyle w:val="Hyperlink"/>
                <w:noProof/>
                <w:lang w:val="en-US"/>
              </w:rPr>
              <w:t>5.3</w:t>
            </w:r>
            <w:r>
              <w:rPr>
                <w:noProof/>
                <w:kern w:val="2"/>
                <w:sz w:val="24"/>
                <w:szCs w:val="24"/>
                <w:lang w:val="en-NL" w:eastAsia="en-GB"/>
                <w14:ligatures w14:val="standardContextual"/>
              </w:rPr>
              <w:tab/>
            </w:r>
            <w:r w:rsidRPr="00133C18">
              <w:rPr>
                <w:rStyle w:val="Hyperlink"/>
                <w:noProof/>
                <w:lang w:val="en-US"/>
              </w:rPr>
              <w:t>Chat interface and chat history</w:t>
            </w:r>
            <w:r>
              <w:rPr>
                <w:noProof/>
                <w:webHidden/>
              </w:rPr>
              <w:tab/>
            </w:r>
            <w:r>
              <w:rPr>
                <w:noProof/>
                <w:webHidden/>
              </w:rPr>
              <w:fldChar w:fldCharType="begin"/>
            </w:r>
            <w:r>
              <w:rPr>
                <w:noProof/>
                <w:webHidden/>
              </w:rPr>
              <w:instrText xml:space="preserve"> PAGEREF _Toc208677707 \h </w:instrText>
            </w:r>
            <w:r>
              <w:rPr>
                <w:noProof/>
                <w:webHidden/>
              </w:rPr>
            </w:r>
            <w:r>
              <w:rPr>
                <w:noProof/>
                <w:webHidden/>
              </w:rPr>
              <w:fldChar w:fldCharType="separate"/>
            </w:r>
            <w:r>
              <w:rPr>
                <w:noProof/>
                <w:webHidden/>
              </w:rPr>
              <w:t>5-48</w:t>
            </w:r>
            <w:r>
              <w:rPr>
                <w:noProof/>
                <w:webHidden/>
              </w:rPr>
              <w:fldChar w:fldCharType="end"/>
            </w:r>
          </w:hyperlink>
        </w:p>
        <w:p w14:paraId="326FF947" w14:textId="58B1C65B" w:rsidR="00624293" w:rsidRDefault="00624293">
          <w:pPr>
            <w:pStyle w:val="TOC2"/>
            <w:rPr>
              <w:noProof/>
              <w:kern w:val="2"/>
              <w:sz w:val="24"/>
              <w:szCs w:val="24"/>
              <w:lang w:val="en-NL" w:eastAsia="en-GB"/>
              <w14:ligatures w14:val="standardContextual"/>
            </w:rPr>
          </w:pPr>
          <w:hyperlink w:anchor="_Toc208677708" w:history="1">
            <w:r w:rsidRPr="00133C18">
              <w:rPr>
                <w:rStyle w:val="Hyperlink"/>
                <w:noProof/>
                <w:lang w:val="en-US"/>
              </w:rPr>
              <w:t>5.4</w:t>
            </w:r>
            <w:r>
              <w:rPr>
                <w:noProof/>
                <w:kern w:val="2"/>
                <w:sz w:val="24"/>
                <w:szCs w:val="24"/>
                <w:lang w:val="en-NL" w:eastAsia="en-GB"/>
                <w14:ligatures w14:val="standardContextual"/>
              </w:rPr>
              <w:tab/>
            </w:r>
            <w:r w:rsidRPr="00133C18">
              <w:rPr>
                <w:rStyle w:val="Hyperlink"/>
                <w:noProof/>
                <w:lang w:val="en-US"/>
              </w:rPr>
              <w:t>Prepared chatbots and projects</w:t>
            </w:r>
            <w:r>
              <w:rPr>
                <w:noProof/>
                <w:webHidden/>
              </w:rPr>
              <w:tab/>
            </w:r>
            <w:r>
              <w:rPr>
                <w:noProof/>
                <w:webHidden/>
              </w:rPr>
              <w:fldChar w:fldCharType="begin"/>
            </w:r>
            <w:r>
              <w:rPr>
                <w:noProof/>
                <w:webHidden/>
              </w:rPr>
              <w:instrText xml:space="preserve"> PAGEREF _Toc208677708 \h </w:instrText>
            </w:r>
            <w:r>
              <w:rPr>
                <w:noProof/>
                <w:webHidden/>
              </w:rPr>
            </w:r>
            <w:r>
              <w:rPr>
                <w:noProof/>
                <w:webHidden/>
              </w:rPr>
              <w:fldChar w:fldCharType="separate"/>
            </w:r>
            <w:r>
              <w:rPr>
                <w:noProof/>
                <w:webHidden/>
              </w:rPr>
              <w:t>5-49</w:t>
            </w:r>
            <w:r>
              <w:rPr>
                <w:noProof/>
                <w:webHidden/>
              </w:rPr>
              <w:fldChar w:fldCharType="end"/>
            </w:r>
          </w:hyperlink>
        </w:p>
        <w:p w14:paraId="0CBAD783" w14:textId="7F774588" w:rsidR="00624293" w:rsidRDefault="00624293">
          <w:pPr>
            <w:pStyle w:val="TOC2"/>
            <w:rPr>
              <w:noProof/>
              <w:kern w:val="2"/>
              <w:sz w:val="24"/>
              <w:szCs w:val="24"/>
              <w:lang w:val="en-NL" w:eastAsia="en-GB"/>
              <w14:ligatures w14:val="standardContextual"/>
            </w:rPr>
          </w:pPr>
          <w:hyperlink w:anchor="_Toc208677709" w:history="1">
            <w:r w:rsidRPr="00133C18">
              <w:rPr>
                <w:rStyle w:val="Hyperlink"/>
                <w:noProof/>
                <w:lang w:val="en-US"/>
              </w:rPr>
              <w:t>5.5</w:t>
            </w:r>
            <w:r>
              <w:rPr>
                <w:noProof/>
                <w:kern w:val="2"/>
                <w:sz w:val="24"/>
                <w:szCs w:val="24"/>
                <w:lang w:val="en-NL" w:eastAsia="en-GB"/>
                <w14:ligatures w14:val="standardContextual"/>
              </w:rPr>
              <w:tab/>
            </w:r>
            <w:r w:rsidRPr="00133C18">
              <w:rPr>
                <w:rStyle w:val="Hyperlink"/>
                <w:noProof/>
                <w:lang w:val="en-US"/>
              </w:rPr>
              <w:t>Data and privacy: who decides what happens to your data?</w:t>
            </w:r>
            <w:r>
              <w:rPr>
                <w:noProof/>
                <w:webHidden/>
              </w:rPr>
              <w:tab/>
            </w:r>
            <w:r>
              <w:rPr>
                <w:noProof/>
                <w:webHidden/>
              </w:rPr>
              <w:fldChar w:fldCharType="begin"/>
            </w:r>
            <w:r>
              <w:rPr>
                <w:noProof/>
                <w:webHidden/>
              </w:rPr>
              <w:instrText xml:space="preserve"> PAGEREF _Toc208677709 \h </w:instrText>
            </w:r>
            <w:r>
              <w:rPr>
                <w:noProof/>
                <w:webHidden/>
              </w:rPr>
            </w:r>
            <w:r>
              <w:rPr>
                <w:noProof/>
                <w:webHidden/>
              </w:rPr>
              <w:fldChar w:fldCharType="separate"/>
            </w:r>
            <w:r>
              <w:rPr>
                <w:noProof/>
                <w:webHidden/>
              </w:rPr>
              <w:t>5-51</w:t>
            </w:r>
            <w:r>
              <w:rPr>
                <w:noProof/>
                <w:webHidden/>
              </w:rPr>
              <w:fldChar w:fldCharType="end"/>
            </w:r>
          </w:hyperlink>
        </w:p>
        <w:p w14:paraId="76EA7156" w14:textId="09C1CB18" w:rsidR="00624293" w:rsidRDefault="00624293">
          <w:pPr>
            <w:pStyle w:val="TOC2"/>
            <w:rPr>
              <w:noProof/>
              <w:kern w:val="2"/>
              <w:sz w:val="24"/>
              <w:szCs w:val="24"/>
              <w:lang w:val="en-NL" w:eastAsia="en-GB"/>
              <w14:ligatures w14:val="standardContextual"/>
            </w:rPr>
          </w:pPr>
          <w:hyperlink w:anchor="_Toc208677710" w:history="1">
            <w:r w:rsidRPr="00133C18">
              <w:rPr>
                <w:rStyle w:val="Hyperlink"/>
                <w:noProof/>
                <w:lang w:val="en-US"/>
              </w:rPr>
              <w:t>5.6</w:t>
            </w:r>
            <w:r>
              <w:rPr>
                <w:noProof/>
                <w:kern w:val="2"/>
                <w:sz w:val="24"/>
                <w:szCs w:val="24"/>
                <w:lang w:val="en-NL" w:eastAsia="en-GB"/>
                <w14:ligatures w14:val="standardContextual"/>
              </w:rPr>
              <w:tab/>
            </w:r>
            <w:r w:rsidRPr="00133C18">
              <w:rPr>
                <w:rStyle w:val="Hyperlink"/>
                <w:noProof/>
                <w:lang w:val="en-US"/>
              </w:rPr>
              <w:t>Self-study questions</w:t>
            </w:r>
            <w:r>
              <w:rPr>
                <w:noProof/>
                <w:webHidden/>
              </w:rPr>
              <w:tab/>
            </w:r>
            <w:r>
              <w:rPr>
                <w:noProof/>
                <w:webHidden/>
              </w:rPr>
              <w:fldChar w:fldCharType="begin"/>
            </w:r>
            <w:r>
              <w:rPr>
                <w:noProof/>
                <w:webHidden/>
              </w:rPr>
              <w:instrText xml:space="preserve"> PAGEREF _Toc208677710 \h </w:instrText>
            </w:r>
            <w:r>
              <w:rPr>
                <w:noProof/>
                <w:webHidden/>
              </w:rPr>
            </w:r>
            <w:r>
              <w:rPr>
                <w:noProof/>
                <w:webHidden/>
              </w:rPr>
              <w:fldChar w:fldCharType="separate"/>
            </w:r>
            <w:r>
              <w:rPr>
                <w:noProof/>
                <w:webHidden/>
              </w:rPr>
              <w:t>5-52</w:t>
            </w:r>
            <w:r>
              <w:rPr>
                <w:noProof/>
                <w:webHidden/>
              </w:rPr>
              <w:fldChar w:fldCharType="end"/>
            </w:r>
          </w:hyperlink>
        </w:p>
        <w:p w14:paraId="1B0AEBA7" w14:textId="0B04BDB6" w:rsidR="00624293" w:rsidRDefault="00624293">
          <w:pPr>
            <w:pStyle w:val="TOC1"/>
            <w:rPr>
              <w:b w:val="0"/>
              <w:bCs w:val="0"/>
              <w:noProof/>
              <w:kern w:val="2"/>
              <w:sz w:val="24"/>
              <w:lang w:val="en-NL" w:eastAsia="en-GB"/>
              <w14:ligatures w14:val="standardContextual"/>
            </w:rPr>
          </w:pPr>
          <w:hyperlink w:anchor="_Toc208677711" w:history="1">
            <w:r w:rsidRPr="00133C18">
              <w:rPr>
                <w:rStyle w:val="Hyperlink"/>
                <w:noProof/>
                <w:lang w:val="en-US"/>
              </w:rPr>
              <w:t>6</w:t>
            </w:r>
            <w:r>
              <w:rPr>
                <w:b w:val="0"/>
                <w:bCs w:val="0"/>
                <w:noProof/>
                <w:kern w:val="2"/>
                <w:sz w:val="24"/>
                <w:lang w:val="en-NL" w:eastAsia="en-GB"/>
                <w14:ligatures w14:val="standardContextual"/>
              </w:rPr>
              <w:tab/>
            </w:r>
            <w:r w:rsidRPr="00133C18">
              <w:rPr>
                <w:rStyle w:val="Hyperlink"/>
                <w:noProof/>
                <w:lang w:val="en-US"/>
              </w:rPr>
              <w:t>How does your AI use impact the environment?</w:t>
            </w:r>
            <w:r>
              <w:rPr>
                <w:noProof/>
                <w:webHidden/>
              </w:rPr>
              <w:tab/>
            </w:r>
            <w:r>
              <w:rPr>
                <w:noProof/>
                <w:webHidden/>
              </w:rPr>
              <w:fldChar w:fldCharType="begin"/>
            </w:r>
            <w:r>
              <w:rPr>
                <w:noProof/>
                <w:webHidden/>
              </w:rPr>
              <w:instrText xml:space="preserve"> PAGEREF _Toc208677711 \h </w:instrText>
            </w:r>
            <w:r>
              <w:rPr>
                <w:noProof/>
                <w:webHidden/>
              </w:rPr>
            </w:r>
            <w:r>
              <w:rPr>
                <w:noProof/>
                <w:webHidden/>
              </w:rPr>
              <w:fldChar w:fldCharType="separate"/>
            </w:r>
            <w:r>
              <w:rPr>
                <w:noProof/>
                <w:webHidden/>
              </w:rPr>
              <w:t>6-54</w:t>
            </w:r>
            <w:r>
              <w:rPr>
                <w:noProof/>
                <w:webHidden/>
              </w:rPr>
              <w:fldChar w:fldCharType="end"/>
            </w:r>
          </w:hyperlink>
        </w:p>
        <w:p w14:paraId="0CFF1F71" w14:textId="12D77C43" w:rsidR="00624293" w:rsidRDefault="00624293">
          <w:pPr>
            <w:pStyle w:val="TOC2"/>
            <w:rPr>
              <w:noProof/>
              <w:kern w:val="2"/>
              <w:sz w:val="24"/>
              <w:szCs w:val="24"/>
              <w:lang w:val="en-NL" w:eastAsia="en-GB"/>
              <w14:ligatures w14:val="standardContextual"/>
            </w:rPr>
          </w:pPr>
          <w:hyperlink w:anchor="_Toc208677712" w:history="1">
            <w:r w:rsidRPr="00133C18">
              <w:rPr>
                <w:rStyle w:val="Hyperlink"/>
                <w:noProof/>
                <w:lang w:val="en-US"/>
              </w:rPr>
              <w:t>6.1</w:t>
            </w:r>
            <w:r>
              <w:rPr>
                <w:noProof/>
                <w:kern w:val="2"/>
                <w:sz w:val="24"/>
                <w:szCs w:val="24"/>
                <w:lang w:val="en-NL" w:eastAsia="en-GB"/>
                <w14:ligatures w14:val="standardContextual"/>
              </w:rPr>
              <w:tab/>
            </w:r>
            <w:r w:rsidRPr="00133C18">
              <w:rPr>
                <w:rStyle w:val="Hyperlink"/>
                <w:noProof/>
                <w:lang w:val="en-US"/>
              </w:rPr>
              <w:t xml:space="preserve">What does your AI use actually mean for energy, </w:t>
            </w:r>
            <w:r w:rsidRPr="00133C18">
              <w:rPr>
                <w:rStyle w:val="Hyperlink"/>
                <w:rFonts w:ascii="Cambria Math" w:hAnsi="Cambria Math" w:cs="Cambria Math"/>
                <w:noProof/>
                <w:lang w:val="en-US"/>
              </w:rPr>
              <w:t xml:space="preserve">CO₂ </w:t>
            </w:r>
            <w:r w:rsidRPr="00133C18">
              <w:rPr>
                <w:rStyle w:val="Hyperlink"/>
                <w:noProof/>
                <w:lang w:val="en-US"/>
              </w:rPr>
              <w:t>and water?</w:t>
            </w:r>
            <w:r>
              <w:rPr>
                <w:noProof/>
                <w:webHidden/>
              </w:rPr>
              <w:tab/>
            </w:r>
            <w:r>
              <w:rPr>
                <w:noProof/>
                <w:webHidden/>
              </w:rPr>
              <w:fldChar w:fldCharType="begin"/>
            </w:r>
            <w:r>
              <w:rPr>
                <w:noProof/>
                <w:webHidden/>
              </w:rPr>
              <w:instrText xml:space="preserve"> PAGEREF _Toc208677712 \h </w:instrText>
            </w:r>
            <w:r>
              <w:rPr>
                <w:noProof/>
                <w:webHidden/>
              </w:rPr>
            </w:r>
            <w:r>
              <w:rPr>
                <w:noProof/>
                <w:webHidden/>
              </w:rPr>
              <w:fldChar w:fldCharType="separate"/>
            </w:r>
            <w:r>
              <w:rPr>
                <w:noProof/>
                <w:webHidden/>
              </w:rPr>
              <w:t>6-54</w:t>
            </w:r>
            <w:r>
              <w:rPr>
                <w:noProof/>
                <w:webHidden/>
              </w:rPr>
              <w:fldChar w:fldCharType="end"/>
            </w:r>
          </w:hyperlink>
        </w:p>
        <w:p w14:paraId="3265E740" w14:textId="394FFC0E" w:rsidR="00624293" w:rsidRDefault="00624293">
          <w:pPr>
            <w:pStyle w:val="TOC2"/>
            <w:rPr>
              <w:noProof/>
              <w:kern w:val="2"/>
              <w:sz w:val="24"/>
              <w:szCs w:val="24"/>
              <w:lang w:val="en-NL" w:eastAsia="en-GB"/>
              <w14:ligatures w14:val="standardContextual"/>
            </w:rPr>
          </w:pPr>
          <w:hyperlink w:anchor="_Toc208677713" w:history="1">
            <w:r w:rsidRPr="00133C18">
              <w:rPr>
                <w:rStyle w:val="Hyperlink"/>
                <w:noProof/>
                <w:lang w:val="en-US"/>
              </w:rPr>
              <w:t>6.2</w:t>
            </w:r>
            <w:r>
              <w:rPr>
                <w:noProof/>
                <w:kern w:val="2"/>
                <w:sz w:val="24"/>
                <w:szCs w:val="24"/>
                <w:lang w:val="en-NL" w:eastAsia="en-GB"/>
                <w14:ligatures w14:val="standardContextual"/>
              </w:rPr>
              <w:tab/>
            </w:r>
            <w:r w:rsidRPr="00133C18">
              <w:rPr>
                <w:rStyle w:val="Hyperlink"/>
                <w:noProof/>
                <w:lang w:val="en-US"/>
              </w:rPr>
              <w:t>Why does training AI models take a lot of energy, water, and CO</w:t>
            </w:r>
            <w:r w:rsidRPr="00133C18">
              <w:rPr>
                <w:rStyle w:val="Hyperlink"/>
                <w:noProof/>
                <w:vertAlign w:val="subscript"/>
                <w:lang w:val="en-US"/>
              </w:rPr>
              <w:t>2</w:t>
            </w:r>
            <w:r w:rsidRPr="00133C18">
              <w:rPr>
                <w:rStyle w:val="Hyperlink"/>
                <w:noProof/>
                <w:lang w:val="en-US"/>
              </w:rPr>
              <w:t>?</w:t>
            </w:r>
            <w:r>
              <w:rPr>
                <w:noProof/>
                <w:webHidden/>
              </w:rPr>
              <w:tab/>
            </w:r>
            <w:r>
              <w:rPr>
                <w:noProof/>
                <w:webHidden/>
              </w:rPr>
              <w:fldChar w:fldCharType="begin"/>
            </w:r>
            <w:r>
              <w:rPr>
                <w:noProof/>
                <w:webHidden/>
              </w:rPr>
              <w:instrText xml:space="preserve"> PAGEREF _Toc208677713 \h </w:instrText>
            </w:r>
            <w:r>
              <w:rPr>
                <w:noProof/>
                <w:webHidden/>
              </w:rPr>
            </w:r>
            <w:r>
              <w:rPr>
                <w:noProof/>
                <w:webHidden/>
              </w:rPr>
              <w:fldChar w:fldCharType="separate"/>
            </w:r>
            <w:r>
              <w:rPr>
                <w:noProof/>
                <w:webHidden/>
              </w:rPr>
              <w:t>6-54</w:t>
            </w:r>
            <w:r>
              <w:rPr>
                <w:noProof/>
                <w:webHidden/>
              </w:rPr>
              <w:fldChar w:fldCharType="end"/>
            </w:r>
          </w:hyperlink>
        </w:p>
        <w:p w14:paraId="0A655ABE" w14:textId="35EAB839" w:rsidR="00624293" w:rsidRDefault="00624293">
          <w:pPr>
            <w:pStyle w:val="TOC2"/>
            <w:rPr>
              <w:noProof/>
              <w:kern w:val="2"/>
              <w:sz w:val="24"/>
              <w:szCs w:val="24"/>
              <w:lang w:val="en-NL" w:eastAsia="en-GB"/>
              <w14:ligatures w14:val="standardContextual"/>
            </w:rPr>
          </w:pPr>
          <w:hyperlink w:anchor="_Toc208677714" w:history="1">
            <w:r w:rsidRPr="00133C18">
              <w:rPr>
                <w:rStyle w:val="Hyperlink"/>
                <w:noProof/>
                <w:lang w:val="en-US"/>
              </w:rPr>
              <w:t>6.3</w:t>
            </w:r>
            <w:r>
              <w:rPr>
                <w:noProof/>
                <w:kern w:val="2"/>
                <w:sz w:val="24"/>
                <w:szCs w:val="24"/>
                <w:lang w:val="en-NL" w:eastAsia="en-GB"/>
                <w14:ligatures w14:val="standardContextual"/>
              </w:rPr>
              <w:tab/>
            </w:r>
            <w:r w:rsidRPr="00133C18">
              <w:rPr>
                <w:rStyle w:val="Hyperlink"/>
                <w:noProof/>
                <w:lang w:val="en-US"/>
              </w:rPr>
              <w:t>How much energy does it take when you ask an AI a question?</w:t>
            </w:r>
            <w:r>
              <w:rPr>
                <w:noProof/>
                <w:webHidden/>
              </w:rPr>
              <w:tab/>
            </w:r>
            <w:r>
              <w:rPr>
                <w:noProof/>
                <w:webHidden/>
              </w:rPr>
              <w:fldChar w:fldCharType="begin"/>
            </w:r>
            <w:r>
              <w:rPr>
                <w:noProof/>
                <w:webHidden/>
              </w:rPr>
              <w:instrText xml:space="preserve"> PAGEREF _Toc208677714 \h </w:instrText>
            </w:r>
            <w:r>
              <w:rPr>
                <w:noProof/>
                <w:webHidden/>
              </w:rPr>
            </w:r>
            <w:r>
              <w:rPr>
                <w:noProof/>
                <w:webHidden/>
              </w:rPr>
              <w:fldChar w:fldCharType="separate"/>
            </w:r>
            <w:r>
              <w:rPr>
                <w:noProof/>
                <w:webHidden/>
              </w:rPr>
              <w:t>6-55</w:t>
            </w:r>
            <w:r>
              <w:rPr>
                <w:noProof/>
                <w:webHidden/>
              </w:rPr>
              <w:fldChar w:fldCharType="end"/>
            </w:r>
          </w:hyperlink>
        </w:p>
        <w:p w14:paraId="6D56F25A" w14:textId="03B3F1A0" w:rsidR="00624293" w:rsidRDefault="00624293">
          <w:pPr>
            <w:pStyle w:val="TOC2"/>
            <w:rPr>
              <w:noProof/>
              <w:kern w:val="2"/>
              <w:sz w:val="24"/>
              <w:szCs w:val="24"/>
              <w:lang w:val="en-NL" w:eastAsia="en-GB"/>
              <w14:ligatures w14:val="standardContextual"/>
            </w:rPr>
          </w:pPr>
          <w:hyperlink w:anchor="_Toc208677715" w:history="1">
            <w:r w:rsidRPr="00133C18">
              <w:rPr>
                <w:rStyle w:val="Hyperlink"/>
                <w:noProof/>
                <w:lang w:val="en-US"/>
              </w:rPr>
              <w:t>6.4</w:t>
            </w:r>
            <w:r>
              <w:rPr>
                <w:noProof/>
                <w:kern w:val="2"/>
                <w:sz w:val="24"/>
                <w:szCs w:val="24"/>
                <w:lang w:val="en-NL" w:eastAsia="en-GB"/>
                <w14:ligatures w14:val="standardContextual"/>
              </w:rPr>
              <w:tab/>
            </w:r>
            <w:r w:rsidRPr="00133C18">
              <w:rPr>
                <w:rStyle w:val="Hyperlink"/>
                <w:noProof/>
                <w:lang w:val="en-US"/>
              </w:rPr>
              <w:t>How does prompting compare to other daily energy use?</w:t>
            </w:r>
            <w:r>
              <w:rPr>
                <w:noProof/>
                <w:webHidden/>
              </w:rPr>
              <w:tab/>
            </w:r>
            <w:r>
              <w:rPr>
                <w:noProof/>
                <w:webHidden/>
              </w:rPr>
              <w:fldChar w:fldCharType="begin"/>
            </w:r>
            <w:r>
              <w:rPr>
                <w:noProof/>
                <w:webHidden/>
              </w:rPr>
              <w:instrText xml:space="preserve"> PAGEREF _Toc208677715 \h </w:instrText>
            </w:r>
            <w:r>
              <w:rPr>
                <w:noProof/>
                <w:webHidden/>
              </w:rPr>
            </w:r>
            <w:r>
              <w:rPr>
                <w:noProof/>
                <w:webHidden/>
              </w:rPr>
              <w:fldChar w:fldCharType="separate"/>
            </w:r>
            <w:r>
              <w:rPr>
                <w:noProof/>
                <w:webHidden/>
              </w:rPr>
              <w:t>6-56</w:t>
            </w:r>
            <w:r>
              <w:rPr>
                <w:noProof/>
                <w:webHidden/>
              </w:rPr>
              <w:fldChar w:fldCharType="end"/>
            </w:r>
          </w:hyperlink>
        </w:p>
        <w:p w14:paraId="3B9C63E7" w14:textId="785D02FF" w:rsidR="00624293" w:rsidRDefault="00624293">
          <w:pPr>
            <w:pStyle w:val="TOC2"/>
            <w:rPr>
              <w:noProof/>
              <w:kern w:val="2"/>
              <w:sz w:val="24"/>
              <w:szCs w:val="24"/>
              <w:lang w:val="en-NL" w:eastAsia="en-GB"/>
              <w14:ligatures w14:val="standardContextual"/>
            </w:rPr>
          </w:pPr>
          <w:hyperlink w:anchor="_Toc208677716" w:history="1">
            <w:r w:rsidRPr="00133C18">
              <w:rPr>
                <w:rStyle w:val="Hyperlink"/>
                <w:noProof/>
                <w:lang w:val="en-US"/>
              </w:rPr>
              <w:t>6.5</w:t>
            </w:r>
            <w:r>
              <w:rPr>
                <w:noProof/>
                <w:kern w:val="2"/>
                <w:sz w:val="24"/>
                <w:szCs w:val="24"/>
                <w:lang w:val="en-NL" w:eastAsia="en-GB"/>
                <w14:ligatures w14:val="standardContextual"/>
              </w:rPr>
              <w:tab/>
            </w:r>
            <w:r w:rsidRPr="00133C18">
              <w:rPr>
                <w:rStyle w:val="Hyperlink"/>
                <w:noProof/>
                <w:lang w:val="en-US"/>
              </w:rPr>
              <w:t>What does your AI usage mean in the big energy picture?</w:t>
            </w:r>
            <w:r>
              <w:rPr>
                <w:noProof/>
                <w:webHidden/>
              </w:rPr>
              <w:tab/>
            </w:r>
            <w:r>
              <w:rPr>
                <w:noProof/>
                <w:webHidden/>
              </w:rPr>
              <w:fldChar w:fldCharType="begin"/>
            </w:r>
            <w:r>
              <w:rPr>
                <w:noProof/>
                <w:webHidden/>
              </w:rPr>
              <w:instrText xml:space="preserve"> PAGEREF _Toc208677716 \h </w:instrText>
            </w:r>
            <w:r>
              <w:rPr>
                <w:noProof/>
                <w:webHidden/>
              </w:rPr>
            </w:r>
            <w:r>
              <w:rPr>
                <w:noProof/>
                <w:webHidden/>
              </w:rPr>
              <w:fldChar w:fldCharType="separate"/>
            </w:r>
            <w:r>
              <w:rPr>
                <w:noProof/>
                <w:webHidden/>
              </w:rPr>
              <w:t>6-57</w:t>
            </w:r>
            <w:r>
              <w:rPr>
                <w:noProof/>
                <w:webHidden/>
              </w:rPr>
              <w:fldChar w:fldCharType="end"/>
            </w:r>
          </w:hyperlink>
        </w:p>
        <w:p w14:paraId="79B15C79" w14:textId="3D161ED7" w:rsidR="00624293" w:rsidRDefault="00624293">
          <w:pPr>
            <w:pStyle w:val="TOC2"/>
            <w:rPr>
              <w:noProof/>
              <w:kern w:val="2"/>
              <w:sz w:val="24"/>
              <w:szCs w:val="24"/>
              <w:lang w:val="en-NL" w:eastAsia="en-GB"/>
              <w14:ligatures w14:val="standardContextual"/>
            </w:rPr>
          </w:pPr>
          <w:hyperlink w:anchor="_Toc208677717" w:history="1">
            <w:r w:rsidRPr="00133C18">
              <w:rPr>
                <w:rStyle w:val="Hyperlink"/>
                <w:noProof/>
                <w:lang w:val="en-US"/>
              </w:rPr>
              <w:t>6.6</w:t>
            </w:r>
            <w:r>
              <w:rPr>
                <w:noProof/>
                <w:kern w:val="2"/>
                <w:sz w:val="24"/>
                <w:szCs w:val="24"/>
                <w:lang w:val="en-NL" w:eastAsia="en-GB"/>
                <w14:ligatures w14:val="standardContextual"/>
              </w:rPr>
              <w:tab/>
            </w:r>
            <w:r w:rsidRPr="00133C18">
              <w:rPr>
                <w:rStyle w:val="Hyperlink"/>
                <w:noProof/>
                <w:lang w:val="en-US"/>
              </w:rPr>
              <w:t>CO</w:t>
            </w:r>
            <w:r w:rsidRPr="00133C18">
              <w:rPr>
                <w:rStyle w:val="Hyperlink"/>
                <w:noProof/>
                <w:vertAlign w:val="subscript"/>
                <w:lang w:val="en-US"/>
              </w:rPr>
              <w:t>2</w:t>
            </w:r>
            <w:r w:rsidRPr="00133C18">
              <w:rPr>
                <w:rStyle w:val="Hyperlink"/>
                <w:noProof/>
                <w:lang w:val="en-US"/>
              </w:rPr>
              <w:t>: How AI contributes to global warming</w:t>
            </w:r>
            <w:r>
              <w:rPr>
                <w:noProof/>
                <w:webHidden/>
              </w:rPr>
              <w:tab/>
            </w:r>
            <w:r>
              <w:rPr>
                <w:noProof/>
                <w:webHidden/>
              </w:rPr>
              <w:fldChar w:fldCharType="begin"/>
            </w:r>
            <w:r>
              <w:rPr>
                <w:noProof/>
                <w:webHidden/>
              </w:rPr>
              <w:instrText xml:space="preserve"> PAGEREF _Toc208677717 \h </w:instrText>
            </w:r>
            <w:r>
              <w:rPr>
                <w:noProof/>
                <w:webHidden/>
              </w:rPr>
            </w:r>
            <w:r>
              <w:rPr>
                <w:noProof/>
                <w:webHidden/>
              </w:rPr>
              <w:fldChar w:fldCharType="separate"/>
            </w:r>
            <w:r>
              <w:rPr>
                <w:noProof/>
                <w:webHidden/>
              </w:rPr>
              <w:t>6-58</w:t>
            </w:r>
            <w:r>
              <w:rPr>
                <w:noProof/>
                <w:webHidden/>
              </w:rPr>
              <w:fldChar w:fldCharType="end"/>
            </w:r>
          </w:hyperlink>
        </w:p>
        <w:p w14:paraId="243579B5" w14:textId="56FBB7B3" w:rsidR="00624293" w:rsidRDefault="00624293">
          <w:pPr>
            <w:pStyle w:val="TOC2"/>
            <w:rPr>
              <w:noProof/>
              <w:kern w:val="2"/>
              <w:sz w:val="24"/>
              <w:szCs w:val="24"/>
              <w:lang w:val="en-NL" w:eastAsia="en-GB"/>
              <w14:ligatures w14:val="standardContextual"/>
            </w:rPr>
          </w:pPr>
          <w:hyperlink w:anchor="_Toc208677718" w:history="1">
            <w:r w:rsidRPr="00133C18">
              <w:rPr>
                <w:rStyle w:val="Hyperlink"/>
                <w:noProof/>
                <w:lang w:val="en-US"/>
              </w:rPr>
              <w:t>6.7</w:t>
            </w:r>
            <w:r>
              <w:rPr>
                <w:noProof/>
                <w:kern w:val="2"/>
                <w:sz w:val="24"/>
                <w:szCs w:val="24"/>
                <w:lang w:val="en-NL" w:eastAsia="en-GB"/>
                <w14:ligatures w14:val="standardContextual"/>
              </w:rPr>
              <w:tab/>
            </w:r>
            <w:r w:rsidRPr="00133C18">
              <w:rPr>
                <w:rStyle w:val="Hyperlink"/>
                <w:noProof/>
                <w:lang w:val="en-US"/>
              </w:rPr>
              <w:t>Water: why your AI is thirsty too</w:t>
            </w:r>
            <w:r>
              <w:rPr>
                <w:noProof/>
                <w:webHidden/>
              </w:rPr>
              <w:tab/>
            </w:r>
            <w:r>
              <w:rPr>
                <w:noProof/>
                <w:webHidden/>
              </w:rPr>
              <w:fldChar w:fldCharType="begin"/>
            </w:r>
            <w:r>
              <w:rPr>
                <w:noProof/>
                <w:webHidden/>
              </w:rPr>
              <w:instrText xml:space="preserve"> PAGEREF _Toc208677718 \h </w:instrText>
            </w:r>
            <w:r>
              <w:rPr>
                <w:noProof/>
                <w:webHidden/>
              </w:rPr>
            </w:r>
            <w:r>
              <w:rPr>
                <w:noProof/>
                <w:webHidden/>
              </w:rPr>
              <w:fldChar w:fldCharType="separate"/>
            </w:r>
            <w:r>
              <w:rPr>
                <w:noProof/>
                <w:webHidden/>
              </w:rPr>
              <w:t>6-60</w:t>
            </w:r>
            <w:r>
              <w:rPr>
                <w:noProof/>
                <w:webHidden/>
              </w:rPr>
              <w:fldChar w:fldCharType="end"/>
            </w:r>
          </w:hyperlink>
        </w:p>
        <w:p w14:paraId="328ACFE0" w14:textId="0644E82E" w:rsidR="00624293" w:rsidRDefault="00624293">
          <w:pPr>
            <w:pStyle w:val="TOC2"/>
            <w:rPr>
              <w:noProof/>
              <w:kern w:val="2"/>
              <w:sz w:val="24"/>
              <w:szCs w:val="24"/>
              <w:lang w:val="en-NL" w:eastAsia="en-GB"/>
              <w14:ligatures w14:val="standardContextual"/>
            </w:rPr>
          </w:pPr>
          <w:hyperlink w:anchor="_Toc208677719" w:history="1">
            <w:r w:rsidRPr="00133C18">
              <w:rPr>
                <w:rStyle w:val="Hyperlink"/>
                <w:noProof/>
                <w:lang w:val="en-US"/>
              </w:rPr>
              <w:t>6.8</w:t>
            </w:r>
            <w:r>
              <w:rPr>
                <w:noProof/>
                <w:kern w:val="2"/>
                <w:sz w:val="24"/>
                <w:szCs w:val="24"/>
                <w:lang w:val="en-NL" w:eastAsia="en-GB"/>
                <w14:ligatures w14:val="standardContextual"/>
              </w:rPr>
              <w:tab/>
            </w:r>
            <w:r w:rsidRPr="00133C18">
              <w:rPr>
                <w:rStyle w:val="Hyperlink"/>
                <w:noProof/>
                <w:lang w:val="en-US"/>
              </w:rPr>
              <w:t>When does AI actually help the environment?</w:t>
            </w:r>
            <w:r>
              <w:rPr>
                <w:noProof/>
                <w:webHidden/>
              </w:rPr>
              <w:tab/>
            </w:r>
            <w:r>
              <w:rPr>
                <w:noProof/>
                <w:webHidden/>
              </w:rPr>
              <w:fldChar w:fldCharType="begin"/>
            </w:r>
            <w:r>
              <w:rPr>
                <w:noProof/>
                <w:webHidden/>
              </w:rPr>
              <w:instrText xml:space="preserve"> PAGEREF _Toc208677719 \h </w:instrText>
            </w:r>
            <w:r>
              <w:rPr>
                <w:noProof/>
                <w:webHidden/>
              </w:rPr>
            </w:r>
            <w:r>
              <w:rPr>
                <w:noProof/>
                <w:webHidden/>
              </w:rPr>
              <w:fldChar w:fldCharType="separate"/>
            </w:r>
            <w:r>
              <w:rPr>
                <w:noProof/>
                <w:webHidden/>
              </w:rPr>
              <w:t>6-62</w:t>
            </w:r>
            <w:r>
              <w:rPr>
                <w:noProof/>
                <w:webHidden/>
              </w:rPr>
              <w:fldChar w:fldCharType="end"/>
            </w:r>
          </w:hyperlink>
        </w:p>
        <w:p w14:paraId="125583EB" w14:textId="3B4FD831" w:rsidR="00624293" w:rsidRDefault="00624293">
          <w:pPr>
            <w:pStyle w:val="TOC2"/>
            <w:rPr>
              <w:noProof/>
              <w:kern w:val="2"/>
              <w:sz w:val="24"/>
              <w:szCs w:val="24"/>
              <w:lang w:val="en-NL" w:eastAsia="en-GB"/>
              <w14:ligatures w14:val="standardContextual"/>
            </w:rPr>
          </w:pPr>
          <w:hyperlink w:anchor="_Toc208677720" w:history="1">
            <w:r w:rsidRPr="00133C18">
              <w:rPr>
                <w:rStyle w:val="Hyperlink"/>
                <w:noProof/>
                <w:lang w:val="en-US"/>
              </w:rPr>
              <w:t>6.9</w:t>
            </w:r>
            <w:r>
              <w:rPr>
                <w:noProof/>
                <w:kern w:val="2"/>
                <w:sz w:val="24"/>
                <w:szCs w:val="24"/>
                <w:lang w:val="en-NL" w:eastAsia="en-GB"/>
                <w14:ligatures w14:val="standardContextual"/>
              </w:rPr>
              <w:tab/>
            </w:r>
            <w:r w:rsidRPr="00133C18">
              <w:rPr>
                <w:rStyle w:val="Hyperlink"/>
                <w:noProof/>
                <w:lang w:val="en-US"/>
              </w:rPr>
              <w:t>The information-energy paradox</w:t>
            </w:r>
            <w:r>
              <w:rPr>
                <w:noProof/>
                <w:webHidden/>
              </w:rPr>
              <w:tab/>
            </w:r>
            <w:r>
              <w:rPr>
                <w:noProof/>
                <w:webHidden/>
              </w:rPr>
              <w:fldChar w:fldCharType="begin"/>
            </w:r>
            <w:r>
              <w:rPr>
                <w:noProof/>
                <w:webHidden/>
              </w:rPr>
              <w:instrText xml:space="preserve"> PAGEREF _Toc208677720 \h </w:instrText>
            </w:r>
            <w:r>
              <w:rPr>
                <w:noProof/>
                <w:webHidden/>
              </w:rPr>
            </w:r>
            <w:r>
              <w:rPr>
                <w:noProof/>
                <w:webHidden/>
              </w:rPr>
              <w:fldChar w:fldCharType="separate"/>
            </w:r>
            <w:r>
              <w:rPr>
                <w:noProof/>
                <w:webHidden/>
              </w:rPr>
              <w:t>6-62</w:t>
            </w:r>
            <w:r>
              <w:rPr>
                <w:noProof/>
                <w:webHidden/>
              </w:rPr>
              <w:fldChar w:fldCharType="end"/>
            </w:r>
          </w:hyperlink>
        </w:p>
        <w:p w14:paraId="75B2830B" w14:textId="1A070B7D" w:rsidR="00624293" w:rsidRDefault="00624293">
          <w:pPr>
            <w:pStyle w:val="TOC2"/>
            <w:rPr>
              <w:noProof/>
              <w:kern w:val="2"/>
              <w:sz w:val="24"/>
              <w:szCs w:val="24"/>
              <w:lang w:val="en-NL" w:eastAsia="en-GB"/>
              <w14:ligatures w14:val="standardContextual"/>
            </w:rPr>
          </w:pPr>
          <w:hyperlink w:anchor="_Toc208677721" w:history="1">
            <w:r w:rsidRPr="00133C18">
              <w:rPr>
                <w:rStyle w:val="Hyperlink"/>
                <w:noProof/>
                <w:lang w:val="en-US"/>
              </w:rPr>
              <w:t>6.10</w:t>
            </w:r>
            <w:r>
              <w:rPr>
                <w:noProof/>
                <w:kern w:val="2"/>
                <w:sz w:val="24"/>
                <w:szCs w:val="24"/>
                <w:lang w:val="en-NL" w:eastAsia="en-GB"/>
                <w14:ligatures w14:val="standardContextual"/>
              </w:rPr>
              <w:tab/>
            </w:r>
            <w:r w:rsidRPr="00133C18">
              <w:rPr>
                <w:rStyle w:val="Hyperlink"/>
                <w:noProof/>
                <w:lang w:val="en-US"/>
              </w:rPr>
              <w:t>Where is it headed? The Jevons Paradox</w:t>
            </w:r>
            <w:r>
              <w:rPr>
                <w:noProof/>
                <w:webHidden/>
              </w:rPr>
              <w:tab/>
            </w:r>
            <w:r>
              <w:rPr>
                <w:noProof/>
                <w:webHidden/>
              </w:rPr>
              <w:fldChar w:fldCharType="begin"/>
            </w:r>
            <w:r>
              <w:rPr>
                <w:noProof/>
                <w:webHidden/>
              </w:rPr>
              <w:instrText xml:space="preserve"> PAGEREF _Toc208677721 \h </w:instrText>
            </w:r>
            <w:r>
              <w:rPr>
                <w:noProof/>
                <w:webHidden/>
              </w:rPr>
            </w:r>
            <w:r>
              <w:rPr>
                <w:noProof/>
                <w:webHidden/>
              </w:rPr>
              <w:fldChar w:fldCharType="separate"/>
            </w:r>
            <w:r>
              <w:rPr>
                <w:noProof/>
                <w:webHidden/>
              </w:rPr>
              <w:t>6-63</w:t>
            </w:r>
            <w:r>
              <w:rPr>
                <w:noProof/>
                <w:webHidden/>
              </w:rPr>
              <w:fldChar w:fldCharType="end"/>
            </w:r>
          </w:hyperlink>
        </w:p>
        <w:p w14:paraId="5C5A316F" w14:textId="7B013331" w:rsidR="00624293" w:rsidRDefault="00624293">
          <w:pPr>
            <w:pStyle w:val="TOC2"/>
            <w:rPr>
              <w:noProof/>
              <w:kern w:val="2"/>
              <w:sz w:val="24"/>
              <w:szCs w:val="24"/>
              <w:lang w:val="en-NL" w:eastAsia="en-GB"/>
              <w14:ligatures w14:val="standardContextual"/>
            </w:rPr>
          </w:pPr>
          <w:hyperlink w:anchor="_Toc208677722" w:history="1">
            <w:r w:rsidRPr="00133C18">
              <w:rPr>
                <w:rStyle w:val="Hyperlink"/>
                <w:noProof/>
                <w:lang w:val="en-US"/>
              </w:rPr>
              <w:t>6.11</w:t>
            </w:r>
            <w:r>
              <w:rPr>
                <w:noProof/>
                <w:kern w:val="2"/>
                <w:sz w:val="24"/>
                <w:szCs w:val="24"/>
                <w:lang w:val="en-NL" w:eastAsia="en-GB"/>
                <w14:ligatures w14:val="standardContextual"/>
              </w:rPr>
              <w:tab/>
            </w:r>
            <w:r w:rsidRPr="00133C18">
              <w:rPr>
                <w:rStyle w:val="Hyperlink"/>
                <w:noProof/>
                <w:lang w:val="en-US"/>
              </w:rPr>
              <w:t>Self-study questions</w:t>
            </w:r>
            <w:r>
              <w:rPr>
                <w:noProof/>
                <w:webHidden/>
              </w:rPr>
              <w:tab/>
            </w:r>
            <w:r>
              <w:rPr>
                <w:noProof/>
                <w:webHidden/>
              </w:rPr>
              <w:fldChar w:fldCharType="begin"/>
            </w:r>
            <w:r>
              <w:rPr>
                <w:noProof/>
                <w:webHidden/>
              </w:rPr>
              <w:instrText xml:space="preserve"> PAGEREF _Toc208677722 \h </w:instrText>
            </w:r>
            <w:r>
              <w:rPr>
                <w:noProof/>
                <w:webHidden/>
              </w:rPr>
            </w:r>
            <w:r>
              <w:rPr>
                <w:noProof/>
                <w:webHidden/>
              </w:rPr>
              <w:fldChar w:fldCharType="separate"/>
            </w:r>
            <w:r>
              <w:rPr>
                <w:noProof/>
                <w:webHidden/>
              </w:rPr>
              <w:t>6-64</w:t>
            </w:r>
            <w:r>
              <w:rPr>
                <w:noProof/>
                <w:webHidden/>
              </w:rPr>
              <w:fldChar w:fldCharType="end"/>
            </w:r>
          </w:hyperlink>
        </w:p>
        <w:p w14:paraId="0B275382" w14:textId="77D5C521" w:rsidR="00624293" w:rsidRDefault="00624293">
          <w:pPr>
            <w:pStyle w:val="TOC2"/>
            <w:rPr>
              <w:noProof/>
              <w:kern w:val="2"/>
              <w:sz w:val="24"/>
              <w:szCs w:val="24"/>
              <w:lang w:val="en-NL" w:eastAsia="en-GB"/>
              <w14:ligatures w14:val="standardContextual"/>
            </w:rPr>
          </w:pPr>
          <w:hyperlink w:anchor="_Toc208677723" w:history="1">
            <w:r w:rsidRPr="00133C18">
              <w:rPr>
                <w:rStyle w:val="Hyperlink"/>
                <w:noProof/>
                <w:lang w:val="en-US"/>
              </w:rPr>
              <w:t>6.12</w:t>
            </w:r>
            <w:r>
              <w:rPr>
                <w:noProof/>
                <w:kern w:val="2"/>
                <w:sz w:val="24"/>
                <w:szCs w:val="24"/>
                <w:lang w:val="en-NL" w:eastAsia="en-GB"/>
                <w14:ligatures w14:val="standardContextual"/>
              </w:rPr>
              <w:tab/>
            </w:r>
            <w:r w:rsidRPr="00133C18">
              <w:rPr>
                <w:rStyle w:val="Hyperlink"/>
                <w:noProof/>
                <w:lang w:val="en-US"/>
              </w:rPr>
              <w:t>Activity- AI Environmental Challenge</w:t>
            </w:r>
            <w:r>
              <w:rPr>
                <w:noProof/>
                <w:webHidden/>
              </w:rPr>
              <w:tab/>
            </w:r>
            <w:r>
              <w:rPr>
                <w:noProof/>
                <w:webHidden/>
              </w:rPr>
              <w:fldChar w:fldCharType="begin"/>
            </w:r>
            <w:r>
              <w:rPr>
                <w:noProof/>
                <w:webHidden/>
              </w:rPr>
              <w:instrText xml:space="preserve"> PAGEREF _Toc208677723 \h </w:instrText>
            </w:r>
            <w:r>
              <w:rPr>
                <w:noProof/>
                <w:webHidden/>
              </w:rPr>
            </w:r>
            <w:r>
              <w:rPr>
                <w:noProof/>
                <w:webHidden/>
              </w:rPr>
              <w:fldChar w:fldCharType="separate"/>
            </w:r>
            <w:r>
              <w:rPr>
                <w:noProof/>
                <w:webHidden/>
              </w:rPr>
              <w:t>6-65</w:t>
            </w:r>
            <w:r>
              <w:rPr>
                <w:noProof/>
                <w:webHidden/>
              </w:rPr>
              <w:fldChar w:fldCharType="end"/>
            </w:r>
          </w:hyperlink>
        </w:p>
        <w:p w14:paraId="7EBB5014" w14:textId="7D3B52A6" w:rsidR="00624293" w:rsidRDefault="00624293">
          <w:pPr>
            <w:pStyle w:val="TOC2"/>
            <w:rPr>
              <w:noProof/>
              <w:kern w:val="2"/>
              <w:sz w:val="24"/>
              <w:szCs w:val="24"/>
              <w:lang w:val="en-NL" w:eastAsia="en-GB"/>
              <w14:ligatures w14:val="standardContextual"/>
            </w:rPr>
          </w:pPr>
          <w:hyperlink w:anchor="_Toc208677724" w:history="1">
            <w:r w:rsidRPr="00133C18">
              <w:rPr>
                <w:rStyle w:val="Hyperlink"/>
                <w:noProof/>
                <w:lang w:val="en-US"/>
              </w:rPr>
              <w:t>6.13</w:t>
            </w:r>
            <w:r>
              <w:rPr>
                <w:noProof/>
                <w:kern w:val="2"/>
                <w:sz w:val="24"/>
                <w:szCs w:val="24"/>
                <w:lang w:val="en-NL" w:eastAsia="en-GB"/>
                <w14:ligatures w14:val="standardContextual"/>
              </w:rPr>
              <w:tab/>
            </w:r>
            <w:r w:rsidRPr="00133C18">
              <w:rPr>
                <w:rStyle w:val="Hyperlink"/>
                <w:noProof/>
                <w:lang w:val="en-US"/>
              </w:rPr>
              <w:t>Activity- How do you feel about the environmental impact of generative AI?</w:t>
            </w:r>
            <w:r>
              <w:rPr>
                <w:noProof/>
                <w:webHidden/>
              </w:rPr>
              <w:tab/>
            </w:r>
            <w:r>
              <w:rPr>
                <w:noProof/>
                <w:webHidden/>
              </w:rPr>
              <w:fldChar w:fldCharType="begin"/>
            </w:r>
            <w:r>
              <w:rPr>
                <w:noProof/>
                <w:webHidden/>
              </w:rPr>
              <w:instrText xml:space="preserve"> PAGEREF _Toc208677724 \h </w:instrText>
            </w:r>
            <w:r>
              <w:rPr>
                <w:noProof/>
                <w:webHidden/>
              </w:rPr>
            </w:r>
            <w:r>
              <w:rPr>
                <w:noProof/>
                <w:webHidden/>
              </w:rPr>
              <w:fldChar w:fldCharType="separate"/>
            </w:r>
            <w:r>
              <w:rPr>
                <w:noProof/>
                <w:webHidden/>
              </w:rPr>
              <w:t>6-65</w:t>
            </w:r>
            <w:r>
              <w:rPr>
                <w:noProof/>
                <w:webHidden/>
              </w:rPr>
              <w:fldChar w:fldCharType="end"/>
            </w:r>
          </w:hyperlink>
        </w:p>
        <w:p w14:paraId="72FC15C2" w14:textId="6573A10F" w:rsidR="00624293" w:rsidRDefault="00624293">
          <w:pPr>
            <w:pStyle w:val="TOC1"/>
            <w:rPr>
              <w:b w:val="0"/>
              <w:bCs w:val="0"/>
              <w:noProof/>
              <w:kern w:val="2"/>
              <w:sz w:val="24"/>
              <w:lang w:val="en-NL" w:eastAsia="en-GB"/>
              <w14:ligatures w14:val="standardContextual"/>
            </w:rPr>
          </w:pPr>
          <w:hyperlink w:anchor="_Toc208677725" w:history="1">
            <w:r w:rsidRPr="00133C18">
              <w:rPr>
                <w:rStyle w:val="Hyperlink"/>
                <w:noProof/>
                <w:lang w:val="en-US"/>
              </w:rPr>
              <w:t>7</w:t>
            </w:r>
            <w:r>
              <w:rPr>
                <w:b w:val="0"/>
                <w:bCs w:val="0"/>
                <w:noProof/>
                <w:kern w:val="2"/>
                <w:sz w:val="24"/>
                <w:lang w:val="en-NL" w:eastAsia="en-GB"/>
                <w14:ligatures w14:val="standardContextual"/>
              </w:rPr>
              <w:tab/>
            </w:r>
            <w:r w:rsidRPr="00133C18">
              <w:rPr>
                <w:rStyle w:val="Hyperlink"/>
                <w:noProof/>
                <w:lang w:val="en-US"/>
              </w:rPr>
              <w:t>How does generative AI help you research and write?</w:t>
            </w:r>
            <w:r>
              <w:rPr>
                <w:noProof/>
                <w:webHidden/>
              </w:rPr>
              <w:tab/>
            </w:r>
            <w:r>
              <w:rPr>
                <w:noProof/>
                <w:webHidden/>
              </w:rPr>
              <w:fldChar w:fldCharType="begin"/>
            </w:r>
            <w:r>
              <w:rPr>
                <w:noProof/>
                <w:webHidden/>
              </w:rPr>
              <w:instrText xml:space="preserve"> PAGEREF _Toc208677725 \h </w:instrText>
            </w:r>
            <w:r>
              <w:rPr>
                <w:noProof/>
                <w:webHidden/>
              </w:rPr>
            </w:r>
            <w:r>
              <w:rPr>
                <w:noProof/>
                <w:webHidden/>
              </w:rPr>
              <w:fldChar w:fldCharType="separate"/>
            </w:r>
            <w:r>
              <w:rPr>
                <w:noProof/>
                <w:webHidden/>
              </w:rPr>
              <w:t>7-66</w:t>
            </w:r>
            <w:r>
              <w:rPr>
                <w:noProof/>
                <w:webHidden/>
              </w:rPr>
              <w:fldChar w:fldCharType="end"/>
            </w:r>
          </w:hyperlink>
        </w:p>
        <w:p w14:paraId="4BDBB57A" w14:textId="54C7A5D6" w:rsidR="00624293" w:rsidRDefault="00624293">
          <w:pPr>
            <w:pStyle w:val="TOC2"/>
            <w:rPr>
              <w:noProof/>
              <w:kern w:val="2"/>
              <w:sz w:val="24"/>
              <w:szCs w:val="24"/>
              <w:lang w:val="en-NL" w:eastAsia="en-GB"/>
              <w14:ligatures w14:val="standardContextual"/>
            </w:rPr>
          </w:pPr>
          <w:hyperlink w:anchor="_Toc208677726" w:history="1">
            <w:r w:rsidRPr="00133C18">
              <w:rPr>
                <w:rStyle w:val="Hyperlink"/>
                <w:noProof/>
                <w:lang w:val="en-US"/>
              </w:rPr>
              <w:t>7.1</w:t>
            </w:r>
            <w:r>
              <w:rPr>
                <w:noProof/>
                <w:kern w:val="2"/>
                <w:sz w:val="24"/>
                <w:szCs w:val="24"/>
                <w:lang w:val="en-NL" w:eastAsia="en-GB"/>
                <w14:ligatures w14:val="standardContextual"/>
              </w:rPr>
              <w:tab/>
            </w:r>
            <w:r w:rsidRPr="00133C18">
              <w:rPr>
                <w:rStyle w:val="Hyperlink"/>
                <w:noProof/>
                <w:lang w:val="en-US"/>
              </w:rPr>
              <w:t>Integrating generative AI into your academic work</w:t>
            </w:r>
            <w:r>
              <w:rPr>
                <w:noProof/>
                <w:webHidden/>
              </w:rPr>
              <w:tab/>
            </w:r>
            <w:r>
              <w:rPr>
                <w:noProof/>
                <w:webHidden/>
              </w:rPr>
              <w:fldChar w:fldCharType="begin"/>
            </w:r>
            <w:r>
              <w:rPr>
                <w:noProof/>
                <w:webHidden/>
              </w:rPr>
              <w:instrText xml:space="preserve"> PAGEREF _Toc208677726 \h </w:instrText>
            </w:r>
            <w:r>
              <w:rPr>
                <w:noProof/>
                <w:webHidden/>
              </w:rPr>
            </w:r>
            <w:r>
              <w:rPr>
                <w:noProof/>
                <w:webHidden/>
              </w:rPr>
              <w:fldChar w:fldCharType="separate"/>
            </w:r>
            <w:r>
              <w:rPr>
                <w:noProof/>
                <w:webHidden/>
              </w:rPr>
              <w:t>7-66</w:t>
            </w:r>
            <w:r>
              <w:rPr>
                <w:noProof/>
                <w:webHidden/>
              </w:rPr>
              <w:fldChar w:fldCharType="end"/>
            </w:r>
          </w:hyperlink>
        </w:p>
        <w:p w14:paraId="46CDE8DB" w14:textId="34D13E59" w:rsidR="00624293" w:rsidRDefault="00624293">
          <w:pPr>
            <w:pStyle w:val="TOC2"/>
            <w:rPr>
              <w:noProof/>
              <w:kern w:val="2"/>
              <w:sz w:val="24"/>
              <w:szCs w:val="24"/>
              <w:lang w:val="en-NL" w:eastAsia="en-GB"/>
              <w14:ligatures w14:val="standardContextual"/>
            </w:rPr>
          </w:pPr>
          <w:hyperlink w:anchor="_Toc208677727" w:history="1">
            <w:r w:rsidRPr="00133C18">
              <w:rPr>
                <w:rStyle w:val="Hyperlink"/>
                <w:noProof/>
                <w:lang w:val="en-US"/>
              </w:rPr>
              <w:t>7.2</w:t>
            </w:r>
            <w:r>
              <w:rPr>
                <w:noProof/>
                <w:kern w:val="2"/>
                <w:sz w:val="24"/>
                <w:szCs w:val="24"/>
                <w:lang w:val="en-NL" w:eastAsia="en-GB"/>
                <w14:ligatures w14:val="standardContextual"/>
              </w:rPr>
              <w:tab/>
            </w:r>
            <w:r w:rsidRPr="00133C18">
              <w:rPr>
                <w:rStyle w:val="Hyperlink"/>
                <w:noProof/>
                <w:lang w:val="en-US"/>
              </w:rPr>
              <w:t>Powerful prompts for academic research and writing</w:t>
            </w:r>
            <w:r>
              <w:rPr>
                <w:noProof/>
                <w:webHidden/>
              </w:rPr>
              <w:tab/>
            </w:r>
            <w:r>
              <w:rPr>
                <w:noProof/>
                <w:webHidden/>
              </w:rPr>
              <w:fldChar w:fldCharType="begin"/>
            </w:r>
            <w:r>
              <w:rPr>
                <w:noProof/>
                <w:webHidden/>
              </w:rPr>
              <w:instrText xml:space="preserve"> PAGEREF _Toc208677727 \h </w:instrText>
            </w:r>
            <w:r>
              <w:rPr>
                <w:noProof/>
                <w:webHidden/>
              </w:rPr>
            </w:r>
            <w:r>
              <w:rPr>
                <w:noProof/>
                <w:webHidden/>
              </w:rPr>
              <w:fldChar w:fldCharType="separate"/>
            </w:r>
            <w:r>
              <w:rPr>
                <w:noProof/>
                <w:webHidden/>
              </w:rPr>
              <w:t>7-67</w:t>
            </w:r>
            <w:r>
              <w:rPr>
                <w:noProof/>
                <w:webHidden/>
              </w:rPr>
              <w:fldChar w:fldCharType="end"/>
            </w:r>
          </w:hyperlink>
        </w:p>
        <w:p w14:paraId="646AE3BC" w14:textId="085F8ED8" w:rsidR="00624293" w:rsidRDefault="00624293">
          <w:pPr>
            <w:pStyle w:val="TOC2"/>
            <w:rPr>
              <w:noProof/>
              <w:kern w:val="2"/>
              <w:sz w:val="24"/>
              <w:szCs w:val="24"/>
              <w:lang w:val="en-NL" w:eastAsia="en-GB"/>
              <w14:ligatures w14:val="standardContextual"/>
            </w:rPr>
          </w:pPr>
          <w:hyperlink w:anchor="_Toc208677728" w:history="1">
            <w:r w:rsidRPr="00133C18">
              <w:rPr>
                <w:rStyle w:val="Hyperlink"/>
                <w:noProof/>
                <w:lang w:val="en-US"/>
              </w:rPr>
              <w:t>7.3</w:t>
            </w:r>
            <w:r>
              <w:rPr>
                <w:noProof/>
                <w:kern w:val="2"/>
                <w:sz w:val="24"/>
                <w:szCs w:val="24"/>
                <w:lang w:val="en-NL" w:eastAsia="en-GB"/>
                <w14:ligatures w14:val="standardContextual"/>
              </w:rPr>
              <w:tab/>
            </w:r>
            <w:r w:rsidRPr="00133C18">
              <w:rPr>
                <w:rStyle w:val="Hyperlink"/>
                <w:noProof/>
                <w:lang w:val="en-US"/>
              </w:rPr>
              <w:t>Orientation phase: literature review</w:t>
            </w:r>
            <w:r>
              <w:rPr>
                <w:noProof/>
                <w:webHidden/>
              </w:rPr>
              <w:tab/>
            </w:r>
            <w:r>
              <w:rPr>
                <w:noProof/>
                <w:webHidden/>
              </w:rPr>
              <w:fldChar w:fldCharType="begin"/>
            </w:r>
            <w:r>
              <w:rPr>
                <w:noProof/>
                <w:webHidden/>
              </w:rPr>
              <w:instrText xml:space="preserve"> PAGEREF _Toc208677728 \h </w:instrText>
            </w:r>
            <w:r>
              <w:rPr>
                <w:noProof/>
                <w:webHidden/>
              </w:rPr>
            </w:r>
            <w:r>
              <w:rPr>
                <w:noProof/>
                <w:webHidden/>
              </w:rPr>
              <w:fldChar w:fldCharType="separate"/>
            </w:r>
            <w:r>
              <w:rPr>
                <w:noProof/>
                <w:webHidden/>
              </w:rPr>
              <w:t>7-68</w:t>
            </w:r>
            <w:r>
              <w:rPr>
                <w:noProof/>
                <w:webHidden/>
              </w:rPr>
              <w:fldChar w:fldCharType="end"/>
            </w:r>
          </w:hyperlink>
        </w:p>
        <w:p w14:paraId="73AF9CC1" w14:textId="3F093D06" w:rsidR="00624293" w:rsidRDefault="00624293">
          <w:pPr>
            <w:pStyle w:val="TOC2"/>
            <w:rPr>
              <w:noProof/>
              <w:kern w:val="2"/>
              <w:sz w:val="24"/>
              <w:szCs w:val="24"/>
              <w:lang w:val="en-NL" w:eastAsia="en-GB"/>
              <w14:ligatures w14:val="standardContextual"/>
            </w:rPr>
          </w:pPr>
          <w:hyperlink w:anchor="_Toc208677729" w:history="1">
            <w:r w:rsidRPr="00133C18">
              <w:rPr>
                <w:rStyle w:val="Hyperlink"/>
                <w:noProof/>
                <w:lang w:val="en-US"/>
              </w:rPr>
              <w:t>7.4</w:t>
            </w:r>
            <w:r>
              <w:rPr>
                <w:noProof/>
                <w:kern w:val="2"/>
                <w:sz w:val="24"/>
                <w:szCs w:val="24"/>
                <w:lang w:val="en-NL" w:eastAsia="en-GB"/>
                <w14:ligatures w14:val="standardContextual"/>
              </w:rPr>
              <w:tab/>
            </w:r>
            <w:r w:rsidRPr="00133C18">
              <w:rPr>
                <w:rStyle w:val="Hyperlink"/>
                <w:noProof/>
                <w:lang w:val="en-US"/>
              </w:rPr>
              <w:t>Implementation Phase</w:t>
            </w:r>
            <w:r>
              <w:rPr>
                <w:noProof/>
                <w:webHidden/>
              </w:rPr>
              <w:tab/>
            </w:r>
            <w:r>
              <w:rPr>
                <w:noProof/>
                <w:webHidden/>
              </w:rPr>
              <w:fldChar w:fldCharType="begin"/>
            </w:r>
            <w:r>
              <w:rPr>
                <w:noProof/>
                <w:webHidden/>
              </w:rPr>
              <w:instrText xml:space="preserve"> PAGEREF _Toc208677729 \h </w:instrText>
            </w:r>
            <w:r>
              <w:rPr>
                <w:noProof/>
                <w:webHidden/>
              </w:rPr>
            </w:r>
            <w:r>
              <w:rPr>
                <w:noProof/>
                <w:webHidden/>
              </w:rPr>
              <w:fldChar w:fldCharType="separate"/>
            </w:r>
            <w:r>
              <w:rPr>
                <w:noProof/>
                <w:webHidden/>
              </w:rPr>
              <w:t>7-71</w:t>
            </w:r>
            <w:r>
              <w:rPr>
                <w:noProof/>
                <w:webHidden/>
              </w:rPr>
              <w:fldChar w:fldCharType="end"/>
            </w:r>
          </w:hyperlink>
        </w:p>
        <w:p w14:paraId="331D82D0" w14:textId="49A8BB16" w:rsidR="00624293" w:rsidRDefault="00624293">
          <w:pPr>
            <w:pStyle w:val="TOC2"/>
            <w:rPr>
              <w:noProof/>
              <w:kern w:val="2"/>
              <w:sz w:val="24"/>
              <w:szCs w:val="24"/>
              <w:lang w:val="en-NL" w:eastAsia="en-GB"/>
              <w14:ligatures w14:val="standardContextual"/>
            </w:rPr>
          </w:pPr>
          <w:hyperlink w:anchor="_Toc208677730" w:history="1">
            <w:r w:rsidRPr="00133C18">
              <w:rPr>
                <w:rStyle w:val="Hyperlink"/>
                <w:noProof/>
                <w:lang w:val="en-US"/>
              </w:rPr>
              <w:t>7.5</w:t>
            </w:r>
            <w:r>
              <w:rPr>
                <w:noProof/>
                <w:kern w:val="2"/>
                <w:sz w:val="24"/>
                <w:szCs w:val="24"/>
                <w:lang w:val="en-NL" w:eastAsia="en-GB"/>
                <w14:ligatures w14:val="standardContextual"/>
              </w:rPr>
              <w:tab/>
            </w:r>
            <w:r w:rsidRPr="00133C18">
              <w:rPr>
                <w:rStyle w:val="Hyperlink"/>
                <w:noProof/>
                <w:lang w:val="en-US"/>
              </w:rPr>
              <w:t>Reporting phase - writing in detail</w:t>
            </w:r>
            <w:r>
              <w:rPr>
                <w:noProof/>
                <w:webHidden/>
              </w:rPr>
              <w:tab/>
            </w:r>
            <w:r>
              <w:rPr>
                <w:noProof/>
                <w:webHidden/>
              </w:rPr>
              <w:fldChar w:fldCharType="begin"/>
            </w:r>
            <w:r>
              <w:rPr>
                <w:noProof/>
                <w:webHidden/>
              </w:rPr>
              <w:instrText xml:space="preserve"> PAGEREF _Toc208677730 \h </w:instrText>
            </w:r>
            <w:r>
              <w:rPr>
                <w:noProof/>
                <w:webHidden/>
              </w:rPr>
            </w:r>
            <w:r>
              <w:rPr>
                <w:noProof/>
                <w:webHidden/>
              </w:rPr>
              <w:fldChar w:fldCharType="separate"/>
            </w:r>
            <w:r>
              <w:rPr>
                <w:noProof/>
                <w:webHidden/>
              </w:rPr>
              <w:t>7-73</w:t>
            </w:r>
            <w:r>
              <w:rPr>
                <w:noProof/>
                <w:webHidden/>
              </w:rPr>
              <w:fldChar w:fldCharType="end"/>
            </w:r>
          </w:hyperlink>
        </w:p>
        <w:p w14:paraId="0E303238" w14:textId="444E0751" w:rsidR="00624293" w:rsidRDefault="00624293">
          <w:pPr>
            <w:pStyle w:val="TOC2"/>
            <w:rPr>
              <w:noProof/>
              <w:kern w:val="2"/>
              <w:sz w:val="24"/>
              <w:szCs w:val="24"/>
              <w:lang w:val="en-NL" w:eastAsia="en-GB"/>
              <w14:ligatures w14:val="standardContextual"/>
            </w:rPr>
          </w:pPr>
          <w:hyperlink w:anchor="_Toc208677731" w:history="1">
            <w:r w:rsidRPr="00133C18">
              <w:rPr>
                <w:rStyle w:val="Hyperlink"/>
                <w:noProof/>
                <w:lang w:val="en-US"/>
              </w:rPr>
              <w:t>7.6</w:t>
            </w:r>
            <w:r>
              <w:rPr>
                <w:noProof/>
                <w:kern w:val="2"/>
                <w:sz w:val="24"/>
                <w:szCs w:val="24"/>
                <w:lang w:val="en-NL" w:eastAsia="en-GB"/>
                <w14:ligatures w14:val="standardContextual"/>
              </w:rPr>
              <w:tab/>
            </w:r>
            <w:r w:rsidRPr="00133C18">
              <w:rPr>
                <w:rStyle w:val="Hyperlink"/>
                <w:noProof/>
                <w:lang w:val="en-US"/>
              </w:rPr>
              <w:t>Correctly reporting and citing AI-generated content</w:t>
            </w:r>
            <w:r>
              <w:rPr>
                <w:noProof/>
                <w:webHidden/>
              </w:rPr>
              <w:tab/>
            </w:r>
            <w:r>
              <w:rPr>
                <w:noProof/>
                <w:webHidden/>
              </w:rPr>
              <w:fldChar w:fldCharType="begin"/>
            </w:r>
            <w:r>
              <w:rPr>
                <w:noProof/>
                <w:webHidden/>
              </w:rPr>
              <w:instrText xml:space="preserve"> PAGEREF _Toc208677731 \h </w:instrText>
            </w:r>
            <w:r>
              <w:rPr>
                <w:noProof/>
                <w:webHidden/>
              </w:rPr>
            </w:r>
            <w:r>
              <w:rPr>
                <w:noProof/>
                <w:webHidden/>
              </w:rPr>
              <w:fldChar w:fldCharType="separate"/>
            </w:r>
            <w:r>
              <w:rPr>
                <w:noProof/>
                <w:webHidden/>
              </w:rPr>
              <w:t>7-76</w:t>
            </w:r>
            <w:r>
              <w:rPr>
                <w:noProof/>
                <w:webHidden/>
              </w:rPr>
              <w:fldChar w:fldCharType="end"/>
            </w:r>
          </w:hyperlink>
        </w:p>
        <w:p w14:paraId="6A033AD9" w14:textId="1BEB641D" w:rsidR="00624293" w:rsidRDefault="00624293">
          <w:pPr>
            <w:pStyle w:val="TOC2"/>
            <w:rPr>
              <w:noProof/>
              <w:kern w:val="2"/>
              <w:sz w:val="24"/>
              <w:szCs w:val="24"/>
              <w:lang w:val="en-NL" w:eastAsia="en-GB"/>
              <w14:ligatures w14:val="standardContextual"/>
            </w:rPr>
          </w:pPr>
          <w:hyperlink w:anchor="_Toc208677732" w:history="1">
            <w:r w:rsidRPr="00133C18">
              <w:rPr>
                <w:rStyle w:val="Hyperlink"/>
                <w:noProof/>
                <w:lang w:val="en-US"/>
              </w:rPr>
              <w:t>7.7</w:t>
            </w:r>
            <w:r>
              <w:rPr>
                <w:noProof/>
                <w:kern w:val="2"/>
                <w:sz w:val="24"/>
                <w:szCs w:val="24"/>
                <w:lang w:val="en-NL" w:eastAsia="en-GB"/>
                <w14:ligatures w14:val="standardContextual"/>
              </w:rPr>
              <w:tab/>
            </w:r>
            <w:r w:rsidRPr="00133C18">
              <w:rPr>
                <w:rStyle w:val="Hyperlink"/>
                <w:noProof/>
                <w:lang w:val="en-US"/>
              </w:rPr>
              <w:t>Self-study questions</w:t>
            </w:r>
            <w:r>
              <w:rPr>
                <w:noProof/>
                <w:webHidden/>
              </w:rPr>
              <w:tab/>
            </w:r>
            <w:r>
              <w:rPr>
                <w:noProof/>
                <w:webHidden/>
              </w:rPr>
              <w:fldChar w:fldCharType="begin"/>
            </w:r>
            <w:r>
              <w:rPr>
                <w:noProof/>
                <w:webHidden/>
              </w:rPr>
              <w:instrText xml:space="preserve"> PAGEREF _Toc208677732 \h </w:instrText>
            </w:r>
            <w:r>
              <w:rPr>
                <w:noProof/>
                <w:webHidden/>
              </w:rPr>
            </w:r>
            <w:r>
              <w:rPr>
                <w:noProof/>
                <w:webHidden/>
              </w:rPr>
              <w:fldChar w:fldCharType="separate"/>
            </w:r>
            <w:r>
              <w:rPr>
                <w:noProof/>
                <w:webHidden/>
              </w:rPr>
              <w:t>7-77</w:t>
            </w:r>
            <w:r>
              <w:rPr>
                <w:noProof/>
                <w:webHidden/>
              </w:rPr>
              <w:fldChar w:fldCharType="end"/>
            </w:r>
          </w:hyperlink>
        </w:p>
        <w:p w14:paraId="18F592FE" w14:textId="4AC5B814" w:rsidR="00624293" w:rsidRDefault="00624293">
          <w:pPr>
            <w:pStyle w:val="TOC1"/>
            <w:rPr>
              <w:b w:val="0"/>
              <w:bCs w:val="0"/>
              <w:noProof/>
              <w:kern w:val="2"/>
              <w:sz w:val="24"/>
              <w:lang w:val="en-NL" w:eastAsia="en-GB"/>
              <w14:ligatures w14:val="standardContextual"/>
            </w:rPr>
          </w:pPr>
          <w:hyperlink w:anchor="_Toc208677733" w:history="1">
            <w:r w:rsidRPr="00133C18">
              <w:rPr>
                <w:rStyle w:val="Hyperlink"/>
                <w:noProof/>
                <w:lang w:val="en-US"/>
              </w:rPr>
              <w:t>8</w:t>
            </w:r>
            <w:r>
              <w:rPr>
                <w:b w:val="0"/>
                <w:bCs w:val="0"/>
                <w:noProof/>
                <w:kern w:val="2"/>
                <w:sz w:val="24"/>
                <w:lang w:val="en-NL" w:eastAsia="en-GB"/>
                <w14:ligatures w14:val="standardContextual"/>
              </w:rPr>
              <w:tab/>
            </w:r>
            <w:r w:rsidRPr="00133C18">
              <w:rPr>
                <w:rStyle w:val="Hyperlink"/>
                <w:noProof/>
                <w:lang w:val="en-US"/>
              </w:rPr>
              <w:t>Generative AI in work and society: future scenarios and your role</w:t>
            </w:r>
            <w:r>
              <w:rPr>
                <w:noProof/>
                <w:webHidden/>
              </w:rPr>
              <w:tab/>
            </w:r>
            <w:r>
              <w:rPr>
                <w:noProof/>
                <w:webHidden/>
              </w:rPr>
              <w:fldChar w:fldCharType="begin"/>
            </w:r>
            <w:r>
              <w:rPr>
                <w:noProof/>
                <w:webHidden/>
              </w:rPr>
              <w:instrText xml:space="preserve"> PAGEREF _Toc208677733 \h </w:instrText>
            </w:r>
            <w:r>
              <w:rPr>
                <w:noProof/>
                <w:webHidden/>
              </w:rPr>
            </w:r>
            <w:r>
              <w:rPr>
                <w:noProof/>
                <w:webHidden/>
              </w:rPr>
              <w:fldChar w:fldCharType="separate"/>
            </w:r>
            <w:r>
              <w:rPr>
                <w:noProof/>
                <w:webHidden/>
              </w:rPr>
              <w:t>8-79</w:t>
            </w:r>
            <w:r>
              <w:rPr>
                <w:noProof/>
                <w:webHidden/>
              </w:rPr>
              <w:fldChar w:fldCharType="end"/>
            </w:r>
          </w:hyperlink>
        </w:p>
        <w:p w14:paraId="2014CCED" w14:textId="41BD87D5" w:rsidR="00624293" w:rsidRDefault="00624293">
          <w:pPr>
            <w:pStyle w:val="TOC2"/>
            <w:rPr>
              <w:noProof/>
              <w:kern w:val="2"/>
              <w:sz w:val="24"/>
              <w:szCs w:val="24"/>
              <w:lang w:val="en-NL" w:eastAsia="en-GB"/>
              <w14:ligatures w14:val="standardContextual"/>
            </w:rPr>
          </w:pPr>
          <w:hyperlink w:anchor="_Toc208677734" w:history="1">
            <w:r w:rsidRPr="00133C18">
              <w:rPr>
                <w:rStyle w:val="Hyperlink"/>
                <w:noProof/>
                <w:lang w:val="en-US"/>
              </w:rPr>
              <w:t>8.1</w:t>
            </w:r>
            <w:r>
              <w:rPr>
                <w:noProof/>
                <w:kern w:val="2"/>
                <w:sz w:val="24"/>
                <w:szCs w:val="24"/>
                <w:lang w:val="en-NL" w:eastAsia="en-GB"/>
                <w14:ligatures w14:val="standardContextual"/>
              </w:rPr>
              <w:tab/>
            </w:r>
            <w:r w:rsidRPr="00133C18">
              <w:rPr>
                <w:rStyle w:val="Hyperlink"/>
                <w:noProof/>
                <w:lang w:val="en-US"/>
              </w:rPr>
              <w:t>The changing nature of work</w:t>
            </w:r>
            <w:r>
              <w:rPr>
                <w:noProof/>
                <w:webHidden/>
              </w:rPr>
              <w:tab/>
            </w:r>
            <w:r>
              <w:rPr>
                <w:noProof/>
                <w:webHidden/>
              </w:rPr>
              <w:fldChar w:fldCharType="begin"/>
            </w:r>
            <w:r>
              <w:rPr>
                <w:noProof/>
                <w:webHidden/>
              </w:rPr>
              <w:instrText xml:space="preserve"> PAGEREF _Toc208677734 \h </w:instrText>
            </w:r>
            <w:r>
              <w:rPr>
                <w:noProof/>
                <w:webHidden/>
              </w:rPr>
            </w:r>
            <w:r>
              <w:rPr>
                <w:noProof/>
                <w:webHidden/>
              </w:rPr>
              <w:fldChar w:fldCharType="separate"/>
            </w:r>
            <w:r>
              <w:rPr>
                <w:noProof/>
                <w:webHidden/>
              </w:rPr>
              <w:t>8-79</w:t>
            </w:r>
            <w:r>
              <w:rPr>
                <w:noProof/>
                <w:webHidden/>
              </w:rPr>
              <w:fldChar w:fldCharType="end"/>
            </w:r>
          </w:hyperlink>
        </w:p>
        <w:p w14:paraId="590671D8" w14:textId="6084435F" w:rsidR="00624293" w:rsidRDefault="00624293">
          <w:pPr>
            <w:pStyle w:val="TOC2"/>
            <w:rPr>
              <w:noProof/>
              <w:kern w:val="2"/>
              <w:sz w:val="24"/>
              <w:szCs w:val="24"/>
              <w:lang w:val="en-NL" w:eastAsia="en-GB"/>
              <w14:ligatures w14:val="standardContextual"/>
            </w:rPr>
          </w:pPr>
          <w:hyperlink w:anchor="_Toc208677735" w:history="1">
            <w:r w:rsidRPr="00133C18">
              <w:rPr>
                <w:rStyle w:val="Hyperlink"/>
                <w:noProof/>
                <w:lang w:val="en-US"/>
              </w:rPr>
              <w:t>8.2 AI in different sectors: from healthcare to journalism</w:t>
            </w:r>
            <w:r>
              <w:rPr>
                <w:noProof/>
                <w:webHidden/>
              </w:rPr>
              <w:tab/>
            </w:r>
            <w:r>
              <w:rPr>
                <w:noProof/>
                <w:webHidden/>
              </w:rPr>
              <w:fldChar w:fldCharType="begin"/>
            </w:r>
            <w:r>
              <w:rPr>
                <w:noProof/>
                <w:webHidden/>
              </w:rPr>
              <w:instrText xml:space="preserve"> PAGEREF _Toc208677735 \h </w:instrText>
            </w:r>
            <w:r>
              <w:rPr>
                <w:noProof/>
                <w:webHidden/>
              </w:rPr>
            </w:r>
            <w:r>
              <w:rPr>
                <w:noProof/>
                <w:webHidden/>
              </w:rPr>
              <w:fldChar w:fldCharType="separate"/>
            </w:r>
            <w:r>
              <w:rPr>
                <w:noProof/>
                <w:webHidden/>
              </w:rPr>
              <w:t>8-79</w:t>
            </w:r>
            <w:r>
              <w:rPr>
                <w:noProof/>
                <w:webHidden/>
              </w:rPr>
              <w:fldChar w:fldCharType="end"/>
            </w:r>
          </w:hyperlink>
        </w:p>
        <w:p w14:paraId="674A4BD3" w14:textId="65A9EEAA" w:rsidR="00624293" w:rsidRDefault="00624293">
          <w:pPr>
            <w:pStyle w:val="TOC2"/>
            <w:rPr>
              <w:noProof/>
              <w:kern w:val="2"/>
              <w:sz w:val="24"/>
              <w:szCs w:val="24"/>
              <w:lang w:val="en-NL" w:eastAsia="en-GB"/>
              <w14:ligatures w14:val="standardContextual"/>
            </w:rPr>
          </w:pPr>
          <w:hyperlink w:anchor="_Toc208677736" w:history="1">
            <w:r w:rsidRPr="00133C18">
              <w:rPr>
                <w:rStyle w:val="Hyperlink"/>
                <w:noProof/>
                <w:lang w:val="en-US"/>
              </w:rPr>
              <w:t>8.4 How to keep up? Strategies for AI news coverage</w:t>
            </w:r>
            <w:r>
              <w:rPr>
                <w:noProof/>
                <w:webHidden/>
              </w:rPr>
              <w:tab/>
            </w:r>
            <w:r>
              <w:rPr>
                <w:noProof/>
                <w:webHidden/>
              </w:rPr>
              <w:fldChar w:fldCharType="begin"/>
            </w:r>
            <w:r>
              <w:rPr>
                <w:noProof/>
                <w:webHidden/>
              </w:rPr>
              <w:instrText xml:space="preserve"> PAGEREF _Toc208677736 \h </w:instrText>
            </w:r>
            <w:r>
              <w:rPr>
                <w:noProof/>
                <w:webHidden/>
              </w:rPr>
            </w:r>
            <w:r>
              <w:rPr>
                <w:noProof/>
                <w:webHidden/>
              </w:rPr>
              <w:fldChar w:fldCharType="separate"/>
            </w:r>
            <w:r>
              <w:rPr>
                <w:noProof/>
                <w:webHidden/>
              </w:rPr>
              <w:t>8-80</w:t>
            </w:r>
            <w:r>
              <w:rPr>
                <w:noProof/>
                <w:webHidden/>
              </w:rPr>
              <w:fldChar w:fldCharType="end"/>
            </w:r>
          </w:hyperlink>
        </w:p>
        <w:p w14:paraId="284BCE1F" w14:textId="04388517" w:rsidR="00624293" w:rsidRDefault="00624293">
          <w:pPr>
            <w:pStyle w:val="TOC2"/>
            <w:rPr>
              <w:noProof/>
              <w:kern w:val="2"/>
              <w:sz w:val="24"/>
              <w:szCs w:val="24"/>
              <w:lang w:val="en-NL" w:eastAsia="en-GB"/>
              <w14:ligatures w14:val="standardContextual"/>
            </w:rPr>
          </w:pPr>
          <w:hyperlink w:anchor="_Toc208677737" w:history="1">
            <w:r w:rsidRPr="00133C18">
              <w:rPr>
                <w:rStyle w:val="Hyperlink"/>
                <w:noProof/>
                <w:lang w:val="en-US"/>
              </w:rPr>
              <w:t>8.4 Socio-economic impact: inequality</w:t>
            </w:r>
            <w:r>
              <w:rPr>
                <w:noProof/>
                <w:webHidden/>
              </w:rPr>
              <w:tab/>
            </w:r>
            <w:r>
              <w:rPr>
                <w:noProof/>
                <w:webHidden/>
              </w:rPr>
              <w:fldChar w:fldCharType="begin"/>
            </w:r>
            <w:r>
              <w:rPr>
                <w:noProof/>
                <w:webHidden/>
              </w:rPr>
              <w:instrText xml:space="preserve"> PAGEREF _Toc208677737 \h </w:instrText>
            </w:r>
            <w:r>
              <w:rPr>
                <w:noProof/>
                <w:webHidden/>
              </w:rPr>
            </w:r>
            <w:r>
              <w:rPr>
                <w:noProof/>
                <w:webHidden/>
              </w:rPr>
              <w:fldChar w:fldCharType="separate"/>
            </w:r>
            <w:r>
              <w:rPr>
                <w:noProof/>
                <w:webHidden/>
              </w:rPr>
              <w:t>8-80</w:t>
            </w:r>
            <w:r>
              <w:rPr>
                <w:noProof/>
                <w:webHidden/>
              </w:rPr>
              <w:fldChar w:fldCharType="end"/>
            </w:r>
          </w:hyperlink>
        </w:p>
        <w:p w14:paraId="7F2F4763" w14:textId="1BAC3475" w:rsidR="00624293" w:rsidRDefault="00624293">
          <w:pPr>
            <w:pStyle w:val="TOC2"/>
            <w:rPr>
              <w:noProof/>
              <w:kern w:val="2"/>
              <w:sz w:val="24"/>
              <w:szCs w:val="24"/>
              <w:lang w:val="en-NL" w:eastAsia="en-GB"/>
              <w14:ligatures w14:val="standardContextual"/>
            </w:rPr>
          </w:pPr>
          <w:hyperlink w:anchor="_Toc208677738" w:history="1">
            <w:r w:rsidRPr="00133C18">
              <w:rPr>
                <w:rStyle w:val="Hyperlink"/>
                <w:noProof/>
                <w:lang w:val="en-US"/>
              </w:rPr>
              <w:t>8.2</w:t>
            </w:r>
            <w:r>
              <w:rPr>
                <w:noProof/>
                <w:kern w:val="2"/>
                <w:sz w:val="24"/>
                <w:szCs w:val="24"/>
                <w:lang w:val="en-NL" w:eastAsia="en-GB"/>
                <w14:ligatures w14:val="standardContextual"/>
              </w:rPr>
              <w:tab/>
            </w:r>
            <w:r w:rsidRPr="00133C18">
              <w:rPr>
                <w:rStyle w:val="Hyperlink"/>
                <w:noProof/>
                <w:lang w:val="en-US"/>
              </w:rPr>
              <w:t>Self-Study Questions</w:t>
            </w:r>
            <w:r>
              <w:rPr>
                <w:noProof/>
                <w:webHidden/>
              </w:rPr>
              <w:tab/>
            </w:r>
            <w:r>
              <w:rPr>
                <w:noProof/>
                <w:webHidden/>
              </w:rPr>
              <w:fldChar w:fldCharType="begin"/>
            </w:r>
            <w:r>
              <w:rPr>
                <w:noProof/>
                <w:webHidden/>
              </w:rPr>
              <w:instrText xml:space="preserve"> PAGEREF _Toc208677738 \h </w:instrText>
            </w:r>
            <w:r>
              <w:rPr>
                <w:noProof/>
                <w:webHidden/>
              </w:rPr>
            </w:r>
            <w:r>
              <w:rPr>
                <w:noProof/>
                <w:webHidden/>
              </w:rPr>
              <w:fldChar w:fldCharType="separate"/>
            </w:r>
            <w:r>
              <w:rPr>
                <w:noProof/>
                <w:webHidden/>
              </w:rPr>
              <w:t>8-81</w:t>
            </w:r>
            <w:r>
              <w:rPr>
                <w:noProof/>
                <w:webHidden/>
              </w:rPr>
              <w:fldChar w:fldCharType="end"/>
            </w:r>
          </w:hyperlink>
        </w:p>
        <w:p w14:paraId="53D28FC8" w14:textId="1D76F01B" w:rsidR="00624293" w:rsidRDefault="00624293">
          <w:pPr>
            <w:pStyle w:val="TOC1"/>
            <w:rPr>
              <w:b w:val="0"/>
              <w:bCs w:val="0"/>
              <w:noProof/>
              <w:kern w:val="2"/>
              <w:sz w:val="24"/>
              <w:lang w:val="en-NL" w:eastAsia="en-GB"/>
              <w14:ligatures w14:val="standardContextual"/>
            </w:rPr>
          </w:pPr>
          <w:hyperlink w:anchor="_Toc208677739" w:history="1">
            <w:r w:rsidRPr="00133C18">
              <w:rPr>
                <w:rStyle w:val="Hyperlink"/>
                <w:noProof/>
                <w:lang w:val="en-US"/>
              </w:rPr>
              <w:t>9</w:t>
            </w:r>
            <w:r>
              <w:rPr>
                <w:b w:val="0"/>
                <w:bCs w:val="0"/>
                <w:noProof/>
                <w:kern w:val="2"/>
                <w:sz w:val="24"/>
                <w:lang w:val="en-NL" w:eastAsia="en-GB"/>
                <w14:ligatures w14:val="standardContextual"/>
              </w:rPr>
              <w:tab/>
            </w:r>
            <w:r w:rsidRPr="00133C18">
              <w:rPr>
                <w:rStyle w:val="Hyperlink"/>
                <w:noProof/>
                <w:lang w:val="en-US"/>
              </w:rPr>
              <w:t>Social forces around A I</w:t>
            </w:r>
            <w:r>
              <w:rPr>
                <w:noProof/>
                <w:webHidden/>
              </w:rPr>
              <w:tab/>
            </w:r>
            <w:r>
              <w:rPr>
                <w:noProof/>
                <w:webHidden/>
              </w:rPr>
              <w:fldChar w:fldCharType="begin"/>
            </w:r>
            <w:r>
              <w:rPr>
                <w:noProof/>
                <w:webHidden/>
              </w:rPr>
              <w:instrText xml:space="preserve"> PAGEREF _Toc208677739 \h </w:instrText>
            </w:r>
            <w:r>
              <w:rPr>
                <w:noProof/>
                <w:webHidden/>
              </w:rPr>
            </w:r>
            <w:r>
              <w:rPr>
                <w:noProof/>
                <w:webHidden/>
              </w:rPr>
              <w:fldChar w:fldCharType="separate"/>
            </w:r>
            <w:r>
              <w:rPr>
                <w:noProof/>
                <w:webHidden/>
              </w:rPr>
              <w:t>9-82</w:t>
            </w:r>
            <w:r>
              <w:rPr>
                <w:noProof/>
                <w:webHidden/>
              </w:rPr>
              <w:fldChar w:fldCharType="end"/>
            </w:r>
          </w:hyperlink>
        </w:p>
        <w:p w14:paraId="4FE2DE5F" w14:textId="6DD1B86C" w:rsidR="00624293" w:rsidRDefault="00624293">
          <w:pPr>
            <w:pStyle w:val="TOC2"/>
            <w:rPr>
              <w:noProof/>
              <w:kern w:val="2"/>
              <w:sz w:val="24"/>
              <w:szCs w:val="24"/>
              <w:lang w:val="en-NL" w:eastAsia="en-GB"/>
              <w14:ligatures w14:val="standardContextual"/>
            </w:rPr>
          </w:pPr>
          <w:hyperlink w:anchor="_Toc208677740" w:history="1">
            <w:r w:rsidRPr="00133C18">
              <w:rPr>
                <w:rStyle w:val="Hyperlink"/>
                <w:noProof/>
                <w:lang w:val="en-US"/>
              </w:rPr>
              <w:t>9.1</w:t>
            </w:r>
            <w:r>
              <w:rPr>
                <w:noProof/>
                <w:kern w:val="2"/>
                <w:sz w:val="24"/>
                <w:szCs w:val="24"/>
                <w:lang w:val="en-NL" w:eastAsia="en-GB"/>
                <w14:ligatures w14:val="standardContextual"/>
              </w:rPr>
              <w:tab/>
            </w:r>
            <w:r w:rsidRPr="00133C18">
              <w:rPr>
                <w:rStyle w:val="Hyperlink"/>
                <w:noProof/>
                <w:lang w:val="en-US"/>
              </w:rPr>
              <w:t>Introduction</w:t>
            </w:r>
            <w:r>
              <w:rPr>
                <w:noProof/>
                <w:webHidden/>
              </w:rPr>
              <w:tab/>
            </w:r>
            <w:r>
              <w:rPr>
                <w:noProof/>
                <w:webHidden/>
              </w:rPr>
              <w:fldChar w:fldCharType="begin"/>
            </w:r>
            <w:r>
              <w:rPr>
                <w:noProof/>
                <w:webHidden/>
              </w:rPr>
              <w:instrText xml:space="preserve"> PAGEREF _Toc208677740 \h </w:instrText>
            </w:r>
            <w:r>
              <w:rPr>
                <w:noProof/>
                <w:webHidden/>
              </w:rPr>
            </w:r>
            <w:r>
              <w:rPr>
                <w:noProof/>
                <w:webHidden/>
              </w:rPr>
              <w:fldChar w:fldCharType="separate"/>
            </w:r>
            <w:r>
              <w:rPr>
                <w:noProof/>
                <w:webHidden/>
              </w:rPr>
              <w:t>9-82</w:t>
            </w:r>
            <w:r>
              <w:rPr>
                <w:noProof/>
                <w:webHidden/>
              </w:rPr>
              <w:fldChar w:fldCharType="end"/>
            </w:r>
          </w:hyperlink>
        </w:p>
        <w:p w14:paraId="4D79BFDF" w14:textId="1E55FAE8" w:rsidR="00624293" w:rsidRDefault="00624293">
          <w:pPr>
            <w:pStyle w:val="TOC2"/>
            <w:rPr>
              <w:noProof/>
              <w:kern w:val="2"/>
              <w:sz w:val="24"/>
              <w:szCs w:val="24"/>
              <w:lang w:val="en-NL" w:eastAsia="en-GB"/>
              <w14:ligatures w14:val="standardContextual"/>
            </w:rPr>
          </w:pPr>
          <w:hyperlink w:anchor="_Toc208677741" w:history="1">
            <w:r w:rsidRPr="00133C18">
              <w:rPr>
                <w:rStyle w:val="Hyperlink"/>
                <w:noProof/>
                <w:lang w:val="en-US"/>
              </w:rPr>
              <w:t>9.2</w:t>
            </w:r>
            <w:r>
              <w:rPr>
                <w:noProof/>
                <w:kern w:val="2"/>
                <w:sz w:val="24"/>
                <w:szCs w:val="24"/>
                <w:lang w:val="en-NL" w:eastAsia="en-GB"/>
                <w14:ligatures w14:val="standardContextual"/>
              </w:rPr>
              <w:tab/>
            </w:r>
            <w:r w:rsidRPr="00133C18">
              <w:rPr>
                <w:rStyle w:val="Hyperlink"/>
                <w:noProof/>
                <w:lang w:val="en-US"/>
              </w:rPr>
              <w:t>Data sources and copyright issues surrounding LLMs</w:t>
            </w:r>
            <w:r>
              <w:rPr>
                <w:noProof/>
                <w:webHidden/>
              </w:rPr>
              <w:tab/>
            </w:r>
            <w:r>
              <w:rPr>
                <w:noProof/>
                <w:webHidden/>
              </w:rPr>
              <w:fldChar w:fldCharType="begin"/>
            </w:r>
            <w:r>
              <w:rPr>
                <w:noProof/>
                <w:webHidden/>
              </w:rPr>
              <w:instrText xml:space="preserve"> PAGEREF _Toc208677741 \h </w:instrText>
            </w:r>
            <w:r>
              <w:rPr>
                <w:noProof/>
                <w:webHidden/>
              </w:rPr>
            </w:r>
            <w:r>
              <w:rPr>
                <w:noProof/>
                <w:webHidden/>
              </w:rPr>
              <w:fldChar w:fldCharType="separate"/>
            </w:r>
            <w:r>
              <w:rPr>
                <w:noProof/>
                <w:webHidden/>
              </w:rPr>
              <w:t>9-82</w:t>
            </w:r>
            <w:r>
              <w:rPr>
                <w:noProof/>
                <w:webHidden/>
              </w:rPr>
              <w:fldChar w:fldCharType="end"/>
            </w:r>
          </w:hyperlink>
        </w:p>
        <w:p w14:paraId="52C2B44A" w14:textId="58284905" w:rsidR="00624293" w:rsidRDefault="00624293">
          <w:pPr>
            <w:pStyle w:val="TOC2"/>
            <w:rPr>
              <w:noProof/>
              <w:kern w:val="2"/>
              <w:sz w:val="24"/>
              <w:szCs w:val="24"/>
              <w:lang w:val="en-NL" w:eastAsia="en-GB"/>
              <w14:ligatures w14:val="standardContextual"/>
            </w:rPr>
          </w:pPr>
          <w:hyperlink w:anchor="_Toc208677742" w:history="1">
            <w:r w:rsidRPr="00133C18">
              <w:rPr>
                <w:rStyle w:val="Hyperlink"/>
                <w:noProof/>
                <w:lang w:val="en-US"/>
              </w:rPr>
              <w:t>9.3</w:t>
            </w:r>
            <w:r>
              <w:rPr>
                <w:noProof/>
                <w:kern w:val="2"/>
                <w:sz w:val="24"/>
                <w:szCs w:val="24"/>
                <w:lang w:val="en-NL" w:eastAsia="en-GB"/>
                <w14:ligatures w14:val="standardContextual"/>
              </w:rPr>
              <w:tab/>
            </w:r>
            <w:r w:rsidRPr="00133C18">
              <w:rPr>
                <w:rStyle w:val="Hyperlink"/>
                <w:noProof/>
                <w:lang w:val="en-US"/>
              </w:rPr>
              <w:t>Human training of AI models</w:t>
            </w:r>
            <w:r>
              <w:rPr>
                <w:noProof/>
                <w:webHidden/>
              </w:rPr>
              <w:tab/>
            </w:r>
            <w:r>
              <w:rPr>
                <w:noProof/>
                <w:webHidden/>
              </w:rPr>
              <w:fldChar w:fldCharType="begin"/>
            </w:r>
            <w:r>
              <w:rPr>
                <w:noProof/>
                <w:webHidden/>
              </w:rPr>
              <w:instrText xml:space="preserve"> PAGEREF _Toc208677742 \h </w:instrText>
            </w:r>
            <w:r>
              <w:rPr>
                <w:noProof/>
                <w:webHidden/>
              </w:rPr>
            </w:r>
            <w:r>
              <w:rPr>
                <w:noProof/>
                <w:webHidden/>
              </w:rPr>
              <w:fldChar w:fldCharType="separate"/>
            </w:r>
            <w:r>
              <w:rPr>
                <w:noProof/>
                <w:webHidden/>
              </w:rPr>
              <w:t>9-84</w:t>
            </w:r>
            <w:r>
              <w:rPr>
                <w:noProof/>
                <w:webHidden/>
              </w:rPr>
              <w:fldChar w:fldCharType="end"/>
            </w:r>
          </w:hyperlink>
        </w:p>
        <w:p w14:paraId="128B5267" w14:textId="5FA38C97" w:rsidR="00624293" w:rsidRDefault="00624293">
          <w:pPr>
            <w:pStyle w:val="TOC2"/>
            <w:rPr>
              <w:noProof/>
              <w:kern w:val="2"/>
              <w:sz w:val="24"/>
              <w:szCs w:val="24"/>
              <w:lang w:val="en-NL" w:eastAsia="en-GB"/>
              <w14:ligatures w14:val="standardContextual"/>
            </w:rPr>
          </w:pPr>
          <w:hyperlink w:anchor="_Toc208677743" w:history="1">
            <w:r w:rsidRPr="00133C18">
              <w:rPr>
                <w:rStyle w:val="Hyperlink"/>
                <w:noProof/>
                <w:lang w:val="en-US"/>
              </w:rPr>
              <w:t>9.4</w:t>
            </w:r>
            <w:r>
              <w:rPr>
                <w:noProof/>
                <w:kern w:val="2"/>
                <w:sz w:val="24"/>
                <w:szCs w:val="24"/>
                <w:lang w:val="en-NL" w:eastAsia="en-GB"/>
                <w14:ligatures w14:val="standardContextual"/>
              </w:rPr>
              <w:tab/>
            </w:r>
            <w:r w:rsidRPr="00133C18">
              <w:rPr>
                <w:rStyle w:val="Hyperlink"/>
                <w:noProof/>
                <w:lang w:val="en-US"/>
              </w:rPr>
              <w:t>Algorithms, AI, social media, discrimination, filter bubbles, extremism</w:t>
            </w:r>
            <w:r>
              <w:rPr>
                <w:noProof/>
                <w:webHidden/>
              </w:rPr>
              <w:tab/>
            </w:r>
            <w:r>
              <w:rPr>
                <w:noProof/>
                <w:webHidden/>
              </w:rPr>
              <w:fldChar w:fldCharType="begin"/>
            </w:r>
            <w:r>
              <w:rPr>
                <w:noProof/>
                <w:webHidden/>
              </w:rPr>
              <w:instrText xml:space="preserve"> PAGEREF _Toc208677743 \h </w:instrText>
            </w:r>
            <w:r>
              <w:rPr>
                <w:noProof/>
                <w:webHidden/>
              </w:rPr>
            </w:r>
            <w:r>
              <w:rPr>
                <w:noProof/>
                <w:webHidden/>
              </w:rPr>
              <w:fldChar w:fldCharType="separate"/>
            </w:r>
            <w:r>
              <w:rPr>
                <w:noProof/>
                <w:webHidden/>
              </w:rPr>
              <w:t>9-85</w:t>
            </w:r>
            <w:r>
              <w:rPr>
                <w:noProof/>
                <w:webHidden/>
              </w:rPr>
              <w:fldChar w:fldCharType="end"/>
            </w:r>
          </w:hyperlink>
        </w:p>
        <w:p w14:paraId="05E4F2E4" w14:textId="0807F884" w:rsidR="00624293" w:rsidRDefault="00624293">
          <w:pPr>
            <w:pStyle w:val="TOC2"/>
            <w:rPr>
              <w:noProof/>
              <w:kern w:val="2"/>
              <w:sz w:val="24"/>
              <w:szCs w:val="24"/>
              <w:lang w:val="en-NL" w:eastAsia="en-GB"/>
              <w14:ligatures w14:val="standardContextual"/>
            </w:rPr>
          </w:pPr>
          <w:hyperlink w:anchor="_Toc208677744" w:history="1">
            <w:r w:rsidRPr="00133C18">
              <w:rPr>
                <w:rStyle w:val="Hyperlink"/>
                <w:noProof/>
                <w:lang w:val="en-US"/>
              </w:rPr>
              <w:t>9.5</w:t>
            </w:r>
            <w:r>
              <w:rPr>
                <w:noProof/>
                <w:kern w:val="2"/>
                <w:sz w:val="24"/>
                <w:szCs w:val="24"/>
                <w:lang w:val="en-NL" w:eastAsia="en-GB"/>
                <w14:ligatures w14:val="standardContextual"/>
              </w:rPr>
              <w:tab/>
            </w:r>
            <w:r w:rsidRPr="00133C18">
              <w:rPr>
                <w:rStyle w:val="Hyperlink"/>
                <w:noProof/>
                <w:lang w:val="en-US"/>
              </w:rPr>
              <w:t>Privacy and Data Protection - understanding the laws</w:t>
            </w:r>
            <w:r>
              <w:rPr>
                <w:noProof/>
                <w:webHidden/>
              </w:rPr>
              <w:tab/>
            </w:r>
            <w:r>
              <w:rPr>
                <w:noProof/>
                <w:webHidden/>
              </w:rPr>
              <w:fldChar w:fldCharType="begin"/>
            </w:r>
            <w:r>
              <w:rPr>
                <w:noProof/>
                <w:webHidden/>
              </w:rPr>
              <w:instrText xml:space="preserve"> PAGEREF _Toc208677744 \h </w:instrText>
            </w:r>
            <w:r>
              <w:rPr>
                <w:noProof/>
                <w:webHidden/>
              </w:rPr>
            </w:r>
            <w:r>
              <w:rPr>
                <w:noProof/>
                <w:webHidden/>
              </w:rPr>
              <w:fldChar w:fldCharType="separate"/>
            </w:r>
            <w:r>
              <w:rPr>
                <w:noProof/>
                <w:webHidden/>
              </w:rPr>
              <w:t>9-89</w:t>
            </w:r>
            <w:r>
              <w:rPr>
                <w:noProof/>
                <w:webHidden/>
              </w:rPr>
              <w:fldChar w:fldCharType="end"/>
            </w:r>
          </w:hyperlink>
        </w:p>
        <w:p w14:paraId="3B46D485" w14:textId="01DBC53F" w:rsidR="00624293" w:rsidRDefault="00624293">
          <w:pPr>
            <w:pStyle w:val="TOC2"/>
            <w:rPr>
              <w:noProof/>
              <w:kern w:val="2"/>
              <w:sz w:val="24"/>
              <w:szCs w:val="24"/>
              <w:lang w:val="en-NL" w:eastAsia="en-GB"/>
              <w14:ligatures w14:val="standardContextual"/>
            </w:rPr>
          </w:pPr>
          <w:hyperlink w:anchor="_Toc208677745" w:history="1">
            <w:r w:rsidRPr="00133C18">
              <w:rPr>
                <w:rStyle w:val="Hyperlink"/>
                <w:noProof/>
                <w:lang w:val="en-US"/>
              </w:rPr>
              <w:t>9.6</w:t>
            </w:r>
            <w:r>
              <w:rPr>
                <w:noProof/>
                <w:kern w:val="2"/>
                <w:sz w:val="24"/>
                <w:szCs w:val="24"/>
                <w:lang w:val="en-NL" w:eastAsia="en-GB"/>
                <w14:ligatures w14:val="standardContextual"/>
              </w:rPr>
              <w:tab/>
            </w:r>
            <w:r w:rsidRPr="00133C18">
              <w:rPr>
                <w:rStyle w:val="Hyperlink"/>
                <w:noProof/>
                <w:lang w:val="en-US"/>
              </w:rPr>
              <w:t>Power of Big Tech</w:t>
            </w:r>
            <w:r>
              <w:rPr>
                <w:noProof/>
                <w:webHidden/>
              </w:rPr>
              <w:tab/>
            </w:r>
            <w:r>
              <w:rPr>
                <w:noProof/>
                <w:webHidden/>
              </w:rPr>
              <w:fldChar w:fldCharType="begin"/>
            </w:r>
            <w:r>
              <w:rPr>
                <w:noProof/>
                <w:webHidden/>
              </w:rPr>
              <w:instrText xml:space="preserve"> PAGEREF _Toc208677745 \h </w:instrText>
            </w:r>
            <w:r>
              <w:rPr>
                <w:noProof/>
                <w:webHidden/>
              </w:rPr>
            </w:r>
            <w:r>
              <w:rPr>
                <w:noProof/>
                <w:webHidden/>
              </w:rPr>
              <w:fldChar w:fldCharType="separate"/>
            </w:r>
            <w:r>
              <w:rPr>
                <w:noProof/>
                <w:webHidden/>
              </w:rPr>
              <w:t>9-90</w:t>
            </w:r>
            <w:r>
              <w:rPr>
                <w:noProof/>
                <w:webHidden/>
              </w:rPr>
              <w:fldChar w:fldCharType="end"/>
            </w:r>
          </w:hyperlink>
        </w:p>
        <w:p w14:paraId="2753B4EE" w14:textId="6DAA54E1" w:rsidR="00624293" w:rsidRDefault="00624293">
          <w:pPr>
            <w:pStyle w:val="TOC2"/>
            <w:rPr>
              <w:noProof/>
              <w:kern w:val="2"/>
              <w:sz w:val="24"/>
              <w:szCs w:val="24"/>
              <w:lang w:val="en-NL" w:eastAsia="en-GB"/>
              <w14:ligatures w14:val="standardContextual"/>
            </w:rPr>
          </w:pPr>
          <w:hyperlink w:anchor="_Toc208677746" w:history="1">
            <w:r w:rsidRPr="00133C18">
              <w:rPr>
                <w:rStyle w:val="Hyperlink"/>
                <w:noProof/>
                <w:lang w:val="en-US"/>
              </w:rPr>
              <w:t>9.7</w:t>
            </w:r>
            <w:r>
              <w:rPr>
                <w:noProof/>
                <w:kern w:val="2"/>
                <w:sz w:val="24"/>
                <w:szCs w:val="24"/>
                <w:lang w:val="en-NL" w:eastAsia="en-GB"/>
                <w14:ligatures w14:val="standardContextual"/>
              </w:rPr>
              <w:tab/>
            </w:r>
            <w:r w:rsidRPr="00133C18">
              <w:rPr>
                <w:rStyle w:val="Hyperlink"/>
                <w:noProof/>
                <w:lang w:val="en-US"/>
              </w:rPr>
              <w:t>Open-Source Models versus Closed Models</w:t>
            </w:r>
            <w:r>
              <w:rPr>
                <w:noProof/>
                <w:webHidden/>
              </w:rPr>
              <w:tab/>
            </w:r>
            <w:r>
              <w:rPr>
                <w:noProof/>
                <w:webHidden/>
              </w:rPr>
              <w:fldChar w:fldCharType="begin"/>
            </w:r>
            <w:r>
              <w:rPr>
                <w:noProof/>
                <w:webHidden/>
              </w:rPr>
              <w:instrText xml:space="preserve"> PAGEREF _Toc208677746 \h </w:instrText>
            </w:r>
            <w:r>
              <w:rPr>
                <w:noProof/>
                <w:webHidden/>
              </w:rPr>
            </w:r>
            <w:r>
              <w:rPr>
                <w:noProof/>
                <w:webHidden/>
              </w:rPr>
              <w:fldChar w:fldCharType="separate"/>
            </w:r>
            <w:r>
              <w:rPr>
                <w:noProof/>
                <w:webHidden/>
              </w:rPr>
              <w:t>9-91</w:t>
            </w:r>
            <w:r>
              <w:rPr>
                <w:noProof/>
                <w:webHidden/>
              </w:rPr>
              <w:fldChar w:fldCharType="end"/>
            </w:r>
          </w:hyperlink>
        </w:p>
        <w:p w14:paraId="5150D44B" w14:textId="6D19CC14" w:rsidR="00624293" w:rsidRDefault="00624293">
          <w:pPr>
            <w:pStyle w:val="TOC2"/>
            <w:rPr>
              <w:noProof/>
              <w:kern w:val="2"/>
              <w:sz w:val="24"/>
              <w:szCs w:val="24"/>
              <w:lang w:val="en-NL" w:eastAsia="en-GB"/>
              <w14:ligatures w14:val="standardContextual"/>
            </w:rPr>
          </w:pPr>
          <w:hyperlink w:anchor="_Toc208677747" w:history="1">
            <w:r w:rsidRPr="00133C18">
              <w:rPr>
                <w:rStyle w:val="Hyperlink"/>
                <w:noProof/>
                <w:lang w:val="en-US"/>
              </w:rPr>
              <w:t>9.8</w:t>
            </w:r>
            <w:r>
              <w:rPr>
                <w:noProof/>
                <w:kern w:val="2"/>
                <w:sz w:val="24"/>
                <w:szCs w:val="24"/>
                <w:lang w:val="en-NL" w:eastAsia="en-GB"/>
                <w14:ligatures w14:val="standardContextual"/>
              </w:rPr>
              <w:tab/>
            </w:r>
            <w:r w:rsidRPr="00133C18">
              <w:rPr>
                <w:rStyle w:val="Hyperlink"/>
                <w:noProof/>
                <w:lang w:val="en-US"/>
              </w:rPr>
              <w:t>Self-study questions</w:t>
            </w:r>
            <w:r>
              <w:rPr>
                <w:noProof/>
                <w:webHidden/>
              </w:rPr>
              <w:tab/>
            </w:r>
            <w:r>
              <w:rPr>
                <w:noProof/>
                <w:webHidden/>
              </w:rPr>
              <w:fldChar w:fldCharType="begin"/>
            </w:r>
            <w:r>
              <w:rPr>
                <w:noProof/>
                <w:webHidden/>
              </w:rPr>
              <w:instrText xml:space="preserve"> PAGEREF _Toc208677747 \h </w:instrText>
            </w:r>
            <w:r>
              <w:rPr>
                <w:noProof/>
                <w:webHidden/>
              </w:rPr>
            </w:r>
            <w:r>
              <w:rPr>
                <w:noProof/>
                <w:webHidden/>
              </w:rPr>
              <w:fldChar w:fldCharType="separate"/>
            </w:r>
            <w:r>
              <w:rPr>
                <w:noProof/>
                <w:webHidden/>
              </w:rPr>
              <w:t>9-92</w:t>
            </w:r>
            <w:r>
              <w:rPr>
                <w:noProof/>
                <w:webHidden/>
              </w:rPr>
              <w:fldChar w:fldCharType="end"/>
            </w:r>
          </w:hyperlink>
        </w:p>
        <w:p w14:paraId="24ED262D" w14:textId="3408316B" w:rsidR="00624293" w:rsidRDefault="00624293">
          <w:pPr>
            <w:pStyle w:val="TOC1"/>
            <w:rPr>
              <w:b w:val="0"/>
              <w:bCs w:val="0"/>
              <w:noProof/>
              <w:kern w:val="2"/>
              <w:sz w:val="24"/>
              <w:lang w:val="en-NL" w:eastAsia="en-GB"/>
              <w14:ligatures w14:val="standardContextual"/>
            </w:rPr>
          </w:pPr>
          <w:hyperlink w:anchor="_Toc208677748" w:history="1">
            <w:r w:rsidRPr="00133C18">
              <w:rPr>
                <w:rStyle w:val="Hyperlink"/>
                <w:noProof/>
                <w:lang w:val="en-US"/>
              </w:rPr>
              <w:t>10</w:t>
            </w:r>
            <w:r>
              <w:rPr>
                <w:b w:val="0"/>
                <w:bCs w:val="0"/>
                <w:noProof/>
                <w:kern w:val="2"/>
                <w:sz w:val="24"/>
                <w:lang w:val="en-NL" w:eastAsia="en-GB"/>
                <w14:ligatures w14:val="standardContextual"/>
              </w:rPr>
              <w:tab/>
            </w:r>
            <w:r w:rsidRPr="00133C18">
              <w:rPr>
                <w:rStyle w:val="Hyperlink"/>
                <w:noProof/>
                <w:lang w:val="en-US"/>
              </w:rPr>
              <w:t>Your AI-conscious future</w:t>
            </w:r>
            <w:r>
              <w:rPr>
                <w:noProof/>
                <w:webHidden/>
              </w:rPr>
              <w:tab/>
            </w:r>
            <w:r>
              <w:rPr>
                <w:noProof/>
                <w:webHidden/>
              </w:rPr>
              <w:fldChar w:fldCharType="begin"/>
            </w:r>
            <w:r>
              <w:rPr>
                <w:noProof/>
                <w:webHidden/>
              </w:rPr>
              <w:instrText xml:space="preserve"> PAGEREF _Toc208677748 \h </w:instrText>
            </w:r>
            <w:r>
              <w:rPr>
                <w:noProof/>
                <w:webHidden/>
              </w:rPr>
            </w:r>
            <w:r>
              <w:rPr>
                <w:noProof/>
                <w:webHidden/>
              </w:rPr>
              <w:fldChar w:fldCharType="separate"/>
            </w:r>
            <w:r>
              <w:rPr>
                <w:noProof/>
                <w:webHidden/>
              </w:rPr>
              <w:t>10-94</w:t>
            </w:r>
            <w:r>
              <w:rPr>
                <w:noProof/>
                <w:webHidden/>
              </w:rPr>
              <w:fldChar w:fldCharType="end"/>
            </w:r>
          </w:hyperlink>
        </w:p>
        <w:p w14:paraId="38DE5986" w14:textId="3499C19C" w:rsidR="00624293" w:rsidRDefault="00624293">
          <w:pPr>
            <w:pStyle w:val="TOC2"/>
            <w:rPr>
              <w:noProof/>
              <w:kern w:val="2"/>
              <w:sz w:val="24"/>
              <w:szCs w:val="24"/>
              <w:lang w:val="en-NL" w:eastAsia="en-GB"/>
              <w14:ligatures w14:val="standardContextual"/>
            </w:rPr>
          </w:pPr>
          <w:hyperlink w:anchor="_Toc208677749" w:history="1">
            <w:r w:rsidRPr="00133C18">
              <w:rPr>
                <w:rStyle w:val="Hyperlink"/>
                <w:noProof/>
                <w:lang w:val="en-US"/>
              </w:rPr>
              <w:t>10.1</w:t>
            </w:r>
            <w:r>
              <w:rPr>
                <w:noProof/>
                <w:kern w:val="2"/>
                <w:sz w:val="24"/>
                <w:szCs w:val="24"/>
                <w:lang w:val="en-NL" w:eastAsia="en-GB"/>
                <w14:ligatures w14:val="standardContextual"/>
              </w:rPr>
              <w:tab/>
            </w:r>
            <w:r w:rsidRPr="00133C18">
              <w:rPr>
                <w:rStyle w:val="Hyperlink"/>
                <w:noProof/>
                <w:lang w:val="en-US"/>
              </w:rPr>
              <w:t>Developing AI literate profile</w:t>
            </w:r>
            <w:r>
              <w:rPr>
                <w:noProof/>
                <w:webHidden/>
              </w:rPr>
              <w:tab/>
            </w:r>
            <w:r>
              <w:rPr>
                <w:noProof/>
                <w:webHidden/>
              </w:rPr>
              <w:fldChar w:fldCharType="begin"/>
            </w:r>
            <w:r>
              <w:rPr>
                <w:noProof/>
                <w:webHidden/>
              </w:rPr>
              <w:instrText xml:space="preserve"> PAGEREF _Toc208677749 \h </w:instrText>
            </w:r>
            <w:r>
              <w:rPr>
                <w:noProof/>
                <w:webHidden/>
              </w:rPr>
            </w:r>
            <w:r>
              <w:rPr>
                <w:noProof/>
                <w:webHidden/>
              </w:rPr>
              <w:fldChar w:fldCharType="separate"/>
            </w:r>
            <w:r>
              <w:rPr>
                <w:noProof/>
                <w:webHidden/>
              </w:rPr>
              <w:t>10-94</w:t>
            </w:r>
            <w:r>
              <w:rPr>
                <w:noProof/>
                <w:webHidden/>
              </w:rPr>
              <w:fldChar w:fldCharType="end"/>
            </w:r>
          </w:hyperlink>
        </w:p>
        <w:p w14:paraId="451D46F7" w14:textId="236F188E" w:rsidR="00624293" w:rsidRDefault="00624293">
          <w:pPr>
            <w:pStyle w:val="TOC2"/>
            <w:rPr>
              <w:noProof/>
              <w:kern w:val="2"/>
              <w:sz w:val="24"/>
              <w:szCs w:val="24"/>
              <w:lang w:val="en-NL" w:eastAsia="en-GB"/>
              <w14:ligatures w14:val="standardContextual"/>
            </w:rPr>
          </w:pPr>
          <w:hyperlink w:anchor="_Toc208677750" w:history="1">
            <w:r w:rsidRPr="00133C18">
              <w:rPr>
                <w:rStyle w:val="Hyperlink"/>
                <w:noProof/>
                <w:lang w:val="en-US"/>
              </w:rPr>
              <w:t>10.2</w:t>
            </w:r>
            <w:r>
              <w:rPr>
                <w:noProof/>
                <w:kern w:val="2"/>
                <w:sz w:val="24"/>
                <w:szCs w:val="24"/>
                <w:lang w:val="en-NL" w:eastAsia="en-GB"/>
                <w14:ligatures w14:val="standardContextual"/>
              </w:rPr>
              <w:tab/>
            </w:r>
            <w:r w:rsidRPr="00133C18">
              <w:rPr>
                <w:rStyle w:val="Hyperlink"/>
                <w:noProof/>
                <w:lang w:val="en-US"/>
              </w:rPr>
              <w:t>Sustainable habits with AI</w:t>
            </w:r>
            <w:r>
              <w:rPr>
                <w:noProof/>
                <w:webHidden/>
              </w:rPr>
              <w:tab/>
            </w:r>
            <w:r>
              <w:rPr>
                <w:noProof/>
                <w:webHidden/>
              </w:rPr>
              <w:fldChar w:fldCharType="begin"/>
            </w:r>
            <w:r>
              <w:rPr>
                <w:noProof/>
                <w:webHidden/>
              </w:rPr>
              <w:instrText xml:space="preserve"> PAGEREF _Toc208677750 \h </w:instrText>
            </w:r>
            <w:r>
              <w:rPr>
                <w:noProof/>
                <w:webHidden/>
              </w:rPr>
            </w:r>
            <w:r>
              <w:rPr>
                <w:noProof/>
                <w:webHidden/>
              </w:rPr>
              <w:fldChar w:fldCharType="separate"/>
            </w:r>
            <w:r>
              <w:rPr>
                <w:noProof/>
                <w:webHidden/>
              </w:rPr>
              <w:t>10-94</w:t>
            </w:r>
            <w:r>
              <w:rPr>
                <w:noProof/>
                <w:webHidden/>
              </w:rPr>
              <w:fldChar w:fldCharType="end"/>
            </w:r>
          </w:hyperlink>
        </w:p>
        <w:p w14:paraId="0F38510B" w14:textId="4144D6DB" w:rsidR="00624293" w:rsidRDefault="00624293">
          <w:pPr>
            <w:pStyle w:val="TOC2"/>
            <w:rPr>
              <w:noProof/>
              <w:kern w:val="2"/>
              <w:sz w:val="24"/>
              <w:szCs w:val="24"/>
              <w:lang w:val="en-NL" w:eastAsia="en-GB"/>
              <w14:ligatures w14:val="standardContextual"/>
            </w:rPr>
          </w:pPr>
          <w:hyperlink w:anchor="_Toc208677751" w:history="1">
            <w:r w:rsidRPr="00133C18">
              <w:rPr>
                <w:rStyle w:val="Hyperlink"/>
                <w:noProof/>
                <w:lang w:val="en-US"/>
              </w:rPr>
              <w:t>10.3</w:t>
            </w:r>
            <w:r>
              <w:rPr>
                <w:noProof/>
                <w:kern w:val="2"/>
                <w:sz w:val="24"/>
                <w:szCs w:val="24"/>
                <w:lang w:val="en-NL" w:eastAsia="en-GB"/>
                <w14:ligatures w14:val="standardContextual"/>
              </w:rPr>
              <w:tab/>
            </w:r>
            <w:r w:rsidRPr="00133C18">
              <w:rPr>
                <w:rStyle w:val="Hyperlink"/>
                <w:noProof/>
                <w:lang w:val="en-US"/>
              </w:rPr>
              <w:t>Ethical self-reflection</w:t>
            </w:r>
            <w:r>
              <w:rPr>
                <w:noProof/>
                <w:webHidden/>
              </w:rPr>
              <w:tab/>
            </w:r>
            <w:r>
              <w:rPr>
                <w:noProof/>
                <w:webHidden/>
              </w:rPr>
              <w:fldChar w:fldCharType="begin"/>
            </w:r>
            <w:r>
              <w:rPr>
                <w:noProof/>
                <w:webHidden/>
              </w:rPr>
              <w:instrText xml:space="preserve"> PAGEREF _Toc208677751 \h </w:instrText>
            </w:r>
            <w:r>
              <w:rPr>
                <w:noProof/>
                <w:webHidden/>
              </w:rPr>
            </w:r>
            <w:r>
              <w:rPr>
                <w:noProof/>
                <w:webHidden/>
              </w:rPr>
              <w:fldChar w:fldCharType="separate"/>
            </w:r>
            <w:r>
              <w:rPr>
                <w:noProof/>
                <w:webHidden/>
              </w:rPr>
              <w:t>10-95</w:t>
            </w:r>
            <w:r>
              <w:rPr>
                <w:noProof/>
                <w:webHidden/>
              </w:rPr>
              <w:fldChar w:fldCharType="end"/>
            </w:r>
          </w:hyperlink>
        </w:p>
        <w:p w14:paraId="7E89C844" w14:textId="7B1F96BE" w:rsidR="00624293" w:rsidRDefault="00624293">
          <w:pPr>
            <w:pStyle w:val="TOC2"/>
            <w:rPr>
              <w:noProof/>
              <w:kern w:val="2"/>
              <w:sz w:val="24"/>
              <w:szCs w:val="24"/>
              <w:lang w:val="en-NL" w:eastAsia="en-GB"/>
              <w14:ligatures w14:val="standardContextual"/>
            </w:rPr>
          </w:pPr>
          <w:hyperlink w:anchor="_Toc208677752" w:history="1">
            <w:r w:rsidRPr="00133C18">
              <w:rPr>
                <w:rStyle w:val="Hyperlink"/>
                <w:noProof/>
                <w:lang w:val="en-US"/>
              </w:rPr>
              <w:t>10.4</w:t>
            </w:r>
            <w:r>
              <w:rPr>
                <w:noProof/>
                <w:kern w:val="2"/>
                <w:sz w:val="24"/>
                <w:szCs w:val="24"/>
                <w:lang w:val="en-NL" w:eastAsia="en-GB"/>
                <w14:ligatures w14:val="standardContextual"/>
              </w:rPr>
              <w:tab/>
            </w:r>
            <w:r w:rsidRPr="00133C18">
              <w:rPr>
                <w:rStyle w:val="Hyperlink"/>
                <w:noProof/>
                <w:lang w:val="en-US"/>
              </w:rPr>
              <w:t>Future Perspective</w:t>
            </w:r>
            <w:r>
              <w:rPr>
                <w:noProof/>
                <w:webHidden/>
              </w:rPr>
              <w:tab/>
            </w:r>
            <w:r>
              <w:rPr>
                <w:noProof/>
                <w:webHidden/>
              </w:rPr>
              <w:fldChar w:fldCharType="begin"/>
            </w:r>
            <w:r>
              <w:rPr>
                <w:noProof/>
                <w:webHidden/>
              </w:rPr>
              <w:instrText xml:space="preserve"> PAGEREF _Toc208677752 \h </w:instrText>
            </w:r>
            <w:r>
              <w:rPr>
                <w:noProof/>
                <w:webHidden/>
              </w:rPr>
            </w:r>
            <w:r>
              <w:rPr>
                <w:noProof/>
                <w:webHidden/>
              </w:rPr>
              <w:fldChar w:fldCharType="separate"/>
            </w:r>
            <w:r>
              <w:rPr>
                <w:noProof/>
                <w:webHidden/>
              </w:rPr>
              <w:t>10-95</w:t>
            </w:r>
            <w:r>
              <w:rPr>
                <w:noProof/>
                <w:webHidden/>
              </w:rPr>
              <w:fldChar w:fldCharType="end"/>
            </w:r>
          </w:hyperlink>
        </w:p>
        <w:p w14:paraId="06D4DE87" w14:textId="09483694" w:rsidR="00624293" w:rsidRDefault="00624293">
          <w:pPr>
            <w:pStyle w:val="TOC2"/>
            <w:rPr>
              <w:noProof/>
              <w:kern w:val="2"/>
              <w:sz w:val="24"/>
              <w:szCs w:val="24"/>
              <w:lang w:val="en-NL" w:eastAsia="en-GB"/>
              <w14:ligatures w14:val="standardContextual"/>
            </w:rPr>
          </w:pPr>
          <w:hyperlink w:anchor="_Toc208677753" w:history="1">
            <w:r w:rsidRPr="00133C18">
              <w:rPr>
                <w:rStyle w:val="Hyperlink"/>
                <w:noProof/>
                <w:lang w:val="en-US"/>
              </w:rPr>
              <w:t>10.5</w:t>
            </w:r>
            <w:r>
              <w:rPr>
                <w:noProof/>
                <w:kern w:val="2"/>
                <w:sz w:val="24"/>
                <w:szCs w:val="24"/>
                <w:lang w:val="en-NL" w:eastAsia="en-GB"/>
                <w14:ligatures w14:val="standardContextual"/>
              </w:rPr>
              <w:tab/>
            </w:r>
            <w:r w:rsidRPr="00133C18">
              <w:rPr>
                <w:rStyle w:val="Hyperlink"/>
                <w:noProof/>
                <w:lang w:val="en-US"/>
              </w:rPr>
              <w:t>Self-study questions</w:t>
            </w:r>
            <w:r>
              <w:rPr>
                <w:noProof/>
                <w:webHidden/>
              </w:rPr>
              <w:tab/>
            </w:r>
            <w:r>
              <w:rPr>
                <w:noProof/>
                <w:webHidden/>
              </w:rPr>
              <w:fldChar w:fldCharType="begin"/>
            </w:r>
            <w:r>
              <w:rPr>
                <w:noProof/>
                <w:webHidden/>
              </w:rPr>
              <w:instrText xml:space="preserve"> PAGEREF _Toc208677753 \h </w:instrText>
            </w:r>
            <w:r>
              <w:rPr>
                <w:noProof/>
                <w:webHidden/>
              </w:rPr>
            </w:r>
            <w:r>
              <w:rPr>
                <w:noProof/>
                <w:webHidden/>
              </w:rPr>
              <w:fldChar w:fldCharType="separate"/>
            </w:r>
            <w:r>
              <w:rPr>
                <w:noProof/>
                <w:webHidden/>
              </w:rPr>
              <w:t>10-96</w:t>
            </w:r>
            <w:r>
              <w:rPr>
                <w:noProof/>
                <w:webHidden/>
              </w:rPr>
              <w:fldChar w:fldCharType="end"/>
            </w:r>
          </w:hyperlink>
        </w:p>
        <w:p w14:paraId="2F69A441" w14:textId="089B54FB" w:rsidR="00624293" w:rsidRDefault="00624293">
          <w:pPr>
            <w:pStyle w:val="TOC2"/>
            <w:rPr>
              <w:noProof/>
              <w:kern w:val="2"/>
              <w:sz w:val="24"/>
              <w:szCs w:val="24"/>
              <w:lang w:val="en-NL" w:eastAsia="en-GB"/>
              <w14:ligatures w14:val="standardContextual"/>
            </w:rPr>
          </w:pPr>
          <w:hyperlink w:anchor="_Toc208677754" w:history="1">
            <w:r w:rsidRPr="00133C18">
              <w:rPr>
                <w:rStyle w:val="Hyperlink"/>
                <w:noProof/>
                <w:lang w:val="en-US"/>
              </w:rPr>
              <w:t>10.6</w:t>
            </w:r>
            <w:r>
              <w:rPr>
                <w:noProof/>
                <w:kern w:val="2"/>
                <w:sz w:val="24"/>
                <w:szCs w:val="24"/>
                <w:lang w:val="en-NL" w:eastAsia="en-GB"/>
                <w14:ligatures w14:val="standardContextual"/>
              </w:rPr>
              <w:tab/>
            </w:r>
            <w:r w:rsidRPr="00133C18">
              <w:rPr>
                <w:rStyle w:val="Hyperlink"/>
                <w:noProof/>
                <w:lang w:val="en-US"/>
              </w:rPr>
              <w:t>Activity - Your responsible generative AI use.</w:t>
            </w:r>
            <w:r>
              <w:rPr>
                <w:noProof/>
                <w:webHidden/>
              </w:rPr>
              <w:tab/>
            </w:r>
            <w:r>
              <w:rPr>
                <w:noProof/>
                <w:webHidden/>
              </w:rPr>
              <w:fldChar w:fldCharType="begin"/>
            </w:r>
            <w:r>
              <w:rPr>
                <w:noProof/>
                <w:webHidden/>
              </w:rPr>
              <w:instrText xml:space="preserve"> PAGEREF _Toc208677754 \h </w:instrText>
            </w:r>
            <w:r>
              <w:rPr>
                <w:noProof/>
                <w:webHidden/>
              </w:rPr>
            </w:r>
            <w:r>
              <w:rPr>
                <w:noProof/>
                <w:webHidden/>
              </w:rPr>
              <w:fldChar w:fldCharType="separate"/>
            </w:r>
            <w:r>
              <w:rPr>
                <w:noProof/>
                <w:webHidden/>
              </w:rPr>
              <w:t>10-96</w:t>
            </w:r>
            <w:r>
              <w:rPr>
                <w:noProof/>
                <w:webHidden/>
              </w:rPr>
              <w:fldChar w:fldCharType="end"/>
            </w:r>
          </w:hyperlink>
        </w:p>
        <w:p w14:paraId="02CF28D5" w14:textId="1228E7D5" w:rsidR="00624293" w:rsidRDefault="00624293">
          <w:pPr>
            <w:pStyle w:val="TOC1"/>
            <w:rPr>
              <w:b w:val="0"/>
              <w:bCs w:val="0"/>
              <w:noProof/>
              <w:kern w:val="2"/>
              <w:sz w:val="24"/>
              <w:lang w:val="en-NL" w:eastAsia="en-GB"/>
              <w14:ligatures w14:val="standardContextual"/>
            </w:rPr>
          </w:pPr>
          <w:hyperlink w:anchor="_Toc208677755" w:history="1">
            <w:r w:rsidRPr="00133C18">
              <w:rPr>
                <w:rStyle w:val="Hyperlink"/>
                <w:noProof/>
                <w:lang w:val="en-US"/>
              </w:rPr>
              <w:t>11</w:t>
            </w:r>
            <w:r>
              <w:rPr>
                <w:b w:val="0"/>
                <w:bCs w:val="0"/>
                <w:noProof/>
                <w:kern w:val="2"/>
                <w:sz w:val="24"/>
                <w:lang w:val="en-NL" w:eastAsia="en-GB"/>
                <w14:ligatures w14:val="standardContextual"/>
              </w:rPr>
              <w:tab/>
            </w:r>
            <w:r w:rsidRPr="00133C18">
              <w:rPr>
                <w:rStyle w:val="Hyperlink"/>
                <w:noProof/>
                <w:lang w:val="en-US"/>
              </w:rPr>
              <w:t>Index and</w:t>
            </w:r>
            <w:r>
              <w:rPr>
                <w:noProof/>
                <w:webHidden/>
              </w:rPr>
              <w:tab/>
            </w:r>
            <w:r>
              <w:rPr>
                <w:noProof/>
                <w:webHidden/>
              </w:rPr>
              <w:fldChar w:fldCharType="begin"/>
            </w:r>
            <w:r>
              <w:rPr>
                <w:noProof/>
                <w:webHidden/>
              </w:rPr>
              <w:instrText xml:space="preserve"> PAGEREF _Toc208677755 \h </w:instrText>
            </w:r>
            <w:r>
              <w:rPr>
                <w:noProof/>
                <w:webHidden/>
              </w:rPr>
            </w:r>
            <w:r>
              <w:rPr>
                <w:noProof/>
                <w:webHidden/>
              </w:rPr>
              <w:fldChar w:fldCharType="separate"/>
            </w:r>
            <w:r>
              <w:rPr>
                <w:noProof/>
                <w:webHidden/>
              </w:rPr>
              <w:t>11-98</w:t>
            </w:r>
            <w:r>
              <w:rPr>
                <w:noProof/>
                <w:webHidden/>
              </w:rPr>
              <w:fldChar w:fldCharType="end"/>
            </w:r>
          </w:hyperlink>
        </w:p>
        <w:p w14:paraId="605E3756" w14:textId="69AFEF02" w:rsidR="00624293" w:rsidRDefault="00624293">
          <w:pPr>
            <w:pStyle w:val="TOC2"/>
            <w:rPr>
              <w:noProof/>
              <w:kern w:val="2"/>
              <w:sz w:val="24"/>
              <w:szCs w:val="24"/>
              <w:lang w:val="en-NL" w:eastAsia="en-GB"/>
              <w14:ligatures w14:val="standardContextual"/>
            </w:rPr>
          </w:pPr>
          <w:hyperlink w:anchor="_Toc208677756" w:history="1">
            <w:r w:rsidRPr="00133C18">
              <w:rPr>
                <w:rStyle w:val="Hyperlink"/>
                <w:noProof/>
                <w:lang w:val="en-US"/>
              </w:rPr>
              <w:t>11.1</w:t>
            </w:r>
            <w:r>
              <w:rPr>
                <w:noProof/>
                <w:kern w:val="2"/>
                <w:sz w:val="24"/>
                <w:szCs w:val="24"/>
                <w:lang w:val="en-NL" w:eastAsia="en-GB"/>
                <w14:ligatures w14:val="standardContextual"/>
              </w:rPr>
              <w:tab/>
            </w:r>
            <w:r w:rsidRPr="00133C18">
              <w:rPr>
                <w:rStyle w:val="Hyperlink"/>
                <w:noProof/>
                <w:lang w:val="en-US"/>
              </w:rPr>
              <w:t>Figures</w:t>
            </w:r>
            <w:r>
              <w:rPr>
                <w:noProof/>
                <w:webHidden/>
              </w:rPr>
              <w:tab/>
            </w:r>
            <w:r>
              <w:rPr>
                <w:noProof/>
                <w:webHidden/>
              </w:rPr>
              <w:fldChar w:fldCharType="begin"/>
            </w:r>
            <w:r>
              <w:rPr>
                <w:noProof/>
                <w:webHidden/>
              </w:rPr>
              <w:instrText xml:space="preserve"> PAGEREF _Toc208677756 \h </w:instrText>
            </w:r>
            <w:r>
              <w:rPr>
                <w:noProof/>
                <w:webHidden/>
              </w:rPr>
            </w:r>
            <w:r>
              <w:rPr>
                <w:noProof/>
                <w:webHidden/>
              </w:rPr>
              <w:fldChar w:fldCharType="separate"/>
            </w:r>
            <w:r>
              <w:rPr>
                <w:noProof/>
                <w:webHidden/>
              </w:rPr>
              <w:t>11-98</w:t>
            </w:r>
            <w:r>
              <w:rPr>
                <w:noProof/>
                <w:webHidden/>
              </w:rPr>
              <w:fldChar w:fldCharType="end"/>
            </w:r>
          </w:hyperlink>
        </w:p>
        <w:p w14:paraId="197DD4C9" w14:textId="181F1C6B" w:rsidR="00624293" w:rsidRDefault="00624293">
          <w:pPr>
            <w:pStyle w:val="TOC2"/>
            <w:rPr>
              <w:noProof/>
              <w:kern w:val="2"/>
              <w:sz w:val="24"/>
              <w:szCs w:val="24"/>
              <w:lang w:val="en-NL" w:eastAsia="en-GB"/>
              <w14:ligatures w14:val="standardContextual"/>
            </w:rPr>
          </w:pPr>
          <w:hyperlink w:anchor="_Toc208677757" w:history="1">
            <w:r w:rsidRPr="00133C18">
              <w:rPr>
                <w:rStyle w:val="Hyperlink"/>
                <w:noProof/>
                <w:lang w:val="en-US"/>
              </w:rPr>
              <w:t>11.2</w:t>
            </w:r>
            <w:r>
              <w:rPr>
                <w:noProof/>
                <w:kern w:val="2"/>
                <w:sz w:val="24"/>
                <w:szCs w:val="24"/>
                <w:lang w:val="en-NL" w:eastAsia="en-GB"/>
                <w14:ligatures w14:val="standardContextual"/>
              </w:rPr>
              <w:tab/>
            </w:r>
            <w:r w:rsidRPr="00133C18">
              <w:rPr>
                <w:rStyle w:val="Hyperlink"/>
                <w:noProof/>
                <w:lang w:val="en-US"/>
              </w:rPr>
              <w:t>Figures original URLs</w:t>
            </w:r>
            <w:r>
              <w:rPr>
                <w:noProof/>
                <w:webHidden/>
              </w:rPr>
              <w:tab/>
            </w:r>
            <w:r>
              <w:rPr>
                <w:noProof/>
                <w:webHidden/>
              </w:rPr>
              <w:fldChar w:fldCharType="begin"/>
            </w:r>
            <w:r>
              <w:rPr>
                <w:noProof/>
                <w:webHidden/>
              </w:rPr>
              <w:instrText xml:space="preserve"> PAGEREF _Toc208677757 \h </w:instrText>
            </w:r>
            <w:r>
              <w:rPr>
                <w:noProof/>
                <w:webHidden/>
              </w:rPr>
            </w:r>
            <w:r>
              <w:rPr>
                <w:noProof/>
                <w:webHidden/>
              </w:rPr>
              <w:fldChar w:fldCharType="separate"/>
            </w:r>
            <w:r>
              <w:rPr>
                <w:noProof/>
                <w:webHidden/>
              </w:rPr>
              <w:t>11-99</w:t>
            </w:r>
            <w:r>
              <w:rPr>
                <w:noProof/>
                <w:webHidden/>
              </w:rPr>
              <w:fldChar w:fldCharType="end"/>
            </w:r>
          </w:hyperlink>
        </w:p>
        <w:p w14:paraId="0B58D4C7" w14:textId="08C15F83" w:rsidR="00624293" w:rsidRDefault="00624293">
          <w:pPr>
            <w:pStyle w:val="TOC2"/>
            <w:rPr>
              <w:noProof/>
              <w:kern w:val="2"/>
              <w:sz w:val="24"/>
              <w:szCs w:val="24"/>
              <w:lang w:val="en-NL" w:eastAsia="en-GB"/>
              <w14:ligatures w14:val="standardContextual"/>
            </w:rPr>
          </w:pPr>
          <w:hyperlink w:anchor="_Toc208677758" w:history="1">
            <w:r w:rsidRPr="00133C18">
              <w:rPr>
                <w:rStyle w:val="Hyperlink"/>
                <w:noProof/>
              </w:rPr>
              <w:t>11.3</w:t>
            </w:r>
            <w:r>
              <w:rPr>
                <w:noProof/>
                <w:kern w:val="2"/>
                <w:sz w:val="24"/>
                <w:szCs w:val="24"/>
                <w:lang w:val="en-NL" w:eastAsia="en-GB"/>
                <w14:ligatures w14:val="standardContextual"/>
              </w:rPr>
              <w:tab/>
            </w:r>
            <w:r w:rsidRPr="00133C18">
              <w:rPr>
                <w:rStyle w:val="Hyperlink"/>
                <w:noProof/>
              </w:rPr>
              <w:t>Tables</w:t>
            </w:r>
            <w:r>
              <w:rPr>
                <w:noProof/>
                <w:webHidden/>
              </w:rPr>
              <w:tab/>
            </w:r>
            <w:r>
              <w:rPr>
                <w:noProof/>
                <w:webHidden/>
              </w:rPr>
              <w:fldChar w:fldCharType="begin"/>
            </w:r>
            <w:r>
              <w:rPr>
                <w:noProof/>
                <w:webHidden/>
              </w:rPr>
              <w:instrText xml:space="preserve"> PAGEREF _Toc208677758 \h </w:instrText>
            </w:r>
            <w:r>
              <w:rPr>
                <w:noProof/>
                <w:webHidden/>
              </w:rPr>
            </w:r>
            <w:r>
              <w:rPr>
                <w:noProof/>
                <w:webHidden/>
              </w:rPr>
              <w:fldChar w:fldCharType="separate"/>
            </w:r>
            <w:r>
              <w:rPr>
                <w:noProof/>
                <w:webHidden/>
              </w:rPr>
              <w:t>11-100</w:t>
            </w:r>
            <w:r>
              <w:rPr>
                <w:noProof/>
                <w:webHidden/>
              </w:rPr>
              <w:fldChar w:fldCharType="end"/>
            </w:r>
          </w:hyperlink>
        </w:p>
        <w:p w14:paraId="69E77AC8" w14:textId="44B3A93F" w:rsidR="00624293" w:rsidRDefault="00624293">
          <w:pPr>
            <w:pStyle w:val="TOC2"/>
            <w:rPr>
              <w:noProof/>
              <w:kern w:val="2"/>
              <w:sz w:val="24"/>
              <w:szCs w:val="24"/>
              <w:lang w:val="en-NL" w:eastAsia="en-GB"/>
              <w14:ligatures w14:val="standardContextual"/>
            </w:rPr>
          </w:pPr>
          <w:hyperlink w:anchor="_Toc208677759" w:history="1">
            <w:r w:rsidRPr="00133C18">
              <w:rPr>
                <w:rStyle w:val="Hyperlink"/>
                <w:noProof/>
                <w:lang w:val="en-US"/>
              </w:rPr>
              <w:t>11.4</w:t>
            </w:r>
            <w:r>
              <w:rPr>
                <w:noProof/>
                <w:kern w:val="2"/>
                <w:sz w:val="24"/>
                <w:szCs w:val="24"/>
                <w:lang w:val="en-NL" w:eastAsia="en-GB"/>
                <w14:ligatures w14:val="standardContextual"/>
              </w:rPr>
              <w:tab/>
            </w:r>
            <w:r w:rsidRPr="00133C18">
              <w:rPr>
                <w:rStyle w:val="Hyperlink"/>
                <w:noProof/>
                <w:lang w:val="en-US"/>
              </w:rPr>
              <w:t>Boxes</w:t>
            </w:r>
            <w:r>
              <w:rPr>
                <w:noProof/>
                <w:webHidden/>
              </w:rPr>
              <w:tab/>
            </w:r>
            <w:r>
              <w:rPr>
                <w:noProof/>
                <w:webHidden/>
              </w:rPr>
              <w:fldChar w:fldCharType="begin"/>
            </w:r>
            <w:r>
              <w:rPr>
                <w:noProof/>
                <w:webHidden/>
              </w:rPr>
              <w:instrText xml:space="preserve"> PAGEREF _Toc208677759 \h </w:instrText>
            </w:r>
            <w:r>
              <w:rPr>
                <w:noProof/>
                <w:webHidden/>
              </w:rPr>
            </w:r>
            <w:r>
              <w:rPr>
                <w:noProof/>
                <w:webHidden/>
              </w:rPr>
              <w:fldChar w:fldCharType="separate"/>
            </w:r>
            <w:r>
              <w:rPr>
                <w:noProof/>
                <w:webHidden/>
              </w:rPr>
              <w:t>11-100</w:t>
            </w:r>
            <w:r>
              <w:rPr>
                <w:noProof/>
                <w:webHidden/>
              </w:rPr>
              <w:fldChar w:fldCharType="end"/>
            </w:r>
          </w:hyperlink>
        </w:p>
        <w:p w14:paraId="705E361A" w14:textId="6DA7BD84" w:rsidR="00624293" w:rsidRDefault="00624293">
          <w:pPr>
            <w:pStyle w:val="TOC2"/>
            <w:rPr>
              <w:noProof/>
              <w:kern w:val="2"/>
              <w:sz w:val="24"/>
              <w:szCs w:val="24"/>
              <w:lang w:val="en-NL" w:eastAsia="en-GB"/>
              <w14:ligatures w14:val="standardContextual"/>
            </w:rPr>
          </w:pPr>
          <w:hyperlink w:anchor="_Toc208677760" w:history="1">
            <w:r w:rsidRPr="00133C18">
              <w:rPr>
                <w:rStyle w:val="Hyperlink"/>
                <w:noProof/>
                <w:lang w:val="en-US"/>
              </w:rPr>
              <w:t>11.5</w:t>
            </w:r>
            <w:r>
              <w:rPr>
                <w:noProof/>
                <w:kern w:val="2"/>
                <w:sz w:val="24"/>
                <w:szCs w:val="24"/>
                <w:lang w:val="en-NL" w:eastAsia="en-GB"/>
                <w14:ligatures w14:val="standardContextual"/>
              </w:rPr>
              <w:tab/>
            </w:r>
            <w:r w:rsidRPr="00133C18">
              <w:rPr>
                <w:rStyle w:val="Hyperlink"/>
                <w:noProof/>
                <w:lang w:val="en-US"/>
              </w:rPr>
              <w:t>References</w:t>
            </w:r>
            <w:r>
              <w:rPr>
                <w:noProof/>
                <w:webHidden/>
              </w:rPr>
              <w:tab/>
            </w:r>
            <w:r>
              <w:rPr>
                <w:noProof/>
                <w:webHidden/>
              </w:rPr>
              <w:fldChar w:fldCharType="begin"/>
            </w:r>
            <w:r>
              <w:rPr>
                <w:noProof/>
                <w:webHidden/>
              </w:rPr>
              <w:instrText xml:space="preserve"> PAGEREF _Toc208677760 \h </w:instrText>
            </w:r>
            <w:r>
              <w:rPr>
                <w:noProof/>
                <w:webHidden/>
              </w:rPr>
            </w:r>
            <w:r>
              <w:rPr>
                <w:noProof/>
                <w:webHidden/>
              </w:rPr>
              <w:fldChar w:fldCharType="separate"/>
            </w:r>
            <w:r>
              <w:rPr>
                <w:noProof/>
                <w:webHidden/>
              </w:rPr>
              <w:t>11-102</w:t>
            </w:r>
            <w:r>
              <w:rPr>
                <w:noProof/>
                <w:webHidden/>
              </w:rPr>
              <w:fldChar w:fldCharType="end"/>
            </w:r>
          </w:hyperlink>
        </w:p>
        <w:p w14:paraId="0B07AA3B" w14:textId="694E6F6A" w:rsidR="005336B4" w:rsidRPr="00362C1F" w:rsidRDefault="001B6305" w:rsidP="00801D6B">
          <w:pPr>
            <w:pStyle w:val="TOC2"/>
            <w:rPr>
              <w:rStyle w:val="Hyperlink"/>
              <w:kern w:val="2"/>
              <w:lang w:val="en-US" w:eastAsia="en-GB"/>
              <w14:ligatures w14:val="standardContextual"/>
            </w:rPr>
          </w:pPr>
          <w:r w:rsidRPr="00362C1F">
            <w:rPr>
              <w:b/>
              <w:bCs/>
              <w:i/>
              <w:iCs/>
              <w:lang w:val="en-US"/>
            </w:rPr>
            <w:fldChar w:fldCharType="end"/>
          </w:r>
        </w:p>
      </w:sdtContent>
    </w:sdt>
    <w:p w14:paraId="62C1FA13" w14:textId="401A5899" w:rsidR="000A459C" w:rsidRPr="00362C1F" w:rsidRDefault="000A459C" w:rsidP="00B34AAE">
      <w:pPr>
        <w:rPr>
          <w:lang w:val="en-US"/>
        </w:rPr>
      </w:pPr>
    </w:p>
    <w:p w14:paraId="41D21D98" w14:textId="77777777" w:rsidR="00000447" w:rsidRPr="00362C1F" w:rsidRDefault="00000447" w:rsidP="00B34AAE">
      <w:pPr>
        <w:rPr>
          <w:lang w:val="en-US"/>
        </w:rPr>
        <w:sectPr w:rsidR="00000447" w:rsidRPr="00362C1F" w:rsidSect="00406438">
          <w:footerReference w:type="first" r:id="rId19"/>
          <w:pgSz w:w="11906" w:h="16838"/>
          <w:pgMar w:top="1440" w:right="1440" w:bottom="1440" w:left="1440" w:header="567" w:footer="567" w:gutter="0"/>
          <w:pgNumType w:chapStyle="1"/>
          <w:cols w:space="708"/>
          <w:docGrid w:linePitch="360"/>
        </w:sectPr>
      </w:pPr>
    </w:p>
    <w:p w14:paraId="73AFEC8A" w14:textId="4433FC7E" w:rsidR="00782D0F" w:rsidRPr="00362C1F" w:rsidRDefault="00782D0F" w:rsidP="002728A3">
      <w:pPr>
        <w:rPr>
          <w:lang w:val="en-US"/>
        </w:rPr>
      </w:pPr>
      <w:r w:rsidRPr="00362C1F">
        <w:rPr>
          <w:lang w:val="en-US"/>
        </w:rPr>
        <w:lastRenderedPageBreak/>
        <w:br w:type="page"/>
      </w:r>
    </w:p>
    <w:p w14:paraId="004B9DAC" w14:textId="0AAEE367" w:rsidR="00466B09" w:rsidRDefault="00466B09">
      <w:pPr>
        <w:pStyle w:val="Heading1"/>
        <w:numPr>
          <w:ilvl w:val="0"/>
          <w:numId w:val="0"/>
        </w:numPr>
        <w:rPr>
          <w:lang w:val="en-US"/>
        </w:rPr>
        <w:pPrChange w:id="4" w:author="Draaijer, S. (Silvester)" w:date="2025-10-03T09:26:00Z" w16du:dateUtc="2025-10-03T07:26:00Z">
          <w:pPr>
            <w:pStyle w:val="Steljevoor"/>
          </w:pPr>
        </w:pPrChange>
      </w:pPr>
      <w:bookmarkStart w:id="5" w:name="_Toc208677668"/>
      <w:r>
        <w:rPr>
          <w:lang w:val="en-US"/>
        </w:rPr>
        <w:lastRenderedPageBreak/>
        <w:t>Foreword</w:t>
      </w:r>
    </w:p>
    <w:p w14:paraId="7C69169C" w14:textId="77777777" w:rsidR="00A83000" w:rsidRPr="009563C4" w:rsidRDefault="00A83000">
      <w:pPr>
        <w:rPr>
          <w:lang w:val="en-US"/>
          <w:rPrChange w:id="6" w:author="Draaijer, S. (Silvester)" w:date="2025-10-03T09:30:00Z" w16du:dateUtc="2025-10-03T07:30:00Z">
            <w:rPr/>
          </w:rPrChange>
        </w:rPr>
        <w:pPrChange w:id="7" w:author="Draaijer, S. (Silvester)" w:date="2025-10-03T09:28:00Z" w16du:dateUtc="2025-10-03T07:28:00Z">
          <w:pPr>
            <w:pStyle w:val="NormalWeb"/>
          </w:pPr>
        </w:pPrChange>
      </w:pPr>
      <w:r w:rsidRPr="009563C4">
        <w:rPr>
          <w:lang w:val="en-US"/>
          <w:rPrChange w:id="8" w:author="Draaijer, S. (Silvester)" w:date="2025-10-03T09:30:00Z" w16du:dateUtc="2025-10-03T07:30:00Z">
            <w:rPr/>
          </w:rPrChange>
        </w:rPr>
        <w:t>Generative AI is becoming increasingly intertwined with study, work, and daily life. This book has been developed to support students and teachers in the conscious and critical use of this technology, with a focus on technical aspects, social impact, and ethical issues.</w:t>
      </w:r>
    </w:p>
    <w:p w14:paraId="6695695D" w14:textId="32EBC56C" w:rsidR="00A83000" w:rsidRPr="009563C4" w:rsidRDefault="00A83000">
      <w:pPr>
        <w:rPr>
          <w:lang w:val="en-US"/>
          <w:rPrChange w:id="9" w:author="Draaijer, S. (Silvester)" w:date="2025-10-03T09:30:00Z" w16du:dateUtc="2025-10-03T07:30:00Z">
            <w:rPr/>
          </w:rPrChange>
        </w:rPr>
        <w:pPrChange w:id="10" w:author="Draaijer, S. (Silvester)" w:date="2025-10-03T09:28:00Z" w16du:dateUtc="2025-10-03T07:28:00Z">
          <w:pPr>
            <w:pStyle w:val="NormalWeb"/>
          </w:pPr>
        </w:pPrChange>
      </w:pPr>
      <w:r w:rsidRPr="009563C4">
        <w:rPr>
          <w:lang w:val="en-US"/>
          <w:rPrChange w:id="11" w:author="Draaijer, S. (Silvester)" w:date="2025-10-03T09:30:00Z" w16du:dateUtc="2025-10-03T07:30:00Z">
            <w:rPr/>
          </w:rPrChange>
        </w:rPr>
        <w:t>The first version was published on September 15, 2025. We received many responses from teachers, students, and experts within and outside VU</w:t>
      </w:r>
      <w:r w:rsidR="00394DD0" w:rsidRPr="009563C4">
        <w:rPr>
          <w:lang w:val="en-US"/>
          <w:rPrChange w:id="12" w:author="Draaijer, S. (Silvester)" w:date="2025-10-03T09:30:00Z" w16du:dateUtc="2025-10-03T07:30:00Z">
            <w:rPr/>
          </w:rPrChange>
        </w:rPr>
        <w:t xml:space="preserve"> Amsterdam</w:t>
      </w:r>
      <w:r w:rsidRPr="009563C4">
        <w:rPr>
          <w:lang w:val="en-US"/>
          <w:rPrChange w:id="13" w:author="Draaijer, S. (Silvester)" w:date="2025-10-03T09:30:00Z" w16du:dateUtc="2025-10-03T07:30:00Z">
            <w:rPr/>
          </w:rPrChange>
        </w:rPr>
        <w:t>. Many readers appreciated that there is now a document that can serve as a basis for education about AI. At the same time, we received critical comments that helped us improve the book.</w:t>
      </w:r>
    </w:p>
    <w:p w14:paraId="1FCC3351" w14:textId="2FEEC650" w:rsidR="00A83000" w:rsidRPr="009563C4" w:rsidRDefault="00A83000">
      <w:pPr>
        <w:rPr>
          <w:lang w:val="en-US"/>
          <w:rPrChange w:id="14" w:author="Draaijer, S. (Silvester)" w:date="2025-10-03T09:30:00Z" w16du:dateUtc="2025-10-03T07:30:00Z">
            <w:rPr/>
          </w:rPrChange>
        </w:rPr>
        <w:pPrChange w:id="15" w:author="Draaijer, S. (Silvester)" w:date="2025-10-03T09:28:00Z" w16du:dateUtc="2025-10-03T07:28:00Z">
          <w:pPr>
            <w:pStyle w:val="NormalWeb"/>
          </w:pPr>
        </w:pPrChange>
      </w:pPr>
      <w:r w:rsidRPr="009563C4">
        <w:rPr>
          <w:lang w:val="en-US"/>
          <w:rPrChange w:id="16" w:author="Draaijer, S. (Silvester)" w:date="2025-10-03T09:30:00Z" w16du:dateUtc="2025-10-03T07:30:00Z">
            <w:rPr/>
          </w:rPrChange>
        </w:rPr>
        <w:t>For example, readers wondered whether the book represents an official position of VU Amsterdam or whether students can derive rights from it (particularly because version 1.0 of this book had ‘</w:t>
      </w:r>
      <w:r w:rsidR="00A44B55">
        <w:rPr>
          <w:lang w:val="en-US"/>
        </w:rPr>
        <w:t>book</w:t>
      </w:r>
      <w:r w:rsidRPr="009563C4">
        <w:rPr>
          <w:lang w:val="en-US"/>
          <w:rPrChange w:id="17" w:author="Draaijer, S. (Silvester)" w:date="2025-10-03T09:30:00Z" w16du:dateUtc="2025-10-03T07:30:00Z">
            <w:rPr/>
          </w:rPrChange>
        </w:rPr>
        <w:t>’ in the title). That is not the case: the book is a tool for learning and debate. Readers also pointed out the importance of clear disclaimers and transparency about authorship and expertise.</w:t>
      </w:r>
      <w:r w:rsidR="00D40808" w:rsidRPr="009563C4">
        <w:rPr>
          <w:lang w:val="en-US"/>
          <w:rPrChange w:id="18" w:author="Draaijer, S. (Silvester)" w:date="2025-10-03T09:30:00Z" w16du:dateUtc="2025-10-03T07:30:00Z">
            <w:rPr/>
          </w:rPrChange>
        </w:rPr>
        <w:t xml:space="preserve"> </w:t>
      </w:r>
      <w:r w:rsidRPr="009563C4">
        <w:rPr>
          <w:lang w:val="en-US"/>
          <w:rPrChange w:id="19" w:author="Draaijer, S. (Silvester)" w:date="2025-10-03T09:30:00Z" w16du:dateUtc="2025-10-03T07:30:00Z">
            <w:rPr/>
          </w:rPrChange>
        </w:rPr>
        <w:t>In addition, teachers shared concerns about how students can continue to learn effectively while using AI in assignments and theses. This is a complex issue that deserves ongoing attention.</w:t>
      </w:r>
    </w:p>
    <w:p w14:paraId="77D95C40" w14:textId="29F5C243" w:rsidR="00A83000" w:rsidRPr="009563C4" w:rsidRDefault="00A83000">
      <w:pPr>
        <w:rPr>
          <w:lang w:val="en-US"/>
          <w:rPrChange w:id="20" w:author="Draaijer, S. (Silvester)" w:date="2025-10-03T09:30:00Z" w16du:dateUtc="2025-10-03T07:30:00Z">
            <w:rPr/>
          </w:rPrChange>
        </w:rPr>
        <w:pPrChange w:id="21" w:author="Draaijer, S. (Silvester)" w:date="2025-10-03T09:28:00Z" w16du:dateUtc="2025-10-03T07:28:00Z">
          <w:pPr>
            <w:pStyle w:val="NormalWeb"/>
          </w:pPr>
        </w:pPrChange>
      </w:pPr>
      <w:r w:rsidRPr="009563C4">
        <w:rPr>
          <w:lang w:val="en-US"/>
          <w:rPrChange w:id="22" w:author="Draaijer, S. (Silvester)" w:date="2025-10-03T09:30:00Z" w16du:dateUtc="2025-10-03T07:30:00Z">
            <w:rPr/>
          </w:rPrChange>
        </w:rPr>
        <w:t xml:space="preserve">Based on this feedback, we are now publishing a revised version. Passages have been </w:t>
      </w:r>
      <w:r w:rsidR="00AD5840" w:rsidRPr="00AD5840">
        <w:rPr>
          <w:lang w:val="en-US"/>
        </w:rPr>
        <w:t>clarified,</w:t>
      </w:r>
      <w:r w:rsidRPr="009563C4">
        <w:rPr>
          <w:lang w:val="en-US"/>
          <w:rPrChange w:id="23" w:author="Draaijer, S. (Silvester)" w:date="2025-10-03T09:30:00Z" w16du:dateUtc="2025-10-03T07:30:00Z">
            <w:rPr/>
          </w:rPrChange>
        </w:rPr>
        <w:t xml:space="preserve"> and necessary disclaimers have been added to </w:t>
      </w:r>
      <w:r w:rsidR="00D82226">
        <w:rPr>
          <w:lang w:val="en-US"/>
        </w:rPr>
        <w:t>explicate</w:t>
      </w:r>
      <w:r w:rsidRPr="009563C4">
        <w:rPr>
          <w:lang w:val="en-US"/>
          <w:rPrChange w:id="24" w:author="Draaijer, S. (Silvester)" w:date="2025-10-03T09:30:00Z" w16du:dateUtc="2025-10-03T07:30:00Z">
            <w:rPr/>
          </w:rPrChange>
        </w:rPr>
        <w:t xml:space="preserve"> the scope of this document.</w:t>
      </w:r>
    </w:p>
    <w:p w14:paraId="68B4FB6F" w14:textId="77777777" w:rsidR="00A83000" w:rsidRPr="009563C4" w:rsidRDefault="00A83000">
      <w:pPr>
        <w:rPr>
          <w:lang w:val="en-US"/>
          <w:rPrChange w:id="25" w:author="Draaijer, S. (Silvester)" w:date="2025-10-03T09:30:00Z" w16du:dateUtc="2025-10-03T07:30:00Z">
            <w:rPr/>
          </w:rPrChange>
        </w:rPr>
        <w:pPrChange w:id="26" w:author="Draaijer, S. (Silvester)" w:date="2025-10-03T09:28:00Z" w16du:dateUtc="2025-10-03T07:28:00Z">
          <w:pPr>
            <w:pStyle w:val="NormalWeb"/>
          </w:pPr>
        </w:pPrChange>
      </w:pPr>
      <w:r w:rsidRPr="009563C4">
        <w:rPr>
          <w:lang w:val="en-US"/>
          <w:rPrChange w:id="27" w:author="Draaijer, S. (Silvester)" w:date="2025-10-03T09:30:00Z" w16du:dateUtc="2025-10-03T07:30:00Z">
            <w:rPr/>
          </w:rPrChange>
        </w:rPr>
        <w:t>The book remains a living document that evolves with rapid technological developments, experiences from educational practice, and feedback from you, the reader. We invite everyone to continue learning, reflecting, and discussing the role of AI in education and society.</w:t>
      </w:r>
    </w:p>
    <w:p w14:paraId="021EB8A8" w14:textId="4A692BB1" w:rsidR="00A83000" w:rsidRDefault="00A83000" w:rsidP="00394DD0">
      <w:pPr>
        <w:rPr>
          <w:lang w:val="en-US"/>
        </w:rPr>
      </w:pPr>
      <w:r w:rsidRPr="009563C4">
        <w:rPr>
          <w:lang w:val="en-US"/>
          <w:rPrChange w:id="28" w:author="Draaijer, S. (Silvester)" w:date="2025-10-03T09:30:00Z" w16du:dateUtc="2025-10-03T07:30:00Z">
            <w:rPr/>
          </w:rPrChange>
        </w:rPr>
        <w:t>Silvester Draaijer, VU Centre for Teaching &amp; Learning</w:t>
      </w:r>
    </w:p>
    <w:p w14:paraId="3B30DACF" w14:textId="77777777" w:rsidR="00A0061C" w:rsidRPr="009563C4" w:rsidRDefault="00A0061C">
      <w:pPr>
        <w:rPr>
          <w:lang w:val="en-US"/>
          <w:rPrChange w:id="29" w:author="Draaijer, S. (Silvester)" w:date="2025-10-03T09:30:00Z" w16du:dateUtc="2025-10-03T07:30:00Z">
            <w:rPr/>
          </w:rPrChange>
        </w:rPr>
        <w:pPrChange w:id="30" w:author="Draaijer, S. (Silvester)" w:date="2025-10-03T09:28:00Z" w16du:dateUtc="2025-10-03T07:28:00Z">
          <w:pPr>
            <w:pStyle w:val="NormalWeb"/>
          </w:pPr>
        </w:pPrChange>
      </w:pPr>
    </w:p>
    <w:p w14:paraId="7A7DE314" w14:textId="77777777" w:rsidR="00A0061C" w:rsidRDefault="00A0061C">
      <w:pPr>
        <w:spacing w:after="160"/>
        <w:rPr>
          <w:ins w:id="31" w:author="Draaijer, S. (Silvester)" w:date="2025-10-03T09:31:00Z" w16du:dateUtc="2025-10-03T07:31:00Z"/>
          <w:rFonts w:ascii="Bahnschrift" w:eastAsiaTheme="minorEastAsia" w:hAnsi="Bahnschrift" w:cstheme="majorEastAsia"/>
          <w:color w:val="FFFFFF" w:themeColor="background1"/>
          <w:sz w:val="40"/>
          <w:szCs w:val="40"/>
          <w:lang w:val="en-US" w:eastAsia="en-US"/>
        </w:rPr>
      </w:pPr>
      <w:ins w:id="32" w:author="Draaijer, S. (Silvester)" w:date="2025-10-03T09:31:00Z" w16du:dateUtc="2025-10-03T07:31:00Z">
        <w:r>
          <w:rPr>
            <w:lang w:val="en-US"/>
          </w:rPr>
          <w:br w:type="page"/>
        </w:r>
      </w:ins>
    </w:p>
    <w:p w14:paraId="46A3A7A8" w14:textId="2292F2EB" w:rsidR="000A459C" w:rsidRPr="00AB5E91" w:rsidRDefault="4A0746CC" w:rsidP="002728A3">
      <w:pPr>
        <w:pStyle w:val="Heading1"/>
        <w:rPr>
          <w:lang w:val="en-US"/>
        </w:rPr>
      </w:pPr>
      <w:r w:rsidRPr="00EF10FA">
        <w:rPr>
          <w:lang w:val="en-US"/>
        </w:rPr>
        <w:lastRenderedPageBreak/>
        <w:t>Introduction</w:t>
      </w:r>
      <w:bookmarkEnd w:id="5"/>
    </w:p>
    <w:p w14:paraId="0F63C26F" w14:textId="77777777" w:rsidR="000A459C" w:rsidRPr="00AB5E91" w:rsidRDefault="000A459C" w:rsidP="00FB098A">
      <w:pPr>
        <w:pStyle w:val="Steljevoor"/>
        <w:rPr>
          <w:lang w:val="en-US"/>
        </w:rPr>
      </w:pPr>
      <w:r w:rsidRPr="00EF10FA">
        <w:rPr>
          <w:lang w:val="en-US"/>
        </w:rPr>
        <w:t xml:space="preserve">Imagine ... </w:t>
      </w:r>
    </w:p>
    <w:p w14:paraId="0126CD1B" w14:textId="6BFCC42B" w:rsidR="000A459C" w:rsidRPr="00AB5E91" w:rsidRDefault="000A459C" w:rsidP="000A459C">
      <w:pPr>
        <w:rPr>
          <w:lang w:val="en-US"/>
        </w:rPr>
      </w:pPr>
      <w:commentRangeStart w:id="33"/>
      <w:commentRangeStart w:id="34"/>
      <w:r w:rsidRPr="00EF10FA">
        <w:rPr>
          <w:lang w:val="en-US"/>
        </w:rPr>
        <w:t>You</w:t>
      </w:r>
      <w:r w:rsidR="49B4D1F9" w:rsidRPr="00EF10FA">
        <w:rPr>
          <w:lang w:val="en-US"/>
        </w:rPr>
        <w:t>’</w:t>
      </w:r>
      <w:r w:rsidRPr="00EF10FA">
        <w:rPr>
          <w:lang w:val="en-US"/>
        </w:rPr>
        <w:t>r</w:t>
      </w:r>
      <w:r w:rsidR="49B4D1F9" w:rsidRPr="00EF10FA">
        <w:rPr>
          <w:lang w:val="en-US"/>
        </w:rPr>
        <w:t>e</w:t>
      </w:r>
      <w:commentRangeEnd w:id="33"/>
      <w:r w:rsidRPr="00EF10FA">
        <w:rPr>
          <w:rStyle w:val="CommentReference"/>
          <w:sz w:val="20"/>
          <w:szCs w:val="20"/>
          <w:lang w:val="en-US"/>
        </w:rPr>
        <w:commentReference w:id="33"/>
      </w:r>
      <w:commentRangeEnd w:id="34"/>
      <w:r w:rsidRPr="00EF10FA">
        <w:rPr>
          <w:rStyle w:val="CommentReference"/>
          <w:sz w:val="20"/>
          <w:szCs w:val="20"/>
          <w:lang w:val="en-US"/>
        </w:rPr>
        <w:commentReference w:id="34"/>
      </w:r>
      <w:r w:rsidRPr="00EF10FA">
        <w:rPr>
          <w:lang w:val="en-US"/>
        </w:rPr>
        <w:t xml:space="preserve"> in the university library, it's late afternoon and your essay is due tomorrow. You open ChatGPT and type</w:t>
      </w:r>
      <w:r w:rsidR="3403805F" w:rsidRPr="00EF10FA">
        <w:rPr>
          <w:lang w:val="en-US"/>
        </w:rPr>
        <w:t>:</w:t>
      </w:r>
      <w:r w:rsidRPr="00EF10FA">
        <w:rPr>
          <w:lang w:val="en-US"/>
        </w:rPr>
        <w:t xml:space="preserve"> "Write an introduction for an essay on the influence of social media on democracy." Within five seconds, a seemingly perfect paragraph appears. You hesitate. Is this </w:t>
      </w:r>
      <w:r w:rsidR="00B81F0E" w:rsidRPr="00EF10FA">
        <w:rPr>
          <w:lang w:val="en-US"/>
        </w:rPr>
        <w:t>allowed</w:t>
      </w:r>
      <w:r w:rsidRPr="00EF10FA">
        <w:rPr>
          <w:lang w:val="en-US"/>
        </w:rPr>
        <w:t>? How will you know if this is correct? And perhaps most importantly</w:t>
      </w:r>
      <w:r w:rsidR="2A5BF305" w:rsidRPr="00EF10FA">
        <w:rPr>
          <w:lang w:val="en-US"/>
        </w:rPr>
        <w:t>:</w:t>
      </w:r>
      <w:r w:rsidRPr="00EF10FA">
        <w:rPr>
          <w:lang w:val="en-US"/>
        </w:rPr>
        <w:t xml:space="preserve"> do you </w:t>
      </w:r>
      <w:r w:rsidR="00B81F0E" w:rsidRPr="00EF10FA">
        <w:rPr>
          <w:lang w:val="en-US"/>
        </w:rPr>
        <w:t>understand</w:t>
      </w:r>
      <w:r w:rsidRPr="00EF10FA">
        <w:rPr>
          <w:lang w:val="en-US"/>
        </w:rPr>
        <w:t xml:space="preserve"> what is going on here, under the hood of this AI tool? You're not the only one struggling with questions like these. In this </w:t>
      </w:r>
      <w:r w:rsidR="00A44B55">
        <w:rPr>
          <w:lang w:val="en-US"/>
        </w:rPr>
        <w:t>book</w:t>
      </w:r>
      <w:r w:rsidRPr="00EF10FA">
        <w:rPr>
          <w:lang w:val="en-US"/>
        </w:rPr>
        <w:t xml:space="preserve">, you'll discover the answers to these and many more questions, and how to handle AI consciously, critically and effectively. </w:t>
      </w:r>
    </w:p>
    <w:p w14:paraId="7DE0807F" w14:textId="5AFE9629" w:rsidR="00C91C8F" w:rsidRPr="00EF10FA" w:rsidRDefault="00C91C8F" w:rsidP="00A0368D">
      <w:pPr>
        <w:pStyle w:val="Heading2"/>
        <w:rPr>
          <w:lang w:val="en-US"/>
        </w:rPr>
      </w:pPr>
      <w:bookmarkStart w:id="35" w:name="_Toc208677669"/>
      <w:r w:rsidRPr="00EF10FA">
        <w:rPr>
          <w:lang w:val="en-US"/>
        </w:rPr>
        <w:t xml:space="preserve">Who is this </w:t>
      </w:r>
      <w:r w:rsidR="00A44B55">
        <w:rPr>
          <w:lang w:val="en-US"/>
        </w:rPr>
        <w:t>book</w:t>
      </w:r>
      <w:r w:rsidR="003157FB" w:rsidRPr="00EF10FA">
        <w:rPr>
          <w:lang w:val="en-US"/>
        </w:rPr>
        <w:t xml:space="preserve"> </w:t>
      </w:r>
      <w:r w:rsidRPr="00EF10FA">
        <w:rPr>
          <w:lang w:val="en-US"/>
        </w:rPr>
        <w:t>for?</w:t>
      </w:r>
      <w:bookmarkEnd w:id="35"/>
    </w:p>
    <w:p w14:paraId="2F337092" w14:textId="539E7A60" w:rsidR="001642F1" w:rsidRPr="00AB5E91" w:rsidRDefault="6E4BB5FE" w:rsidP="00D14870">
      <w:pPr>
        <w:rPr>
          <w:lang w:val="en-US"/>
        </w:rPr>
      </w:pPr>
      <w:r w:rsidRPr="00EF10FA">
        <w:rPr>
          <w:lang w:val="en-US"/>
        </w:rPr>
        <w:t xml:space="preserve">This </w:t>
      </w:r>
      <w:r w:rsidR="00A44B55">
        <w:rPr>
          <w:lang w:val="en-US"/>
        </w:rPr>
        <w:t>book</w:t>
      </w:r>
      <w:r w:rsidR="5AC03959" w:rsidRPr="00EF10FA">
        <w:rPr>
          <w:lang w:val="en-US"/>
        </w:rPr>
        <w:t xml:space="preserve"> </w:t>
      </w:r>
      <w:r w:rsidR="6E73CF15" w:rsidRPr="00EF10FA">
        <w:rPr>
          <w:lang w:val="en-US"/>
        </w:rPr>
        <w:t xml:space="preserve">is a </w:t>
      </w:r>
      <w:r w:rsidRPr="00EF10FA">
        <w:rPr>
          <w:lang w:val="en-US"/>
        </w:rPr>
        <w:t xml:space="preserve">general introduction </w:t>
      </w:r>
      <w:r w:rsidR="3F9CE843" w:rsidRPr="00EF10FA">
        <w:rPr>
          <w:lang w:val="en-US"/>
        </w:rPr>
        <w:t xml:space="preserve">to </w:t>
      </w:r>
      <w:r w:rsidR="31AD647A" w:rsidRPr="00EF10FA">
        <w:rPr>
          <w:lang w:val="en-US"/>
        </w:rPr>
        <w:t xml:space="preserve">artificial intelligence (AI) </w:t>
      </w:r>
      <w:r w:rsidR="6E663EAE" w:rsidRPr="00EF10FA">
        <w:rPr>
          <w:lang w:val="en-US"/>
        </w:rPr>
        <w:t>and generative AI</w:t>
      </w:r>
      <w:r w:rsidR="5C025A8D" w:rsidRPr="00EF10FA">
        <w:rPr>
          <w:lang w:val="en-US"/>
        </w:rPr>
        <w:t xml:space="preserve">. </w:t>
      </w:r>
      <w:r w:rsidR="38380E1B" w:rsidRPr="00EF10FA">
        <w:rPr>
          <w:lang w:val="en-US"/>
        </w:rPr>
        <w:t xml:space="preserve">It was developed because AI </w:t>
      </w:r>
      <w:r w:rsidR="145BAA59" w:rsidRPr="00EF10FA">
        <w:rPr>
          <w:lang w:val="en-US"/>
        </w:rPr>
        <w:t xml:space="preserve">is </w:t>
      </w:r>
      <w:r w:rsidR="38380E1B" w:rsidRPr="00EF10FA">
        <w:rPr>
          <w:lang w:val="en-US"/>
        </w:rPr>
        <w:t xml:space="preserve">an indispensable part of your academic journey and future </w:t>
      </w:r>
      <w:r w:rsidR="009E0C84" w:rsidRPr="00EF10FA">
        <w:rPr>
          <w:lang w:val="en-US"/>
        </w:rPr>
        <w:t>career and</w:t>
      </w:r>
      <w:r w:rsidR="1B76DD31" w:rsidRPr="00EF10FA">
        <w:rPr>
          <w:lang w:val="en-US"/>
        </w:rPr>
        <w:t xml:space="preserve"> </w:t>
      </w:r>
      <w:r w:rsidR="38380E1B" w:rsidRPr="00EF10FA">
        <w:rPr>
          <w:lang w:val="en-US"/>
        </w:rPr>
        <w:t>has great societal impact.</w:t>
      </w:r>
    </w:p>
    <w:p w14:paraId="3BB90FF9" w14:textId="1976A3C5" w:rsidR="00C91C8F" w:rsidRPr="00AB5E91" w:rsidDel="00C91C8F" w:rsidRDefault="166CB46D" w:rsidP="417AEFA0">
      <w:pPr>
        <w:rPr>
          <w:lang w:val="en-US"/>
        </w:rPr>
      </w:pPr>
      <w:r w:rsidRPr="00EF10FA">
        <w:rPr>
          <w:lang w:val="en-US"/>
        </w:rPr>
        <w:t xml:space="preserve">This </w:t>
      </w:r>
      <w:r w:rsidR="5C70939D" w:rsidRPr="00EF10FA">
        <w:rPr>
          <w:lang w:val="en-US"/>
        </w:rPr>
        <w:t xml:space="preserve">textbook </w:t>
      </w:r>
      <w:r w:rsidR="34DE6F74" w:rsidRPr="00EF10FA">
        <w:rPr>
          <w:lang w:val="en-US"/>
        </w:rPr>
        <w:t xml:space="preserve">is especially </w:t>
      </w:r>
      <w:r w:rsidR="5C70939D" w:rsidRPr="00EF10FA">
        <w:rPr>
          <w:lang w:val="en-US"/>
        </w:rPr>
        <w:t xml:space="preserve">suitable </w:t>
      </w:r>
      <w:r w:rsidR="73277FE4" w:rsidRPr="00EF10FA">
        <w:rPr>
          <w:lang w:val="en-US"/>
        </w:rPr>
        <w:t xml:space="preserve">for students </w:t>
      </w:r>
      <w:r w:rsidR="2B117774" w:rsidRPr="00EF10FA">
        <w:rPr>
          <w:lang w:val="en-US"/>
        </w:rPr>
        <w:t xml:space="preserve">from </w:t>
      </w:r>
      <w:r w:rsidR="73277FE4" w:rsidRPr="00EF10FA">
        <w:rPr>
          <w:lang w:val="en-US"/>
        </w:rPr>
        <w:t xml:space="preserve">disciplines </w:t>
      </w:r>
      <w:r w:rsidR="47F1C153" w:rsidRPr="00EF10FA">
        <w:rPr>
          <w:lang w:val="en-US"/>
        </w:rPr>
        <w:t xml:space="preserve">without a specialization in AI </w:t>
      </w:r>
      <w:r w:rsidR="6147B3C1" w:rsidRPr="00EF10FA">
        <w:rPr>
          <w:lang w:val="en-US"/>
        </w:rPr>
        <w:t xml:space="preserve">such as </w:t>
      </w:r>
      <w:r w:rsidR="317860EF" w:rsidRPr="00EF10FA">
        <w:rPr>
          <w:lang w:val="en-US"/>
        </w:rPr>
        <w:t xml:space="preserve">medicine, law, </w:t>
      </w:r>
      <w:r w:rsidR="20D22B8B" w:rsidRPr="00EF10FA">
        <w:rPr>
          <w:lang w:val="en-US"/>
        </w:rPr>
        <w:t>psychology, or</w:t>
      </w:r>
      <w:r w:rsidR="317860EF" w:rsidRPr="00EF10FA">
        <w:rPr>
          <w:lang w:val="en-US"/>
        </w:rPr>
        <w:t xml:space="preserve"> economics</w:t>
      </w:r>
      <w:r w:rsidR="66B306C7" w:rsidRPr="00EF10FA">
        <w:rPr>
          <w:lang w:val="en-US"/>
        </w:rPr>
        <w:t xml:space="preserve">. </w:t>
      </w:r>
      <w:r w:rsidR="0CD3A37B" w:rsidRPr="00EF10FA">
        <w:rPr>
          <w:lang w:val="en-US"/>
        </w:rPr>
        <w:t xml:space="preserve">It provides </w:t>
      </w:r>
      <w:r w:rsidR="35D4A37C" w:rsidRPr="00EF10FA">
        <w:rPr>
          <w:lang w:val="en-US"/>
        </w:rPr>
        <w:t xml:space="preserve">an overview of the main concepts </w:t>
      </w:r>
      <w:r w:rsidR="7E0FAA33" w:rsidRPr="00EF10FA">
        <w:rPr>
          <w:lang w:val="en-US"/>
        </w:rPr>
        <w:t xml:space="preserve">around </w:t>
      </w:r>
      <w:r w:rsidR="35D4A37C" w:rsidRPr="00EF10FA">
        <w:rPr>
          <w:lang w:val="en-US"/>
        </w:rPr>
        <w:t xml:space="preserve">AI and its impact on you, </w:t>
      </w:r>
      <w:r w:rsidR="3967EF31" w:rsidRPr="00EF10FA">
        <w:rPr>
          <w:lang w:val="en-US"/>
        </w:rPr>
        <w:t>your studies, your future profession and society</w:t>
      </w:r>
      <w:r w:rsidR="317860EF" w:rsidRPr="00EF10FA">
        <w:rPr>
          <w:lang w:val="en-US"/>
        </w:rPr>
        <w:t xml:space="preserve">. </w:t>
      </w:r>
      <w:r w:rsidR="48794C61" w:rsidRPr="00EF10FA">
        <w:rPr>
          <w:lang w:val="en-US"/>
        </w:rPr>
        <w:t>With this textbook</w:t>
      </w:r>
      <w:r w:rsidR="7720D7C2" w:rsidRPr="00EF10FA">
        <w:rPr>
          <w:lang w:val="en-US"/>
        </w:rPr>
        <w:t xml:space="preserve">, you will work toward the following </w:t>
      </w:r>
      <w:r w:rsidR="48794C61" w:rsidRPr="00EF10FA">
        <w:rPr>
          <w:lang w:val="en-US"/>
        </w:rPr>
        <w:t>three goals:</w:t>
      </w:r>
    </w:p>
    <w:p w14:paraId="19A1EAB5" w14:textId="77F4FF91" w:rsidR="00C91C8F" w:rsidRPr="00AB5E91" w:rsidDel="00C91C8F" w:rsidRDefault="67BAE034" w:rsidP="5A1A5EFB">
      <w:pPr>
        <w:pStyle w:val="whitespace-normal"/>
        <w:numPr>
          <w:ilvl w:val="0"/>
          <w:numId w:val="14"/>
        </w:numPr>
        <w:rPr>
          <w:lang w:val="en-US"/>
        </w:rPr>
      </w:pPr>
      <w:r w:rsidRPr="00EF10FA">
        <w:rPr>
          <w:lang w:val="en-US"/>
        </w:rPr>
        <w:t>Gain</w:t>
      </w:r>
      <w:r w:rsidR="749C002B" w:rsidRPr="00EF10FA">
        <w:rPr>
          <w:lang w:val="en-US"/>
        </w:rPr>
        <w:t>ing</w:t>
      </w:r>
      <w:r w:rsidRPr="00EF10FA">
        <w:rPr>
          <w:lang w:val="en-US"/>
        </w:rPr>
        <w:t xml:space="preserve"> </w:t>
      </w:r>
      <w:r w:rsidR="124AD32F" w:rsidRPr="00EF10FA">
        <w:rPr>
          <w:lang w:val="en-US"/>
        </w:rPr>
        <w:t>knowledge and skills to use generative AI responsibly and effectively during your studies</w:t>
      </w:r>
      <w:r w:rsidR="1374923F" w:rsidRPr="00EF10FA">
        <w:rPr>
          <w:lang w:val="en-US"/>
        </w:rPr>
        <w:t xml:space="preserve">, </w:t>
      </w:r>
      <w:r w:rsidR="124AD32F" w:rsidRPr="00EF10FA">
        <w:rPr>
          <w:lang w:val="en-US"/>
        </w:rPr>
        <w:t xml:space="preserve">from writing papers to conducting research. </w:t>
      </w:r>
    </w:p>
    <w:p w14:paraId="59D0C65E" w14:textId="6EB5D66D" w:rsidR="00C91C8F" w:rsidRPr="00AB5E91" w:rsidDel="00C91C8F" w:rsidRDefault="4C8CB7D7" w:rsidP="5A1A5EFB">
      <w:pPr>
        <w:pStyle w:val="whitespace-normal"/>
        <w:numPr>
          <w:ilvl w:val="0"/>
          <w:numId w:val="14"/>
        </w:numPr>
        <w:rPr>
          <w:lang w:val="en-US"/>
        </w:rPr>
      </w:pPr>
      <w:r w:rsidRPr="00EF10FA">
        <w:rPr>
          <w:lang w:val="en-US"/>
        </w:rPr>
        <w:t xml:space="preserve">Prepare you </w:t>
      </w:r>
      <w:r w:rsidR="00C91C8F" w:rsidRPr="00EF10FA">
        <w:rPr>
          <w:lang w:val="en-US"/>
        </w:rPr>
        <w:t xml:space="preserve">for a job market in which AI literacy will become as important as computer literacy is today. </w:t>
      </w:r>
    </w:p>
    <w:p w14:paraId="57F42095" w14:textId="4AA382A0" w:rsidR="4B95FFD3" w:rsidRPr="00AB5E91" w:rsidRDefault="124AD32F" w:rsidP="4B95FFD3">
      <w:pPr>
        <w:pStyle w:val="whitespace-normal"/>
        <w:numPr>
          <w:ilvl w:val="0"/>
          <w:numId w:val="14"/>
        </w:numPr>
        <w:rPr>
          <w:lang w:val="en-US"/>
        </w:rPr>
      </w:pPr>
      <w:r w:rsidRPr="00EF10FA">
        <w:rPr>
          <w:lang w:val="en-US"/>
        </w:rPr>
        <w:t xml:space="preserve">Develop a critical and ethical attitude </w:t>
      </w:r>
      <w:r w:rsidR="7B3B210D" w:rsidRPr="00EF10FA">
        <w:rPr>
          <w:lang w:val="en-US"/>
        </w:rPr>
        <w:t xml:space="preserve">around </w:t>
      </w:r>
      <w:r w:rsidRPr="00EF10FA">
        <w:rPr>
          <w:lang w:val="en-US"/>
        </w:rPr>
        <w:t xml:space="preserve">AI so that you </w:t>
      </w:r>
      <w:r w:rsidR="40C29BFA" w:rsidRPr="00EF10FA">
        <w:rPr>
          <w:lang w:val="en-US"/>
        </w:rPr>
        <w:t>are</w:t>
      </w:r>
      <w:r w:rsidRPr="00EF10FA">
        <w:rPr>
          <w:lang w:val="en-US"/>
        </w:rPr>
        <w:t xml:space="preserve"> not just a user, but a conscious </w:t>
      </w:r>
      <w:r w:rsidRPr="00EF10FA">
        <w:rPr>
          <w:lang w:val="en-US"/>
        </w:rPr>
        <w:t xml:space="preserve">citizen who </w:t>
      </w:r>
      <w:r w:rsidR="07F12315" w:rsidRPr="00EF10FA">
        <w:rPr>
          <w:lang w:val="en-US"/>
        </w:rPr>
        <w:t>considers</w:t>
      </w:r>
      <w:r w:rsidR="722410F1" w:rsidRPr="00EF10FA">
        <w:rPr>
          <w:lang w:val="en-US"/>
        </w:rPr>
        <w:t xml:space="preserve"> </w:t>
      </w:r>
      <w:r w:rsidRPr="00EF10FA">
        <w:rPr>
          <w:lang w:val="en-US"/>
        </w:rPr>
        <w:t>the impact of AI on our society.</w:t>
      </w:r>
    </w:p>
    <w:p w14:paraId="5812E038" w14:textId="798C466E" w:rsidR="003F5089" w:rsidRDefault="46254C4C" w:rsidP="003F5089">
      <w:pPr>
        <w:rPr>
          <w:lang w:val="en-US"/>
        </w:rPr>
      </w:pPr>
      <w:r w:rsidRPr="00EF10FA">
        <w:rPr>
          <w:lang w:val="en-US"/>
        </w:rPr>
        <w:t>The book is not intended to study or develop scientific theories about AI, nor to convey all technical, mathematical</w:t>
      </w:r>
      <w:r w:rsidR="00C85974">
        <w:rPr>
          <w:lang w:val="en-US"/>
        </w:rPr>
        <w:t>, philosophical</w:t>
      </w:r>
      <w:r w:rsidRPr="00EF10FA">
        <w:rPr>
          <w:lang w:val="en-US"/>
        </w:rPr>
        <w:t xml:space="preserve"> and statistical knowledge about AI. Those specializations belong to the discipline-specific teaching of Computer Science, Artificial Intelligence, Sociology, Psychology</w:t>
      </w:r>
      <w:r w:rsidR="000651D3">
        <w:rPr>
          <w:lang w:val="en-US"/>
        </w:rPr>
        <w:t>, Philosophy</w:t>
      </w:r>
      <w:r w:rsidRPr="00EF10FA">
        <w:rPr>
          <w:lang w:val="en-US"/>
        </w:rPr>
        <w:t xml:space="preserve"> or Environmental Science, for example. What </w:t>
      </w:r>
      <w:r w:rsidR="00B54CF2" w:rsidRPr="00EF10FA">
        <w:rPr>
          <w:lang w:val="en-US"/>
        </w:rPr>
        <w:t>do you</w:t>
      </w:r>
      <w:r w:rsidRPr="00EF10FA">
        <w:rPr>
          <w:lang w:val="en-US"/>
        </w:rPr>
        <w:t xml:space="preserve"> need? Curiosity and a willingness to think critically about the role of AI.</w:t>
      </w:r>
    </w:p>
    <w:p w14:paraId="2B92F94F" w14:textId="242FCCDA" w:rsidR="003F5089" w:rsidRPr="003F5089" w:rsidRDefault="003F5089" w:rsidP="009849B8">
      <w:pPr>
        <w:pStyle w:val="Revisions"/>
      </w:pPr>
      <w:proofErr w:type="spellStart"/>
      <w:r w:rsidRPr="003F5089">
        <w:t>Note</w:t>
      </w:r>
      <w:proofErr w:type="spellEnd"/>
      <w:r w:rsidRPr="003F5089">
        <w:t xml:space="preserve"> on </w:t>
      </w:r>
      <w:proofErr w:type="spellStart"/>
      <w:r w:rsidRPr="003F5089">
        <w:t>version</w:t>
      </w:r>
      <w:proofErr w:type="spellEnd"/>
      <w:r w:rsidRPr="003F5089">
        <w:t xml:space="preserve"> 1.1 of </w:t>
      </w:r>
      <w:proofErr w:type="spellStart"/>
      <w:r w:rsidRPr="003F5089">
        <w:t>this</w:t>
      </w:r>
      <w:proofErr w:type="spellEnd"/>
      <w:r w:rsidRPr="003F5089">
        <w:t xml:space="preserve"> </w:t>
      </w:r>
      <w:proofErr w:type="spellStart"/>
      <w:r w:rsidRPr="003F5089">
        <w:t>book</w:t>
      </w:r>
      <w:proofErr w:type="spellEnd"/>
    </w:p>
    <w:p w14:paraId="5D790FFC" w14:textId="2E0FFC27" w:rsidR="003F5089" w:rsidRPr="009849B8" w:rsidRDefault="003F5089" w:rsidP="009849B8">
      <w:pPr>
        <w:pStyle w:val="Boxtext"/>
      </w:pPr>
      <w:proofErr w:type="spellStart"/>
      <w:r w:rsidRPr="003F5089">
        <w:t>Following</w:t>
      </w:r>
      <w:proofErr w:type="spellEnd"/>
      <w:r w:rsidRPr="003F5089">
        <w:t xml:space="preserve"> feedback on </w:t>
      </w:r>
      <w:proofErr w:type="spellStart"/>
      <w:r w:rsidRPr="003F5089">
        <w:t>version</w:t>
      </w:r>
      <w:proofErr w:type="spellEnd"/>
      <w:r w:rsidRPr="003F5089">
        <w:t xml:space="preserve"> 1.0 of </w:t>
      </w:r>
      <w:proofErr w:type="spellStart"/>
      <w:r w:rsidRPr="003F5089">
        <w:t>the</w:t>
      </w:r>
      <w:proofErr w:type="spellEnd"/>
      <w:r w:rsidRPr="003F5089">
        <w:t xml:space="preserve"> </w:t>
      </w:r>
      <w:proofErr w:type="spellStart"/>
      <w:r w:rsidRPr="003F5089">
        <w:t>book</w:t>
      </w:r>
      <w:proofErr w:type="spellEnd"/>
      <w:r w:rsidRPr="003F5089">
        <w:t xml:space="preserve">, we </w:t>
      </w:r>
      <w:proofErr w:type="spellStart"/>
      <w:r w:rsidRPr="003F5089">
        <w:t>emphasize</w:t>
      </w:r>
      <w:proofErr w:type="spellEnd"/>
      <w:r w:rsidRPr="003F5089">
        <w:t xml:space="preserve"> </w:t>
      </w:r>
      <w:proofErr w:type="spellStart"/>
      <w:r w:rsidRPr="003F5089">
        <w:t>that</w:t>
      </w:r>
      <w:proofErr w:type="spellEnd"/>
      <w:r w:rsidRPr="003F5089">
        <w:t xml:space="preserve"> </w:t>
      </w:r>
      <w:proofErr w:type="spellStart"/>
      <w:r w:rsidRPr="003F5089">
        <w:t>the</w:t>
      </w:r>
      <w:proofErr w:type="spellEnd"/>
      <w:r w:rsidRPr="003F5089">
        <w:t xml:space="preserve"> </w:t>
      </w:r>
      <w:proofErr w:type="spellStart"/>
      <w:r w:rsidRPr="003F5089">
        <w:t>book</w:t>
      </w:r>
      <w:proofErr w:type="spellEnd"/>
      <w:r w:rsidRPr="003F5089">
        <w:t xml:space="preserve"> was </w:t>
      </w:r>
      <w:proofErr w:type="spellStart"/>
      <w:r w:rsidRPr="003F5089">
        <w:t>developed</w:t>
      </w:r>
      <w:proofErr w:type="spellEnd"/>
      <w:r w:rsidRPr="003F5089">
        <w:t xml:space="preserve"> </w:t>
      </w:r>
      <w:proofErr w:type="spellStart"/>
      <w:r w:rsidRPr="003F5089">
        <w:t>by</w:t>
      </w:r>
      <w:proofErr w:type="spellEnd"/>
      <w:r w:rsidRPr="003F5089">
        <w:t xml:space="preserve"> </w:t>
      </w:r>
      <w:proofErr w:type="spellStart"/>
      <w:r w:rsidRPr="003F5089">
        <w:t>the</w:t>
      </w:r>
      <w:proofErr w:type="spellEnd"/>
      <w:r w:rsidRPr="003F5089">
        <w:t xml:space="preserve"> VU </w:t>
      </w:r>
      <w:proofErr w:type="spellStart"/>
      <w:r w:rsidRPr="003F5089">
        <w:t>Education</w:t>
      </w:r>
      <w:proofErr w:type="spellEnd"/>
      <w:r w:rsidRPr="003F5089">
        <w:t xml:space="preserve"> </w:t>
      </w:r>
      <w:r w:rsidR="00F27FF8">
        <w:t xml:space="preserve">Lab </w:t>
      </w:r>
      <w:r w:rsidRPr="003F5089">
        <w:t xml:space="preserve">as a tool </w:t>
      </w:r>
      <w:proofErr w:type="spellStart"/>
      <w:r w:rsidRPr="003F5089">
        <w:t>for</w:t>
      </w:r>
      <w:proofErr w:type="spellEnd"/>
      <w:r w:rsidRPr="003F5089">
        <w:t xml:space="preserve"> </w:t>
      </w:r>
      <w:proofErr w:type="spellStart"/>
      <w:r w:rsidRPr="003F5089">
        <w:t>teachers</w:t>
      </w:r>
      <w:proofErr w:type="spellEnd"/>
      <w:r w:rsidRPr="003F5089">
        <w:t xml:space="preserve">, </w:t>
      </w:r>
      <w:proofErr w:type="spellStart"/>
      <w:r w:rsidRPr="003F5089">
        <w:t>who</w:t>
      </w:r>
      <w:proofErr w:type="spellEnd"/>
      <w:r w:rsidRPr="003F5089">
        <w:t xml:space="preserve"> </w:t>
      </w:r>
      <w:proofErr w:type="spellStart"/>
      <w:r w:rsidRPr="003F5089">
        <w:t>can</w:t>
      </w:r>
      <w:proofErr w:type="spellEnd"/>
      <w:r w:rsidRPr="003F5089">
        <w:t xml:space="preserve"> </w:t>
      </w:r>
      <w:proofErr w:type="spellStart"/>
      <w:r w:rsidRPr="003F5089">
        <w:t>then</w:t>
      </w:r>
      <w:proofErr w:type="spellEnd"/>
      <w:r w:rsidRPr="003F5089">
        <w:t xml:space="preserve"> </w:t>
      </w:r>
      <w:proofErr w:type="spellStart"/>
      <w:r w:rsidRPr="003F5089">
        <w:t>apply</w:t>
      </w:r>
      <w:proofErr w:type="spellEnd"/>
      <w:r w:rsidRPr="003F5089">
        <w:t xml:space="preserve"> </w:t>
      </w:r>
      <w:proofErr w:type="spellStart"/>
      <w:r w:rsidRPr="003F5089">
        <w:t>this</w:t>
      </w:r>
      <w:proofErr w:type="spellEnd"/>
      <w:r w:rsidRPr="003F5089">
        <w:t xml:space="preserve"> </w:t>
      </w:r>
      <w:proofErr w:type="spellStart"/>
      <w:r w:rsidRPr="003F5089">
        <w:t>book</w:t>
      </w:r>
      <w:proofErr w:type="spellEnd"/>
      <w:r w:rsidRPr="003F5089">
        <w:t xml:space="preserve"> or </w:t>
      </w:r>
      <w:proofErr w:type="spellStart"/>
      <w:r w:rsidRPr="003F5089">
        <w:t>chapters</w:t>
      </w:r>
      <w:proofErr w:type="spellEnd"/>
      <w:r w:rsidRPr="003F5089">
        <w:t xml:space="preserve"> </w:t>
      </w:r>
      <w:proofErr w:type="spellStart"/>
      <w:r w:rsidRPr="003F5089">
        <w:t>thereof</w:t>
      </w:r>
      <w:proofErr w:type="spellEnd"/>
      <w:r w:rsidRPr="003F5089">
        <w:t xml:space="preserve"> in </w:t>
      </w:r>
      <w:proofErr w:type="spellStart"/>
      <w:r w:rsidRPr="003F5089">
        <w:t>their</w:t>
      </w:r>
      <w:proofErr w:type="spellEnd"/>
      <w:r w:rsidRPr="003F5089">
        <w:t xml:space="preserve"> teaching. It is </w:t>
      </w:r>
      <w:proofErr w:type="spellStart"/>
      <w:r w:rsidRPr="003F5089">
        <w:t>not</w:t>
      </w:r>
      <w:proofErr w:type="spellEnd"/>
      <w:r w:rsidRPr="003F5089">
        <w:t xml:space="preserve"> a guideline. </w:t>
      </w:r>
      <w:proofErr w:type="spellStart"/>
      <w:r w:rsidRPr="003F5089">
        <w:t>Faculties</w:t>
      </w:r>
      <w:proofErr w:type="spellEnd"/>
      <w:r w:rsidRPr="003F5089">
        <w:t xml:space="preserve"> </w:t>
      </w:r>
      <w:proofErr w:type="spellStart"/>
      <w:r w:rsidRPr="003F5089">
        <w:t>and</w:t>
      </w:r>
      <w:proofErr w:type="spellEnd"/>
      <w:r w:rsidRPr="003F5089">
        <w:t xml:space="preserve"> </w:t>
      </w:r>
      <w:proofErr w:type="spellStart"/>
      <w:r w:rsidRPr="003F5089">
        <w:t>teachers</w:t>
      </w:r>
      <w:proofErr w:type="spellEnd"/>
      <w:r w:rsidRPr="003F5089">
        <w:t xml:space="preserve"> </w:t>
      </w:r>
      <w:proofErr w:type="spellStart"/>
      <w:r w:rsidRPr="003F5089">
        <w:t>retain</w:t>
      </w:r>
      <w:proofErr w:type="spellEnd"/>
      <w:r w:rsidRPr="003F5089">
        <w:t xml:space="preserve"> control </w:t>
      </w:r>
      <w:proofErr w:type="spellStart"/>
      <w:r w:rsidRPr="003F5089">
        <w:t>and</w:t>
      </w:r>
      <w:proofErr w:type="spellEnd"/>
      <w:r w:rsidRPr="003F5089">
        <w:t xml:space="preserve"> </w:t>
      </w:r>
      <w:proofErr w:type="spellStart"/>
      <w:r w:rsidRPr="003F5089">
        <w:t>decide</w:t>
      </w:r>
      <w:proofErr w:type="spellEnd"/>
      <w:r w:rsidRPr="003F5089">
        <w:t xml:space="preserve"> </w:t>
      </w:r>
      <w:proofErr w:type="spellStart"/>
      <w:r w:rsidRPr="003F5089">
        <w:t>for</w:t>
      </w:r>
      <w:proofErr w:type="spellEnd"/>
      <w:r w:rsidRPr="003F5089">
        <w:t xml:space="preserve"> </w:t>
      </w:r>
      <w:proofErr w:type="spellStart"/>
      <w:r w:rsidRPr="003F5089">
        <w:t>themselves</w:t>
      </w:r>
      <w:proofErr w:type="spellEnd"/>
      <w:r w:rsidRPr="003F5089">
        <w:t xml:space="preserve"> </w:t>
      </w:r>
      <w:proofErr w:type="spellStart"/>
      <w:r w:rsidRPr="003F5089">
        <w:t>which</w:t>
      </w:r>
      <w:proofErr w:type="spellEnd"/>
      <w:r w:rsidRPr="003F5089">
        <w:t xml:space="preserve"> </w:t>
      </w:r>
      <w:proofErr w:type="spellStart"/>
      <w:r w:rsidRPr="003F5089">
        <w:t>parts</w:t>
      </w:r>
      <w:proofErr w:type="spellEnd"/>
      <w:r w:rsidRPr="003F5089">
        <w:t xml:space="preserve"> </w:t>
      </w:r>
      <w:proofErr w:type="spellStart"/>
      <w:r w:rsidRPr="003F5089">
        <w:t>they</w:t>
      </w:r>
      <w:proofErr w:type="spellEnd"/>
      <w:r w:rsidRPr="003F5089">
        <w:t xml:space="preserve"> </w:t>
      </w:r>
      <w:proofErr w:type="spellStart"/>
      <w:r w:rsidRPr="003F5089">
        <w:t>will</w:t>
      </w:r>
      <w:proofErr w:type="spellEnd"/>
      <w:r w:rsidRPr="003F5089">
        <w:t xml:space="preserve"> </w:t>
      </w:r>
      <w:proofErr w:type="spellStart"/>
      <w:r w:rsidRPr="003F5089">
        <w:t>use</w:t>
      </w:r>
      <w:proofErr w:type="spellEnd"/>
      <w:r w:rsidRPr="003F5089">
        <w:t xml:space="preserve"> in </w:t>
      </w:r>
      <w:proofErr w:type="spellStart"/>
      <w:r w:rsidRPr="003F5089">
        <w:t>their</w:t>
      </w:r>
      <w:proofErr w:type="spellEnd"/>
      <w:r w:rsidRPr="003F5089">
        <w:t xml:space="preserve"> teaching. The </w:t>
      </w:r>
      <w:proofErr w:type="spellStart"/>
      <w:r w:rsidRPr="003F5089">
        <w:t>book</w:t>
      </w:r>
      <w:proofErr w:type="spellEnd"/>
      <w:r w:rsidRPr="003F5089">
        <w:t xml:space="preserve"> is a living document </w:t>
      </w:r>
      <w:proofErr w:type="spellStart"/>
      <w:r w:rsidRPr="003F5089">
        <w:t>that</w:t>
      </w:r>
      <w:proofErr w:type="spellEnd"/>
      <w:r w:rsidRPr="003F5089">
        <w:t xml:space="preserve"> </w:t>
      </w:r>
      <w:proofErr w:type="spellStart"/>
      <w:r w:rsidRPr="003F5089">
        <w:t>continues</w:t>
      </w:r>
      <w:proofErr w:type="spellEnd"/>
      <w:r w:rsidRPr="003F5089">
        <w:t xml:space="preserve"> </w:t>
      </w:r>
      <w:proofErr w:type="spellStart"/>
      <w:r w:rsidRPr="003F5089">
        <w:t>to</w:t>
      </w:r>
      <w:proofErr w:type="spellEnd"/>
      <w:r w:rsidRPr="003F5089">
        <w:t xml:space="preserve"> </w:t>
      </w:r>
      <w:proofErr w:type="spellStart"/>
      <w:r w:rsidRPr="003F5089">
        <w:t>grow</w:t>
      </w:r>
      <w:proofErr w:type="spellEnd"/>
      <w:r w:rsidRPr="003F5089">
        <w:t xml:space="preserve"> </w:t>
      </w:r>
      <w:proofErr w:type="spellStart"/>
      <w:r w:rsidRPr="003F5089">
        <w:t>through</w:t>
      </w:r>
      <w:proofErr w:type="spellEnd"/>
      <w:r w:rsidRPr="003F5089">
        <w:t xml:space="preserve"> feedback </w:t>
      </w:r>
      <w:proofErr w:type="spellStart"/>
      <w:r w:rsidRPr="003F5089">
        <w:t>from</w:t>
      </w:r>
      <w:proofErr w:type="spellEnd"/>
      <w:r w:rsidRPr="003F5089">
        <w:t xml:space="preserve"> </w:t>
      </w:r>
      <w:proofErr w:type="spellStart"/>
      <w:r w:rsidRPr="003F5089">
        <w:t>educational</w:t>
      </w:r>
      <w:proofErr w:type="spellEnd"/>
      <w:r w:rsidRPr="003F5089">
        <w:t xml:space="preserve"> </w:t>
      </w:r>
      <w:proofErr w:type="spellStart"/>
      <w:r w:rsidRPr="003F5089">
        <w:t>practice</w:t>
      </w:r>
      <w:proofErr w:type="spellEnd"/>
      <w:r w:rsidRPr="003F5089">
        <w:t>.</w:t>
      </w:r>
    </w:p>
    <w:p w14:paraId="489741CD" w14:textId="760B911B" w:rsidR="000A459C" w:rsidRPr="00B54CF2" w:rsidRDefault="000A459C" w:rsidP="00435754">
      <w:pPr>
        <w:pStyle w:val="Heading2"/>
        <w:rPr>
          <w:lang w:val="en-US"/>
        </w:rPr>
      </w:pPr>
      <w:bookmarkStart w:id="36" w:name="_Toc208677670"/>
      <w:r w:rsidRPr="00EF10FA">
        <w:rPr>
          <w:lang w:val="en-US"/>
        </w:rPr>
        <w:t>What is AI?</w:t>
      </w:r>
      <w:bookmarkEnd w:id="36"/>
    </w:p>
    <w:p w14:paraId="6DC429C4" w14:textId="703FC7E7" w:rsidR="000A459C" w:rsidRPr="00B54CF2" w:rsidRDefault="57899FCF" w:rsidP="000A459C">
      <w:pPr>
        <w:rPr>
          <w:lang w:val="en-US"/>
        </w:rPr>
      </w:pPr>
      <w:r w:rsidRPr="00EF10FA">
        <w:rPr>
          <w:lang w:val="en-US"/>
        </w:rPr>
        <w:t xml:space="preserve">When you think of </w:t>
      </w:r>
      <w:r w:rsidR="00036718" w:rsidRPr="00EF10FA">
        <w:rPr>
          <w:lang w:val="en-US"/>
        </w:rPr>
        <w:t>AI</w:t>
      </w:r>
      <w:r w:rsidR="343FD69F" w:rsidRPr="00EF10FA">
        <w:rPr>
          <w:lang w:val="en-US"/>
        </w:rPr>
        <w:t xml:space="preserve">, you may </w:t>
      </w:r>
      <w:r w:rsidR="7D7786CA" w:rsidRPr="00EF10FA">
        <w:rPr>
          <w:lang w:val="en-US"/>
        </w:rPr>
        <w:t>be reminded</w:t>
      </w:r>
      <w:r w:rsidR="343FD69F" w:rsidRPr="00EF10FA">
        <w:rPr>
          <w:lang w:val="en-US"/>
        </w:rPr>
        <w:t xml:space="preserve"> of smart robots, self-driving cars or science fiction movies. But AI is much more mundane and closer than that. The recommendations Netflix gives you, the spam filter in your mailbox, the route planning in Google Maps</w:t>
      </w:r>
      <w:r w:rsidR="217439B1" w:rsidRPr="00EF10FA">
        <w:rPr>
          <w:lang w:val="en-US"/>
        </w:rPr>
        <w:t xml:space="preserve"> </w:t>
      </w:r>
      <w:r w:rsidR="00A14D2D">
        <w:rPr>
          <w:lang w:val="en-US"/>
        </w:rPr>
        <w:t>-</w:t>
      </w:r>
      <w:r w:rsidR="217439B1" w:rsidRPr="00EF10FA">
        <w:rPr>
          <w:lang w:val="en-US"/>
        </w:rPr>
        <w:t xml:space="preserve"> </w:t>
      </w:r>
      <w:r w:rsidR="343FD69F" w:rsidRPr="00EF10FA">
        <w:rPr>
          <w:lang w:val="en-US"/>
        </w:rPr>
        <w:t xml:space="preserve">these are all examples of classic AI. These </w:t>
      </w:r>
      <w:r w:rsidR="343FD69F" w:rsidRPr="00EF10FA">
        <w:rPr>
          <w:lang w:val="en-US"/>
        </w:rPr>
        <w:lastRenderedPageBreak/>
        <w:t xml:space="preserve">systems </w:t>
      </w:r>
      <w:proofErr w:type="spellStart"/>
      <w:r w:rsidR="2D31957B" w:rsidRPr="00EF10FA">
        <w:rPr>
          <w:lang w:val="en-US"/>
        </w:rPr>
        <w:t>analyse</w:t>
      </w:r>
      <w:proofErr w:type="spellEnd"/>
      <w:r w:rsidR="343FD69F" w:rsidRPr="00EF10FA">
        <w:rPr>
          <w:lang w:val="en-US"/>
        </w:rPr>
        <w:t xml:space="preserve"> data, recognize patterns and make decisions or predictions based on them</w:t>
      </w:r>
      <w:r w:rsidR="00B54CF2">
        <w:rPr>
          <w:lang w:val="en-US"/>
        </w:rPr>
        <w:t xml:space="preserve"> </w:t>
      </w:r>
      <w:r w:rsidRPr="00EF10FA">
        <w:rPr>
          <w:lang w:val="en-US"/>
        </w:rPr>
        <w:fldChar w:fldCharType="begin"/>
      </w:r>
      <w:r w:rsidR="00B54CF2">
        <w:rPr>
          <w:lang w:val="en-US"/>
        </w:rPr>
        <w:instrText xml:space="preserve"> ADDIN ZOTERO_ITEM CSL_CITATION {"citationID":"A9rPCX80","properties":{"formattedCitation":"(LeCun et al., 2015)","plainCitation":"(LeCun et al., 2015)","noteIndex":0},"citationItems":[{"id":16870,"uris":["http://zotero.org/users/1688/items/RTIND2XS"],"itemData":{"id":16870,"type":"article-journal","container-title":"Nature","issue":"7553","journalAbbreviation":"Nature","page":"436-444","title":"Deep learning","volume":"521","author":[{"family":"LeCun","given":"Y."},{"family":"Bengio","given":"Y."},{"family":"Hinton","given":"G."}],"issued":{"date-parts":[["2015"]]}}}],"schema":"https://github.com/citation-style-language/schema/raw/master/csl-citation.json"} </w:instrText>
      </w:r>
      <w:r w:rsidRPr="00EF10FA">
        <w:rPr>
          <w:lang w:val="en-US"/>
        </w:rPr>
        <w:fldChar w:fldCharType="separate"/>
      </w:r>
      <w:r w:rsidR="00B54CF2">
        <w:rPr>
          <w:lang w:val="en-US"/>
        </w:rPr>
        <w:t>(LeCun et al., 2015)</w:t>
      </w:r>
      <w:r w:rsidRPr="00EF10FA">
        <w:rPr>
          <w:lang w:val="en-US"/>
        </w:rPr>
        <w:fldChar w:fldCharType="end"/>
      </w:r>
      <w:r w:rsidR="00B54CF2">
        <w:rPr>
          <w:lang w:val="en-US"/>
        </w:rPr>
        <w:t>.</w:t>
      </w:r>
    </w:p>
    <w:p w14:paraId="198336C5" w14:textId="04F1C0BC" w:rsidR="000A459C" w:rsidRPr="00B54CF2" w:rsidRDefault="58780010" w:rsidP="4B95FFD3">
      <w:pPr>
        <w:rPr>
          <w:lang w:val="en-US"/>
        </w:rPr>
      </w:pPr>
      <w:r w:rsidRPr="00EF10FA">
        <w:rPr>
          <w:lang w:val="en-US"/>
        </w:rPr>
        <w:t>Artificial intelligence refers to technologies that can perform tasks that normally require human intelligence, such as reasoning, learning, planning and understanding language</w:t>
      </w:r>
      <w:r w:rsidR="00B54CF2">
        <w:rPr>
          <w:lang w:val="en-US"/>
        </w:rPr>
        <w:t xml:space="preserve"> </w:t>
      </w:r>
      <w:r w:rsidRPr="00EF10FA">
        <w:rPr>
          <w:lang w:val="en-US"/>
        </w:rPr>
        <w:fldChar w:fldCharType="begin"/>
      </w:r>
      <w:r w:rsidR="00B54CF2">
        <w:rPr>
          <w:lang w:val="en-US"/>
        </w:rPr>
        <w:instrText xml:space="preserve"> ADDIN ZOTERO_ITEM CSL_CITATION {"citationID":"n1HwJu20","properties":{"formattedCitation":"(Russell &amp; Norvig, 2016)","plainCitation":"(Russell &amp; Norvig, 2016)","noteIndex":0},"citationItems":[{"id":16871,"uris":["http://zotero.org/users/1688/items/VJMHDUMF"],"itemData":{"id":16871,"type":"book","event-place":"Malaysia","publisher":"Pearson Education Limited","publisher-place":"Malaysia","title":"Artificial Intelligence: A Modern Approach","author":[{"family":"Russell","given":"S. J."},{"family":"Norvig","given":"P."}],"issued":{"date-parts":[["2016"]]}}}],"schema":"https://github.com/citation-style-language/schema/raw/master/csl-citation.json"} </w:instrText>
      </w:r>
      <w:r w:rsidRPr="00EF10FA">
        <w:rPr>
          <w:lang w:val="en-US"/>
        </w:rPr>
        <w:fldChar w:fldCharType="separate"/>
      </w:r>
      <w:r w:rsidR="00B54CF2">
        <w:rPr>
          <w:lang w:val="en-US"/>
        </w:rPr>
        <w:t>(Russell &amp; Norvig, 2016)</w:t>
      </w:r>
      <w:r w:rsidRPr="00EF10FA">
        <w:rPr>
          <w:lang w:val="en-US"/>
        </w:rPr>
        <w:fldChar w:fldCharType="end"/>
      </w:r>
      <w:r w:rsidRPr="00EF10FA">
        <w:rPr>
          <w:lang w:val="en-US"/>
        </w:rPr>
        <w:t xml:space="preserve">. Within AI, </w:t>
      </w:r>
      <w:r w:rsidR="0E0A89C1" w:rsidRPr="00EF10FA">
        <w:rPr>
          <w:lang w:val="en-US"/>
        </w:rPr>
        <w:t xml:space="preserve">there </w:t>
      </w:r>
      <w:r w:rsidRPr="00EF10FA">
        <w:rPr>
          <w:lang w:val="en-US"/>
        </w:rPr>
        <w:t xml:space="preserve">are several subfields such as machine learning, natural language processing (NLP), and computer vision. Generative AI is a relatively new variant and has received the most attention in the last years. Since the advent of ChatGPT in </w:t>
      </w:r>
      <w:r w:rsidR="4D0775DF" w:rsidRPr="00EF10FA">
        <w:rPr>
          <w:lang w:val="en-US"/>
        </w:rPr>
        <w:t>November 2022</w:t>
      </w:r>
      <w:r w:rsidRPr="00EF10FA">
        <w:rPr>
          <w:lang w:val="en-US"/>
        </w:rPr>
        <w:t xml:space="preserve">, AI is often </w:t>
      </w:r>
      <w:r w:rsidR="7F608E94" w:rsidRPr="00EF10FA">
        <w:rPr>
          <w:lang w:val="en-US"/>
        </w:rPr>
        <w:t>confused</w:t>
      </w:r>
      <w:r w:rsidRPr="00EF10FA">
        <w:rPr>
          <w:lang w:val="en-US"/>
        </w:rPr>
        <w:t xml:space="preserve"> with generative AI. </w:t>
      </w:r>
      <w:r w:rsidR="54E4CD98" w:rsidRPr="00EF10FA">
        <w:rPr>
          <w:lang w:val="en-US"/>
        </w:rPr>
        <w:t xml:space="preserve">Why that's incorrect, you'll read below.  </w:t>
      </w:r>
    </w:p>
    <w:p w14:paraId="59D8F310" w14:textId="77777777" w:rsidR="000A459C" w:rsidRPr="00B54CF2" w:rsidRDefault="000A459C" w:rsidP="00435754">
      <w:pPr>
        <w:pStyle w:val="Heading2"/>
        <w:rPr>
          <w:lang w:val="en-US"/>
        </w:rPr>
      </w:pPr>
      <w:bookmarkStart w:id="37" w:name="_Toc208677671"/>
      <w:r w:rsidRPr="00EF10FA">
        <w:rPr>
          <w:lang w:val="en-US"/>
        </w:rPr>
        <w:t>What is generative AI?</w:t>
      </w:r>
      <w:bookmarkEnd w:id="37"/>
    </w:p>
    <w:p w14:paraId="72F1A24C" w14:textId="48CE9AB2" w:rsidR="000A459C" w:rsidRPr="00B54CF2" w:rsidRDefault="343FD69F" w:rsidP="000A459C">
      <w:pPr>
        <w:rPr>
          <w:lang w:val="en-US"/>
        </w:rPr>
      </w:pPr>
      <w:r w:rsidRPr="00EF10FA">
        <w:rPr>
          <w:lang w:val="en-US"/>
        </w:rPr>
        <w:t xml:space="preserve">Unlike classic AI, which primarily recognizes and classifies, generative AI </w:t>
      </w:r>
      <w:proofErr w:type="gramStart"/>
      <w:r w:rsidRPr="00EF10FA">
        <w:rPr>
          <w:lang w:val="en-US"/>
        </w:rPr>
        <w:t>is capable of creating</w:t>
      </w:r>
      <w:proofErr w:type="gramEnd"/>
      <w:r w:rsidRPr="00EF10FA">
        <w:rPr>
          <w:lang w:val="en-US"/>
        </w:rPr>
        <w:t xml:space="preserve"> new content. Think</w:t>
      </w:r>
      <w:r w:rsidR="7DEF1E58" w:rsidRPr="00EF10FA">
        <w:rPr>
          <w:lang w:val="en-US"/>
        </w:rPr>
        <w:t xml:space="preserve"> of</w:t>
      </w:r>
      <w:r w:rsidRPr="00EF10FA">
        <w:rPr>
          <w:lang w:val="en-US"/>
        </w:rPr>
        <w:t xml:space="preserve"> text, image, </w:t>
      </w:r>
      <w:r w:rsidR="5E3D223D" w:rsidRPr="00EF10FA">
        <w:rPr>
          <w:lang w:val="en-US"/>
        </w:rPr>
        <w:t xml:space="preserve">audio, </w:t>
      </w:r>
      <w:r w:rsidR="00B54CF2">
        <w:rPr>
          <w:lang w:val="en-US"/>
        </w:rPr>
        <w:t>and</w:t>
      </w:r>
      <w:r w:rsidRPr="00EF10FA">
        <w:rPr>
          <w:lang w:val="en-US"/>
        </w:rPr>
        <w:t xml:space="preserve"> video. </w:t>
      </w:r>
      <w:r w:rsidR="640E3184" w:rsidRPr="00EF10FA">
        <w:rPr>
          <w:lang w:val="en-US"/>
        </w:rPr>
        <w:t xml:space="preserve">You probably know </w:t>
      </w:r>
      <w:r w:rsidRPr="00EF10FA">
        <w:rPr>
          <w:lang w:val="en-US"/>
        </w:rPr>
        <w:t>ChatGPT, DALL-E and Copilot</w:t>
      </w:r>
      <w:r w:rsidR="1AF58300" w:rsidRPr="00EF10FA">
        <w:rPr>
          <w:lang w:val="en-US"/>
        </w:rPr>
        <w:t xml:space="preserve">, these are </w:t>
      </w:r>
      <w:r w:rsidRPr="00EF10FA">
        <w:rPr>
          <w:lang w:val="en-US"/>
        </w:rPr>
        <w:t xml:space="preserve">well-known examples of generative AI tools. These systems rely on vast amounts of existing data to generate something new that appears </w:t>
      </w:r>
      <w:r w:rsidR="155B0733" w:rsidRPr="00EF10FA">
        <w:rPr>
          <w:lang w:val="en-US"/>
        </w:rPr>
        <w:t xml:space="preserve">coherent </w:t>
      </w:r>
      <w:r w:rsidRPr="00EF10FA">
        <w:rPr>
          <w:lang w:val="en-US"/>
        </w:rPr>
        <w:t>and compelling</w:t>
      </w:r>
      <w:r w:rsidR="10CB89C3" w:rsidRPr="00EF10FA">
        <w:rPr>
          <w:lang w:val="en-US"/>
        </w:rPr>
        <w:t xml:space="preserve"> </w:t>
      </w:r>
      <w:r w:rsidR="00A14D2D">
        <w:rPr>
          <w:lang w:val="en-US"/>
        </w:rPr>
        <w:t>-</w:t>
      </w:r>
      <w:r w:rsidR="10CB89C3" w:rsidRPr="00EF10FA">
        <w:rPr>
          <w:lang w:val="en-US"/>
        </w:rPr>
        <w:t xml:space="preserve"> </w:t>
      </w:r>
      <w:r w:rsidRPr="00EF10FA">
        <w:rPr>
          <w:lang w:val="en-US"/>
        </w:rPr>
        <w:t>as if it were created by a human</w:t>
      </w:r>
      <w:r w:rsidR="00B54CF2">
        <w:rPr>
          <w:lang w:val="en-US"/>
        </w:rPr>
        <w:t xml:space="preserve"> </w:t>
      </w:r>
      <w:r w:rsidRPr="00EF10FA">
        <w:rPr>
          <w:lang w:val="en-US"/>
        </w:rPr>
        <w:fldChar w:fldCharType="begin"/>
      </w:r>
      <w:r w:rsidR="00B54CF2">
        <w:rPr>
          <w:lang w:val="en-US"/>
        </w:rPr>
        <w:instrText xml:space="preserve"> ADDIN ZOTERO_ITEM CSL_CITATION {"citationID":"uOWN7W2z","properties":{"formattedCitation":"(Goodfellow et al., 2014)","plainCitation":"(Goodfellow et al., 2014)","noteIndex":0},"citationItems":[{"id":16872,"uris":["http://zotero.org/users/1688/items/FZQYFTSG"],"itemData":{"id":16872,"type":"paper-conference","event-title":"Advances in Neural Information Processing Systems","title":"Generative adversarial nets","volume":"27","author":[{"family":"Goodfellow","given":"I."},{"family":"Pouget-Abadie","given":"J."},{"family":"Mirza","given":"M."}],"issued":{"date-parts":[["2014"]]}}}],"schema":"https://github.com/citation-style-language/schema/raw/master/csl-citation.json"} </w:instrText>
      </w:r>
      <w:r w:rsidRPr="00EF10FA">
        <w:rPr>
          <w:lang w:val="en-US"/>
        </w:rPr>
        <w:fldChar w:fldCharType="separate"/>
      </w:r>
      <w:r w:rsidR="00B54CF2">
        <w:rPr>
          <w:lang w:val="en-US"/>
        </w:rPr>
        <w:t>(Goodfellow et al., 2014)</w:t>
      </w:r>
      <w:r w:rsidRPr="00EF10FA">
        <w:rPr>
          <w:lang w:val="en-US"/>
        </w:rPr>
        <w:fldChar w:fldCharType="end"/>
      </w:r>
      <w:r w:rsidR="00B54CF2">
        <w:rPr>
          <w:lang w:val="en-US"/>
        </w:rPr>
        <w:t>.</w:t>
      </w:r>
    </w:p>
    <w:p w14:paraId="3AEC369F" w14:textId="500EBFCA" w:rsidR="000A459C" w:rsidRPr="00EF10FA" w:rsidRDefault="343FD69F" w:rsidP="000A459C">
      <w:pPr>
        <w:rPr>
          <w:lang w:val="en-US"/>
        </w:rPr>
      </w:pPr>
      <w:r w:rsidRPr="00EF10FA">
        <w:rPr>
          <w:lang w:val="en-US"/>
        </w:rPr>
        <w:t xml:space="preserve">Generative AI often works with so-called transformational models such as GPT. These models predict, based on previously trained patterns, which word is most likely </w:t>
      </w:r>
      <w:r w:rsidR="2DE35425" w:rsidRPr="00EF10FA">
        <w:rPr>
          <w:lang w:val="en-US"/>
        </w:rPr>
        <w:t xml:space="preserve">to </w:t>
      </w:r>
      <w:r w:rsidRPr="00EF10FA">
        <w:rPr>
          <w:lang w:val="en-US"/>
        </w:rPr>
        <w:t xml:space="preserve">follow the previous one. Just as a baby learns to speak by listening to language around it, language models like GPT learn </w:t>
      </w:r>
      <w:r w:rsidR="5D7E16FB" w:rsidRPr="00EF10FA">
        <w:rPr>
          <w:lang w:val="en-US"/>
        </w:rPr>
        <w:t xml:space="preserve">to </w:t>
      </w:r>
      <w:r w:rsidRPr="00EF10FA">
        <w:rPr>
          <w:lang w:val="en-US"/>
        </w:rPr>
        <w:t xml:space="preserve">write by </w:t>
      </w:r>
      <w:r w:rsidR="597A6CD9" w:rsidRPr="00EF10FA">
        <w:rPr>
          <w:lang w:val="en-US"/>
        </w:rPr>
        <w:t>‘</w:t>
      </w:r>
      <w:r w:rsidRPr="00EF10FA">
        <w:rPr>
          <w:lang w:val="en-US"/>
        </w:rPr>
        <w:t>reading</w:t>
      </w:r>
      <w:r w:rsidR="1B8AAE77" w:rsidRPr="00EF10FA">
        <w:rPr>
          <w:lang w:val="en-US"/>
        </w:rPr>
        <w:t>’</w:t>
      </w:r>
      <w:r w:rsidRPr="00EF10FA">
        <w:rPr>
          <w:lang w:val="en-US"/>
        </w:rPr>
        <w:t xml:space="preserve"> vast amounts of text and learning from it</w:t>
      </w:r>
      <w:r w:rsidR="00455A0D">
        <w:rPr>
          <w:lang w:val="en-US"/>
        </w:rPr>
        <w:t xml:space="preserve"> </w:t>
      </w:r>
      <w:r w:rsidRPr="00EF10FA">
        <w:rPr>
          <w:lang w:val="en-US"/>
        </w:rPr>
        <w:fldChar w:fldCharType="begin"/>
      </w:r>
      <w:r w:rsidR="00395FB6">
        <w:rPr>
          <w:lang w:val="en-US"/>
        </w:rPr>
        <w:instrText xml:space="preserve"> ADDIN ZOTERO_ITEM CSL_CITATION {"citationID":"d4HSw8yd","properties":{"formattedCitation":"(Brown et al., 2020)","plainCitation":"(Brown et al., 2020)","noteIndex":0},"citationItems":[{"id":16897,"uris":["http://zotero.org/users/1688/items/L4GES8HV"],"itemData":{"id":16897,"type":"article-journal","container-title":"Advances in Neural Information Processing Systems","journalAbbreviation":"Advances in Neural Information Processing Systems","page":"1877-1901","title":"Language Models are Few-Shot Learners","volume":"33","author":[{"family":"Brown","given":"T. B."},{"family":"Mann","given":"B."},{"family":"Ryder","given":"N."},{"family":"Subbiah","given":"M."},{"family":"Kaplan","given":"J."},{"family":"Dhariwal","given":"P."},{"family":"Neelakantan","given":"A."},{"family":"Shyam","given":"P."},{"family":"Sastry","given":"G."},{"family":"Askell","given":"A."},{"family":"Agarwal","given":"S."},{"family":"Herbert-Voss","given":"A."},{"family":"Krueger","given":"G."},{"family":"Henighan","given":"T."},{"family":"Child","given":"R."},{"family":"Ramesh","given":"A."},{"family":"Ziegler","given":"D. M."},{"family":"Wu","given":"J."},{"family":"Winter","given":"C."},{"family":"Amodei","given":"D."}],"issued":{"date-parts":[["2020"]]}}}],"schema":"https://github.com/citation-style-language/schema/raw/master/csl-citation.json"} </w:instrText>
      </w:r>
      <w:r w:rsidRPr="00EF10FA">
        <w:rPr>
          <w:lang w:val="en-US"/>
        </w:rPr>
        <w:fldChar w:fldCharType="separate"/>
      </w:r>
      <w:r w:rsidR="00395FB6">
        <w:rPr>
          <w:lang w:val="en-US"/>
        </w:rPr>
        <w:t>(Brown et al., 2020)</w:t>
      </w:r>
      <w:r w:rsidRPr="00EF10FA">
        <w:rPr>
          <w:lang w:val="en-US"/>
        </w:rPr>
        <w:fldChar w:fldCharType="end"/>
      </w:r>
      <w:r w:rsidR="266C918B" w:rsidRPr="00EF10FA">
        <w:rPr>
          <w:lang w:val="en-US"/>
        </w:rPr>
        <w:t xml:space="preserve">. You can read </w:t>
      </w:r>
      <w:r w:rsidRPr="00EF10FA">
        <w:rPr>
          <w:lang w:val="en-US"/>
        </w:rPr>
        <w:t>more about this in chapters</w:t>
      </w:r>
      <w:r w:rsidR="40ADC295" w:rsidRPr="00EF10FA">
        <w:rPr>
          <w:lang w:val="en-US"/>
        </w:rPr>
        <w:t xml:space="preserve"> </w:t>
      </w:r>
      <w:r w:rsidRPr="00EF10FA">
        <w:rPr>
          <w:lang w:val="en-US"/>
        </w:rPr>
        <w:fldChar w:fldCharType="begin"/>
      </w:r>
      <w:r w:rsidRPr="00EF10FA">
        <w:rPr>
          <w:lang w:val="en-US"/>
        </w:rPr>
        <w:instrText xml:space="preserve"> REF _Ref199010177 \r \h </w:instrText>
      </w:r>
      <w:r w:rsidRPr="00EF10FA">
        <w:rPr>
          <w:lang w:val="en-US"/>
        </w:rPr>
      </w:r>
      <w:r w:rsidRPr="00EF10FA">
        <w:rPr>
          <w:lang w:val="en-US"/>
        </w:rPr>
        <w:fldChar w:fldCharType="separate"/>
      </w:r>
      <w:r w:rsidR="414C852B" w:rsidRPr="00EF10FA">
        <w:rPr>
          <w:lang w:val="en-US"/>
        </w:rPr>
        <w:t>4</w:t>
      </w:r>
      <w:r w:rsidRPr="00EF10FA">
        <w:rPr>
          <w:lang w:val="en-US"/>
        </w:rPr>
        <w:fldChar w:fldCharType="end"/>
      </w:r>
      <w:r w:rsidRPr="00EF10FA">
        <w:rPr>
          <w:lang w:val="en-US"/>
        </w:rPr>
        <w:t xml:space="preserve"> an</w:t>
      </w:r>
      <w:r w:rsidR="38D24455" w:rsidRPr="00EF10FA">
        <w:rPr>
          <w:lang w:val="en-US"/>
        </w:rPr>
        <w:t>d</w:t>
      </w:r>
      <w:r w:rsidR="436E7CB3" w:rsidRPr="00EF10FA">
        <w:rPr>
          <w:lang w:val="en-US"/>
        </w:rPr>
        <w:t xml:space="preserve"> </w:t>
      </w:r>
      <w:r w:rsidRPr="00EF10FA">
        <w:rPr>
          <w:lang w:val="en-US"/>
        </w:rPr>
        <w:fldChar w:fldCharType="begin"/>
      </w:r>
      <w:r w:rsidRPr="00EF10FA">
        <w:rPr>
          <w:lang w:val="en-US"/>
        </w:rPr>
        <w:instrText xml:space="preserve"> REF _Ref199010594 \r \h </w:instrText>
      </w:r>
      <w:r w:rsidRPr="00EF10FA">
        <w:rPr>
          <w:lang w:val="en-US"/>
        </w:rPr>
      </w:r>
      <w:r w:rsidRPr="00EF10FA">
        <w:rPr>
          <w:lang w:val="en-US"/>
        </w:rPr>
        <w:fldChar w:fldCharType="separate"/>
      </w:r>
      <w:r w:rsidR="414C852B" w:rsidRPr="00EF10FA">
        <w:rPr>
          <w:lang w:val="en-US"/>
        </w:rPr>
        <w:t>5</w:t>
      </w:r>
      <w:r w:rsidRPr="00EF10FA">
        <w:rPr>
          <w:lang w:val="en-US"/>
        </w:rPr>
        <w:fldChar w:fldCharType="end"/>
      </w:r>
      <w:r w:rsidR="6E3041B8" w:rsidRPr="00EF10FA">
        <w:rPr>
          <w:lang w:val="en-US"/>
        </w:rPr>
        <w:t>.</w:t>
      </w:r>
    </w:p>
    <w:p w14:paraId="12F832BA" w14:textId="024654CD" w:rsidR="000A459C" w:rsidRPr="00EF10FA" w:rsidRDefault="00F72573" w:rsidP="00F72573">
      <w:pPr>
        <w:pStyle w:val="Boxheading"/>
        <w:rPr>
          <w:lang w:val="en-US"/>
        </w:rPr>
      </w:pPr>
      <w:bookmarkStart w:id="38" w:name="_Ref208585288"/>
      <w:bookmarkStart w:id="39" w:name="_Toc208671237"/>
      <w:bookmarkStart w:id="40" w:name="_Toc198710017"/>
      <w:bookmarkStart w:id="41" w:name="_Toc198710095"/>
      <w:bookmarkStart w:id="42" w:name="_Toc198710355"/>
      <w:bookmarkStart w:id="43" w:name="_Toc198710636"/>
      <w:bookmarkStart w:id="44" w:name="_Toc198711520"/>
      <w:bookmarkStart w:id="45" w:name="_Toc198722219"/>
      <w:bookmarkStart w:id="46" w:name="_Toc199525324"/>
      <w:bookmarkStart w:id="47" w:name="_Toc199584982"/>
      <w:bookmarkStart w:id="48" w:name="_Ref199608240"/>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1</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1</w:t>
      </w:r>
      <w:r w:rsidR="00E73285">
        <w:rPr>
          <w:lang w:val="en-US"/>
        </w:rPr>
        <w:fldChar w:fldCharType="end"/>
      </w:r>
      <w:r w:rsidR="000A459C" w:rsidRPr="00EF10FA">
        <w:rPr>
          <w:lang w:val="en-US"/>
        </w:rPr>
        <w:t xml:space="preserve"> - What do we mean by 'GPT'</w:t>
      </w:r>
      <w:bookmarkEnd w:id="38"/>
      <w:bookmarkEnd w:id="39"/>
      <w:r w:rsidR="000A459C" w:rsidRPr="00EF10FA">
        <w:rPr>
          <w:lang w:val="en-US"/>
        </w:rPr>
        <w:t xml:space="preserve"> </w:t>
      </w:r>
      <w:bookmarkEnd w:id="40"/>
      <w:bookmarkEnd w:id="41"/>
      <w:bookmarkEnd w:id="42"/>
      <w:bookmarkEnd w:id="43"/>
      <w:bookmarkEnd w:id="44"/>
      <w:bookmarkEnd w:id="45"/>
      <w:bookmarkEnd w:id="46"/>
      <w:bookmarkEnd w:id="47"/>
      <w:bookmarkEnd w:id="48"/>
    </w:p>
    <w:p w14:paraId="2BA4B9A4" w14:textId="3C8530CC" w:rsidR="000A459C" w:rsidRPr="00EF10FA" w:rsidRDefault="1E12E109" w:rsidP="00CB59C8">
      <w:pPr>
        <w:pStyle w:val="Boxtext"/>
        <w:rPr>
          <w:lang w:val="en-US"/>
        </w:rPr>
      </w:pPr>
      <w:r w:rsidRPr="00EF10FA">
        <w:rPr>
          <w:lang w:val="en-US"/>
        </w:rPr>
        <w:t>You may have worked with ChatGPT before, but what does</w:t>
      </w:r>
      <w:r w:rsidR="00773E85">
        <w:rPr>
          <w:lang w:val="en-US"/>
        </w:rPr>
        <w:t xml:space="preserve"> GPT</w:t>
      </w:r>
      <w:r w:rsidRPr="00EF10FA">
        <w:rPr>
          <w:lang w:val="en-US"/>
        </w:rPr>
        <w:t xml:space="preserve"> </w:t>
      </w:r>
      <w:r w:rsidR="00773E85" w:rsidRPr="00EF10FA">
        <w:rPr>
          <w:lang w:val="en-US"/>
        </w:rPr>
        <w:t>stand</w:t>
      </w:r>
      <w:r w:rsidRPr="00EF10FA">
        <w:rPr>
          <w:lang w:val="en-US"/>
        </w:rPr>
        <w:t xml:space="preserve"> for? </w:t>
      </w:r>
      <w:r w:rsidR="000A459C" w:rsidRPr="00EF10FA">
        <w:rPr>
          <w:lang w:val="en-US"/>
        </w:rPr>
        <w:t xml:space="preserve">GPT </w:t>
      </w:r>
      <w:r w:rsidR="5242281E" w:rsidRPr="00EF10FA">
        <w:rPr>
          <w:lang w:val="en-US"/>
        </w:rPr>
        <w:t xml:space="preserve">is the abbreviation for </w:t>
      </w:r>
      <w:r w:rsidR="000A459C" w:rsidRPr="00EF10FA">
        <w:rPr>
          <w:lang w:val="en-US"/>
        </w:rPr>
        <w:t>Generative Pre-trained Transformer</w:t>
      </w:r>
      <w:r w:rsidR="4C87713F" w:rsidRPr="00EF10FA">
        <w:rPr>
          <w:lang w:val="en-US"/>
        </w:rPr>
        <w:t>:</w:t>
      </w:r>
    </w:p>
    <w:p w14:paraId="2B70147B" w14:textId="471BCFC7" w:rsidR="000A459C" w:rsidRPr="00B54CF2" w:rsidRDefault="000A459C" w:rsidP="4B95FFD3">
      <w:pPr>
        <w:pStyle w:val="Boxtext"/>
        <w:numPr>
          <w:ilvl w:val="0"/>
          <w:numId w:val="131"/>
        </w:numPr>
        <w:rPr>
          <w:lang w:val="en-US"/>
        </w:rPr>
      </w:pPr>
      <w:r w:rsidRPr="00EF10FA">
        <w:rPr>
          <w:lang w:val="en-US"/>
        </w:rPr>
        <w:t>'Generative' refers to the ability to create new content</w:t>
      </w:r>
      <w:r w:rsidR="7A0D2A5C" w:rsidRPr="00EF10FA">
        <w:rPr>
          <w:lang w:val="en-US"/>
        </w:rPr>
        <w:t>.</w:t>
      </w:r>
    </w:p>
    <w:p w14:paraId="0CB4AF82" w14:textId="6508DFC5" w:rsidR="000A459C" w:rsidRPr="00B54CF2" w:rsidRDefault="000A459C" w:rsidP="4B95FFD3">
      <w:pPr>
        <w:pStyle w:val="Boxtext"/>
        <w:numPr>
          <w:ilvl w:val="0"/>
          <w:numId w:val="131"/>
        </w:numPr>
        <w:rPr>
          <w:lang w:val="en-US"/>
        </w:rPr>
      </w:pPr>
      <w:r w:rsidRPr="00EF10FA">
        <w:rPr>
          <w:lang w:val="en-US"/>
        </w:rPr>
        <w:t>'Pre-trained' means that the model has been pre-trained on a massive data set</w:t>
      </w:r>
      <w:r w:rsidR="079A61EB" w:rsidRPr="00EF10FA">
        <w:rPr>
          <w:lang w:val="en-US"/>
        </w:rPr>
        <w:t>.</w:t>
      </w:r>
    </w:p>
    <w:p w14:paraId="56BECF8D" w14:textId="5AE07691" w:rsidR="000A459C" w:rsidRPr="00B54CF2" w:rsidRDefault="000A459C" w:rsidP="4B95FFD3">
      <w:pPr>
        <w:pStyle w:val="Boxtext"/>
        <w:numPr>
          <w:ilvl w:val="0"/>
          <w:numId w:val="131"/>
        </w:numPr>
        <w:rPr>
          <w:lang w:val="en-US"/>
        </w:rPr>
      </w:pPr>
      <w:r w:rsidRPr="00EF10FA">
        <w:rPr>
          <w:lang w:val="en-US"/>
        </w:rPr>
        <w:t xml:space="preserve">'Transformer' is the underlying neural network that </w:t>
      </w:r>
      <w:r w:rsidR="3FB4FF99" w:rsidRPr="00EF10FA">
        <w:rPr>
          <w:lang w:val="en-US"/>
        </w:rPr>
        <w:t xml:space="preserve">predicts </w:t>
      </w:r>
      <w:r w:rsidRPr="00EF10FA">
        <w:rPr>
          <w:lang w:val="en-US"/>
        </w:rPr>
        <w:t>contextual relationships between words and can convert input (a prompt) into an output (response).</w:t>
      </w:r>
    </w:p>
    <w:p w14:paraId="712D4716" w14:textId="77777777" w:rsidR="000A459C" w:rsidRPr="00B54CF2" w:rsidRDefault="000A459C" w:rsidP="00435754">
      <w:pPr>
        <w:pStyle w:val="Heading2"/>
        <w:rPr>
          <w:lang w:val="en-US"/>
        </w:rPr>
      </w:pPr>
      <w:bookmarkStart w:id="49" w:name="_Toc208677672"/>
      <w:r w:rsidRPr="00EF10FA">
        <w:rPr>
          <w:lang w:val="en-US"/>
        </w:rPr>
        <w:t>How does generative AI work?</w:t>
      </w:r>
      <w:bookmarkEnd w:id="49"/>
    </w:p>
    <w:p w14:paraId="710D0249" w14:textId="5CC14DAE" w:rsidR="000A459C" w:rsidRPr="00773E85" w:rsidRDefault="29AA336C" w:rsidP="000A459C">
      <w:pPr>
        <w:rPr>
          <w:lang w:val="en-US"/>
        </w:rPr>
      </w:pPr>
      <w:r w:rsidRPr="00EF10FA">
        <w:rPr>
          <w:lang w:val="en-US"/>
        </w:rPr>
        <w:t>If you ask ChatGPT or any other generative AI</w:t>
      </w:r>
      <w:r w:rsidR="6183AE4E" w:rsidRPr="00EF10FA">
        <w:rPr>
          <w:lang w:val="en-US"/>
        </w:rPr>
        <w:t xml:space="preserve"> something</w:t>
      </w:r>
      <w:r w:rsidRPr="00EF10FA">
        <w:rPr>
          <w:lang w:val="en-US"/>
        </w:rPr>
        <w:t>, sometimes it</w:t>
      </w:r>
      <w:r w:rsidR="25C3F99D" w:rsidRPr="00EF10FA">
        <w:rPr>
          <w:lang w:val="en-US"/>
        </w:rPr>
        <w:t xml:space="preserve"> may seem</w:t>
      </w:r>
      <w:r w:rsidRPr="00EF10FA">
        <w:rPr>
          <w:lang w:val="en-US"/>
        </w:rPr>
        <w:t xml:space="preserve"> like talking to </w:t>
      </w:r>
      <w:r w:rsidR="343FD69F" w:rsidRPr="00EF10FA">
        <w:rPr>
          <w:lang w:val="en-US"/>
        </w:rPr>
        <w:t xml:space="preserve">a smart conversationalist. </w:t>
      </w:r>
      <w:r w:rsidR="00B81F0E" w:rsidRPr="00EF10FA">
        <w:rPr>
          <w:lang w:val="en-US"/>
        </w:rPr>
        <w:t>But it</w:t>
      </w:r>
      <w:r w:rsidR="343FD69F" w:rsidRPr="00EF10FA">
        <w:rPr>
          <w:lang w:val="en-US"/>
        </w:rPr>
        <w:t xml:space="preserve"> is</w:t>
      </w:r>
      <w:r w:rsidR="4704D1D0" w:rsidRPr="00EF10FA">
        <w:rPr>
          <w:lang w:val="en-US"/>
        </w:rPr>
        <w:t xml:space="preserve"> really</w:t>
      </w:r>
      <w:r w:rsidR="343FD69F" w:rsidRPr="00EF10FA">
        <w:rPr>
          <w:lang w:val="en-US"/>
        </w:rPr>
        <w:t xml:space="preserve"> a statistical calculator</w:t>
      </w:r>
      <w:r w:rsidR="6391F4C6" w:rsidRPr="00EF10FA">
        <w:rPr>
          <w:lang w:val="en-US"/>
        </w:rPr>
        <w:t xml:space="preserve">, a language model, </w:t>
      </w:r>
      <w:r w:rsidR="343FD69F" w:rsidRPr="00EF10FA">
        <w:rPr>
          <w:lang w:val="en-US"/>
        </w:rPr>
        <w:t>trying to predict the most likely and desired next word. Training these models takes place in several stages. First, the model is fed billions of sentences from the Internet (pre-training). Then, human trainers teach the model what is desirable behavior, such as being polite or not giving unethical advice</w:t>
      </w:r>
      <w:r w:rsidR="4837CF14" w:rsidRPr="00EF10FA">
        <w:rPr>
          <w:lang w:val="en-US"/>
        </w:rPr>
        <w:t xml:space="preserve">, through </w:t>
      </w:r>
      <w:r w:rsidR="579BF2B3" w:rsidRPr="00EF10FA">
        <w:rPr>
          <w:lang w:val="en-US"/>
        </w:rPr>
        <w:t xml:space="preserve">so-called </w:t>
      </w:r>
      <w:r w:rsidR="343FD69F" w:rsidRPr="00EF10FA">
        <w:rPr>
          <w:lang w:val="en-US"/>
        </w:rPr>
        <w:t>Reinforcement Learning with Human Feedback, or RLHF</w:t>
      </w:r>
      <w:r w:rsidR="00773E85">
        <w:rPr>
          <w:lang w:val="en-US"/>
        </w:rPr>
        <w:t xml:space="preserve"> </w:t>
      </w:r>
      <w:r w:rsidR="343FD69F" w:rsidRPr="00EF10FA">
        <w:rPr>
          <w:lang w:val="en-US"/>
        </w:rPr>
        <w:fldChar w:fldCharType="begin"/>
      </w:r>
      <w:r w:rsidR="00773E85">
        <w:rPr>
          <w:lang w:val="en-US"/>
        </w:rPr>
        <w:instrText xml:space="preserve"> ADDIN ZOTERO_ITEM CSL_CITATION {"citationID":"EQcxl4sD","properties":{"formattedCitation":"(Christiano et al., 2017)","plainCitation":"(Christiano et al., 2017)","noteIndex":0},"citationItems":[{"id":16878,"uris":["http://zotero.org/users/1688/items/CDYXSHTK"],"itemData":{"id":16878,"type":"article","abstract":"For sophisticated reinforcement learning (RL) systems to interact usefully with real-world environments, we need to communicate complex goals to these systems. In this work, we explore goals defined in terms of (non-expert) human preferences between pairs of trajectory segments. We show that this approach can effectively solve complex RL tasks without access to the reward function, including Atari games and simulated robot locomotion, while providing feedback on less than one percent of our agent's interactions with the environment. This reduces the cost of human oversight far enough that it can be practically applied to state-of-the-art RL systems. To demonstrate the flexibility of our approach, we show that we can successfully train complex novel behaviors with about an hour of human time. These behaviors and environments are considerably more complex than any that have been previously learned from human feedback.","DOI":"10.48550/arXiv.1706.03741","note":"arXiv:1706.03741 [stat]\nversion: 3","number":"arXiv:1706.03741","publisher":"arXiv","source":"arXiv.org","title":"Deep reinforcement learning from human preferences","URL":"http://arxiv.org/abs/1706.03741","author":[{"family":"Christiano","given":"Paul"},{"family":"Leike","given":"Jan"},{"family":"Brown","given":"Tom B."},{"family":"Martic","given":"Miljan"},{"family":"Legg","given":"Shane"},{"family":"Amodei","given":"Dario"}],"accessed":{"date-parts":[["2025",4,19]]},"issued":{"date-parts":[["2017",7,13]]}}}],"schema":"https://github.com/citation-style-language/schema/raw/master/csl-citation.json"} </w:instrText>
      </w:r>
      <w:r w:rsidR="343FD69F" w:rsidRPr="00EF10FA">
        <w:rPr>
          <w:lang w:val="en-US"/>
        </w:rPr>
        <w:fldChar w:fldCharType="separate"/>
      </w:r>
      <w:r w:rsidR="00773E85">
        <w:rPr>
          <w:lang w:val="en-US"/>
        </w:rPr>
        <w:t>(Christiano et al., 2017)</w:t>
      </w:r>
      <w:r w:rsidR="343FD69F" w:rsidRPr="00EF10FA">
        <w:rPr>
          <w:lang w:val="en-US"/>
        </w:rPr>
        <w:fldChar w:fldCharType="end"/>
      </w:r>
      <w:r w:rsidR="50BB3B8F" w:rsidRPr="00EF10FA">
        <w:rPr>
          <w:lang w:val="en-US"/>
        </w:rPr>
        <w:t xml:space="preserve">. You can read </w:t>
      </w:r>
      <w:r w:rsidR="343FD69F" w:rsidRPr="00EF10FA">
        <w:rPr>
          <w:lang w:val="en-US"/>
        </w:rPr>
        <w:t>more about this in chapter</w:t>
      </w:r>
      <w:r w:rsidR="00E52C89" w:rsidRPr="00EF10FA">
        <w:rPr>
          <w:lang w:val="en-US"/>
        </w:rPr>
        <w:t xml:space="preserve"> </w:t>
      </w:r>
      <w:r w:rsidR="343FD69F" w:rsidRPr="00EF10FA">
        <w:rPr>
          <w:lang w:val="en-US"/>
        </w:rPr>
        <w:fldChar w:fldCharType="begin"/>
      </w:r>
      <w:r w:rsidR="343FD69F" w:rsidRPr="00EF10FA">
        <w:rPr>
          <w:lang w:val="en-US"/>
        </w:rPr>
        <w:instrText xml:space="preserve"> REF _Ref199010177 \r \h </w:instrText>
      </w:r>
      <w:r w:rsidR="343FD69F" w:rsidRPr="00EF10FA">
        <w:rPr>
          <w:lang w:val="en-US"/>
        </w:rPr>
      </w:r>
      <w:r w:rsidR="343FD69F" w:rsidRPr="00EF10FA">
        <w:rPr>
          <w:lang w:val="en-US"/>
        </w:rPr>
        <w:fldChar w:fldCharType="separate"/>
      </w:r>
      <w:r w:rsidR="414C852B" w:rsidRPr="00EF10FA">
        <w:rPr>
          <w:lang w:val="en-US"/>
        </w:rPr>
        <w:t>4</w:t>
      </w:r>
      <w:r w:rsidR="343FD69F" w:rsidRPr="00EF10FA">
        <w:rPr>
          <w:lang w:val="en-US"/>
        </w:rPr>
        <w:fldChar w:fldCharType="end"/>
      </w:r>
      <w:r w:rsidR="486EE03A" w:rsidRPr="00EF10FA">
        <w:rPr>
          <w:lang w:val="en-US"/>
        </w:rPr>
        <w:t>.</w:t>
      </w:r>
    </w:p>
    <w:p w14:paraId="1B1DAEEC" w14:textId="18600545" w:rsidR="000A459C" w:rsidRPr="00773E85" w:rsidRDefault="00F50118" w:rsidP="00F50118">
      <w:pPr>
        <w:pStyle w:val="Boxheading"/>
        <w:rPr>
          <w:lang w:val="en-US"/>
        </w:rPr>
      </w:pPr>
      <w:bookmarkStart w:id="50" w:name="_Toc198722220"/>
      <w:bookmarkStart w:id="51" w:name="_Toc199584983"/>
      <w:bookmarkStart w:id="52" w:name="_Toc198710096"/>
      <w:bookmarkStart w:id="53" w:name="_Toc198710356"/>
      <w:bookmarkStart w:id="54" w:name="_Toc198710637"/>
      <w:bookmarkStart w:id="55" w:name="_Toc198711521"/>
      <w:bookmarkStart w:id="56" w:name="_Toc199525325"/>
      <w:bookmarkStart w:id="57" w:name="_Toc208671238"/>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1</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2</w:t>
      </w:r>
      <w:r w:rsidR="00E73285">
        <w:rPr>
          <w:lang w:val="en-US"/>
        </w:rPr>
        <w:fldChar w:fldCharType="end"/>
      </w:r>
      <w:r w:rsidR="000A459C" w:rsidRPr="00EF10FA">
        <w:rPr>
          <w:lang w:val="en-US"/>
        </w:rPr>
        <w:t xml:space="preserve"> - If AI sounds compelling, it doesn't mean it's </w:t>
      </w:r>
      <w:r w:rsidR="62FFC92F" w:rsidRPr="00EF10FA">
        <w:rPr>
          <w:lang w:val="en-US"/>
        </w:rPr>
        <w:t>correct</w:t>
      </w:r>
      <w:bookmarkEnd w:id="50"/>
      <w:bookmarkEnd w:id="51"/>
      <w:bookmarkEnd w:id="52"/>
      <w:bookmarkEnd w:id="53"/>
      <w:bookmarkEnd w:id="54"/>
      <w:bookmarkEnd w:id="55"/>
      <w:bookmarkEnd w:id="56"/>
      <w:bookmarkEnd w:id="57"/>
    </w:p>
    <w:p w14:paraId="5CCC45B6" w14:textId="3A9F8F76" w:rsidR="000A459C" w:rsidRPr="00773E85" w:rsidRDefault="343FD69F" w:rsidP="72DB26BB">
      <w:pPr>
        <w:pStyle w:val="Boxtext"/>
        <w:rPr>
          <w:lang w:val="en-US"/>
        </w:rPr>
      </w:pPr>
      <w:r w:rsidRPr="00EF10FA">
        <w:rPr>
          <w:lang w:val="en-US"/>
        </w:rPr>
        <w:lastRenderedPageBreak/>
        <w:t xml:space="preserve">Generative AI </w:t>
      </w:r>
      <w:r w:rsidR="5FDBB3AA" w:rsidRPr="00EF10FA">
        <w:rPr>
          <w:lang w:val="en-US"/>
        </w:rPr>
        <w:t xml:space="preserve">is known </w:t>
      </w:r>
      <w:r w:rsidRPr="00EF10FA">
        <w:rPr>
          <w:lang w:val="en-US"/>
        </w:rPr>
        <w:t xml:space="preserve">for so-called hallucinations: answers that sound like facts but are </w:t>
      </w:r>
      <w:r w:rsidR="3CF64372" w:rsidRPr="00EF10FA">
        <w:rPr>
          <w:lang w:val="en-US"/>
        </w:rPr>
        <w:t xml:space="preserve">actually </w:t>
      </w:r>
      <w:r w:rsidRPr="00EF10FA">
        <w:rPr>
          <w:lang w:val="en-US"/>
        </w:rPr>
        <w:t>false</w:t>
      </w:r>
      <w:r w:rsidR="00FA4B14">
        <w:rPr>
          <w:lang w:val="en-US"/>
        </w:rPr>
        <w:t xml:space="preserve"> </w:t>
      </w:r>
      <w:r w:rsidRPr="00EF10FA">
        <w:rPr>
          <w:lang w:val="en-US"/>
        </w:rPr>
        <w:fldChar w:fldCharType="begin"/>
      </w:r>
      <w:r w:rsidR="00FA4B14">
        <w:rPr>
          <w:lang w:val="en-US"/>
        </w:rPr>
        <w:instrText xml:space="preserve"> ADDIN ZOTERO_ITEM CSL_CITATION {"citationID":"geK8bC58","properties":{"formattedCitation":"(Bender et al., 2021)","plainCitation":"(Bender et al., 2021)","noteIndex":0},"citationItems":[{"id":16885,"uris":["http://zotero.org/users/1688/items/2AVNQ5SQ"],"itemData":{"id":16885,"type":"paper-conference","abstract":"The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USA","ISBN":"978-1-4503-8309-7","page":"610–623","publisher":"Association for Computing Machinery","publisher-place":"New York, NY, USA","source":"ACM Digital Library","title":"On the Dangers of Stochastic Parrots: Can Language Models Be Too Big?","title-short":"On the Dangers of Stochastic Parrots","URL":"https://dl.acm.org/doi/10.1145/3442188.3445922","author":[{"family":"Bender","given":"Emily M."},{"family":"Gebru","given":"Timnit"},{"family":"McMillan-Major","given":"Angelina"},{"family":"Shmitchell","given":"Shmargaret"}],"accessed":{"date-parts":[["2025",4,19]]},"issued":{"date-parts":[["2021"]],"season":"maart"}}}],"schema":"https://github.com/citation-style-language/schema/raw/master/csl-citation.json"} </w:instrText>
      </w:r>
      <w:r w:rsidRPr="00EF10FA">
        <w:rPr>
          <w:lang w:val="en-US"/>
        </w:rPr>
        <w:fldChar w:fldCharType="separate"/>
      </w:r>
      <w:r w:rsidR="00FA4B14">
        <w:rPr>
          <w:lang w:val="en-US"/>
        </w:rPr>
        <w:t>(Bender et al., 2021)</w:t>
      </w:r>
      <w:r w:rsidRPr="00EF10FA">
        <w:rPr>
          <w:lang w:val="en-US"/>
        </w:rPr>
        <w:fldChar w:fldCharType="end"/>
      </w:r>
      <w:r w:rsidR="2F7FCAEF" w:rsidRPr="00EF10FA">
        <w:rPr>
          <w:lang w:val="en-US"/>
        </w:rPr>
        <w:t xml:space="preserve">. Therefore, </w:t>
      </w:r>
      <w:r w:rsidRPr="00EF10FA">
        <w:rPr>
          <w:lang w:val="en-US"/>
        </w:rPr>
        <w:t>it</w:t>
      </w:r>
      <w:r w:rsidR="2F7FCAEF" w:rsidRPr="00EF10FA">
        <w:rPr>
          <w:lang w:val="en-US"/>
        </w:rPr>
        <w:t xml:space="preserve"> is </w:t>
      </w:r>
      <w:r w:rsidRPr="00EF10FA">
        <w:rPr>
          <w:lang w:val="en-US"/>
        </w:rPr>
        <w:t xml:space="preserve">very important to always check </w:t>
      </w:r>
      <w:r w:rsidR="77F1B61D" w:rsidRPr="00EF10FA">
        <w:rPr>
          <w:lang w:val="en-US"/>
        </w:rPr>
        <w:t xml:space="preserve">the </w:t>
      </w:r>
      <w:r w:rsidRPr="00EF10FA">
        <w:rPr>
          <w:lang w:val="en-US"/>
        </w:rPr>
        <w:t xml:space="preserve">sources </w:t>
      </w:r>
      <w:r w:rsidR="0048CBAA" w:rsidRPr="00EF10FA">
        <w:rPr>
          <w:lang w:val="en-US"/>
        </w:rPr>
        <w:t>of those facts</w:t>
      </w:r>
      <w:r w:rsidRPr="00EF10FA">
        <w:rPr>
          <w:lang w:val="en-US"/>
        </w:rPr>
        <w:t xml:space="preserve">, especially in </w:t>
      </w:r>
      <w:r w:rsidR="2CA47690" w:rsidRPr="00EF10FA">
        <w:rPr>
          <w:lang w:val="en-US"/>
        </w:rPr>
        <w:t xml:space="preserve">your </w:t>
      </w:r>
      <w:r w:rsidRPr="00EF10FA">
        <w:rPr>
          <w:lang w:val="en-US"/>
        </w:rPr>
        <w:t>study or research. AI often sounds convincing</w:t>
      </w:r>
      <w:r w:rsidR="7C4A80CD" w:rsidRPr="00EF10FA">
        <w:rPr>
          <w:lang w:val="en-US"/>
        </w:rPr>
        <w:t xml:space="preserve"> </w:t>
      </w:r>
      <w:r w:rsidR="00A14D2D">
        <w:rPr>
          <w:lang w:val="en-US"/>
        </w:rPr>
        <w:t>-</w:t>
      </w:r>
      <w:r w:rsidR="7C4A80CD" w:rsidRPr="00EF10FA">
        <w:rPr>
          <w:lang w:val="en-US"/>
        </w:rPr>
        <w:t xml:space="preserve"> </w:t>
      </w:r>
      <w:r w:rsidRPr="00EF10FA">
        <w:rPr>
          <w:lang w:val="en-US"/>
        </w:rPr>
        <w:t>but always ask yourself the question</w:t>
      </w:r>
      <w:r w:rsidR="4B5DDAAF" w:rsidRPr="00EF10FA">
        <w:rPr>
          <w:lang w:val="en-US"/>
        </w:rPr>
        <w:t>:</w:t>
      </w:r>
      <w:r w:rsidRPr="00EF10FA">
        <w:rPr>
          <w:lang w:val="en-US"/>
        </w:rPr>
        <w:t xml:space="preserve"> </w:t>
      </w:r>
      <w:r w:rsidR="586AC689" w:rsidRPr="00EF10FA">
        <w:rPr>
          <w:lang w:val="en-US"/>
        </w:rPr>
        <w:t>‘</w:t>
      </w:r>
      <w:r w:rsidRPr="00EF10FA">
        <w:rPr>
          <w:lang w:val="en-US"/>
        </w:rPr>
        <w:t>what makes me trust this information?</w:t>
      </w:r>
      <w:r w:rsidR="7CE6FED4" w:rsidRPr="00EF10FA">
        <w:rPr>
          <w:lang w:val="en-US"/>
        </w:rPr>
        <w:t>’</w:t>
      </w:r>
      <w:r w:rsidRPr="00EF10FA">
        <w:rPr>
          <w:lang w:val="en-US"/>
        </w:rPr>
        <w:t xml:space="preserve"> </w:t>
      </w:r>
      <w:r w:rsidR="6F5A1325" w:rsidRPr="00EF10FA">
        <w:rPr>
          <w:lang w:val="en-US"/>
        </w:rPr>
        <w:t xml:space="preserve">Hallucinations can </w:t>
      </w:r>
      <w:r w:rsidR="197EE9C8" w:rsidRPr="00EF10FA">
        <w:rPr>
          <w:lang w:val="en-US"/>
        </w:rPr>
        <w:t>easily slip in subtle ways.</w:t>
      </w:r>
      <w:r w:rsidR="6F5A1325" w:rsidRPr="00EF10FA">
        <w:rPr>
          <w:lang w:val="en-US"/>
        </w:rPr>
        <w:t xml:space="preserve"> </w:t>
      </w:r>
      <w:r w:rsidR="0D61D43A" w:rsidRPr="00EF10FA">
        <w:rPr>
          <w:lang w:val="en-US"/>
        </w:rPr>
        <w:t>F</w:t>
      </w:r>
      <w:r w:rsidR="6F5A1325" w:rsidRPr="00EF10FA">
        <w:rPr>
          <w:lang w:val="en-US"/>
        </w:rPr>
        <w:t xml:space="preserve">or example, until recently most AIs could not </w:t>
      </w:r>
      <w:r w:rsidR="52AD1B8A" w:rsidRPr="00EF10FA">
        <w:rPr>
          <w:lang w:val="en-US"/>
        </w:rPr>
        <w:t xml:space="preserve">correctly tell </w:t>
      </w:r>
      <w:r w:rsidR="46AA3FB7" w:rsidRPr="00EF10FA">
        <w:rPr>
          <w:lang w:val="en-US"/>
        </w:rPr>
        <w:t>how often the letter '</w:t>
      </w:r>
      <w:r w:rsidR="52AD1B8A" w:rsidRPr="00EF10FA">
        <w:rPr>
          <w:lang w:val="en-US"/>
        </w:rPr>
        <w:t xml:space="preserve">r' </w:t>
      </w:r>
      <w:r w:rsidR="06D491CA" w:rsidRPr="00EF10FA">
        <w:rPr>
          <w:lang w:val="en-US"/>
        </w:rPr>
        <w:t xml:space="preserve">appears </w:t>
      </w:r>
      <w:r w:rsidR="52AD1B8A" w:rsidRPr="00EF10FA">
        <w:rPr>
          <w:lang w:val="en-US"/>
        </w:rPr>
        <w:t>in</w:t>
      </w:r>
      <w:r w:rsidR="042EBC69" w:rsidRPr="00EF10FA">
        <w:rPr>
          <w:lang w:val="en-US"/>
        </w:rPr>
        <w:t xml:space="preserve"> the word</w:t>
      </w:r>
      <w:r w:rsidR="52AD1B8A" w:rsidRPr="00EF10FA">
        <w:rPr>
          <w:lang w:val="en-US"/>
        </w:rPr>
        <w:t xml:space="preserve"> 'strawberry' and very convincingly gave the wrong answer. </w:t>
      </w:r>
      <w:r w:rsidR="4B3BD43E" w:rsidRPr="00EF10FA">
        <w:rPr>
          <w:lang w:val="en-US"/>
        </w:rPr>
        <w:t xml:space="preserve">You can try this out for yourself: </w:t>
      </w:r>
      <w:r w:rsidR="6EF85712" w:rsidRPr="00EF10FA">
        <w:rPr>
          <w:lang w:val="en-US"/>
        </w:rPr>
        <w:t xml:space="preserve">try </w:t>
      </w:r>
      <w:r w:rsidR="4B3BD43E" w:rsidRPr="00EF10FA">
        <w:rPr>
          <w:lang w:val="en-US"/>
        </w:rPr>
        <w:t xml:space="preserve">convincing ChatGPT of an untrue fact. </w:t>
      </w:r>
      <w:r w:rsidR="0E1D1129" w:rsidRPr="00EF10FA">
        <w:rPr>
          <w:lang w:val="en-US"/>
        </w:rPr>
        <w:t>Typically,</w:t>
      </w:r>
      <w:r w:rsidR="4B3BD43E" w:rsidRPr="00EF10FA">
        <w:rPr>
          <w:lang w:val="en-US"/>
        </w:rPr>
        <w:t xml:space="preserve"> this </w:t>
      </w:r>
      <w:r w:rsidR="5EB1B844" w:rsidRPr="00EF10FA">
        <w:rPr>
          <w:lang w:val="en-US"/>
        </w:rPr>
        <w:t>is</w:t>
      </w:r>
      <w:r w:rsidR="4B3BD43E" w:rsidRPr="00EF10FA">
        <w:rPr>
          <w:lang w:val="en-US"/>
        </w:rPr>
        <w:t xml:space="preserve"> surprisingly easily</w:t>
      </w:r>
      <w:r w:rsidR="03C7AF10" w:rsidRPr="00EF10FA">
        <w:rPr>
          <w:lang w:val="en-US"/>
        </w:rPr>
        <w:t xml:space="preserve"> </w:t>
      </w:r>
      <w:r w:rsidR="00A14D2D">
        <w:rPr>
          <w:lang w:val="en-US"/>
        </w:rPr>
        <w:t>-</w:t>
      </w:r>
      <w:r w:rsidR="03C7AF10" w:rsidRPr="00EF10FA">
        <w:rPr>
          <w:lang w:val="en-US"/>
        </w:rPr>
        <w:t xml:space="preserve"> </w:t>
      </w:r>
      <w:r w:rsidR="4B3BD43E" w:rsidRPr="00EF10FA">
        <w:rPr>
          <w:lang w:val="en-US"/>
        </w:rPr>
        <w:t xml:space="preserve">by repeating something many times and sounding very confident. This is how you experience for yourself how sensitive AI is to the tone and context of a </w:t>
      </w:r>
      <w:r w:rsidR="00773E85" w:rsidRPr="00EF10FA">
        <w:rPr>
          <w:lang w:val="en-US"/>
        </w:rPr>
        <w:t>conversation and</w:t>
      </w:r>
      <w:r w:rsidR="4B3BD43E" w:rsidRPr="00EF10FA">
        <w:rPr>
          <w:lang w:val="en-US"/>
        </w:rPr>
        <w:t xml:space="preserve"> </w:t>
      </w:r>
      <w:r w:rsidR="34E807ED" w:rsidRPr="00EF10FA">
        <w:rPr>
          <w:lang w:val="en-US"/>
        </w:rPr>
        <w:t xml:space="preserve">then </w:t>
      </w:r>
      <w:r w:rsidR="4B3BD43E" w:rsidRPr="00EF10FA">
        <w:rPr>
          <w:lang w:val="en-US"/>
        </w:rPr>
        <w:t xml:space="preserve">starts </w:t>
      </w:r>
      <w:r w:rsidR="19C6AAA0" w:rsidRPr="00EF10FA">
        <w:rPr>
          <w:lang w:val="en-US"/>
        </w:rPr>
        <w:t>hallucinating</w:t>
      </w:r>
      <w:r w:rsidR="4B3BD43E" w:rsidRPr="00EF10FA">
        <w:rPr>
          <w:lang w:val="en-US"/>
        </w:rPr>
        <w:t>.</w:t>
      </w:r>
    </w:p>
    <w:p w14:paraId="239B36E1" w14:textId="77777777" w:rsidR="000A459C" w:rsidRPr="00773E85" w:rsidRDefault="000A459C" w:rsidP="00435754">
      <w:pPr>
        <w:pStyle w:val="Heading2"/>
        <w:rPr>
          <w:lang w:val="en-US"/>
        </w:rPr>
      </w:pPr>
      <w:bookmarkStart w:id="58" w:name="_Toc208677673"/>
      <w:r w:rsidRPr="00EF10FA">
        <w:rPr>
          <w:lang w:val="en-US"/>
        </w:rPr>
        <w:t>What is AI literacy?</w:t>
      </w:r>
      <w:bookmarkEnd w:id="58"/>
    </w:p>
    <w:p w14:paraId="14950E76" w14:textId="5969D7F4" w:rsidR="000A459C" w:rsidRPr="00773E85" w:rsidRDefault="343FD69F" w:rsidP="000A459C">
      <w:pPr>
        <w:rPr>
          <w:lang w:val="en-US"/>
        </w:rPr>
      </w:pPr>
      <w:r w:rsidRPr="00EF10FA">
        <w:rPr>
          <w:lang w:val="en-US"/>
        </w:rPr>
        <w:t xml:space="preserve">AI literacy means understanding how AI works, when to use it responsibly and when not to. </w:t>
      </w:r>
      <w:proofErr w:type="gramStart"/>
      <w:r w:rsidRPr="00EF10FA">
        <w:rPr>
          <w:lang w:val="en-US"/>
        </w:rPr>
        <w:t>So</w:t>
      </w:r>
      <w:proofErr w:type="gramEnd"/>
      <w:r w:rsidRPr="00EF10FA">
        <w:rPr>
          <w:lang w:val="en-US"/>
        </w:rPr>
        <w:t xml:space="preserve"> it's not just about technical knowledge, but more importantly a critical approach to AI and </w:t>
      </w:r>
      <w:r w:rsidR="499F2519" w:rsidRPr="00EF10FA">
        <w:rPr>
          <w:lang w:val="en-US"/>
        </w:rPr>
        <w:t xml:space="preserve">the development of </w:t>
      </w:r>
      <w:r w:rsidRPr="00EF10FA">
        <w:rPr>
          <w:lang w:val="en-US"/>
        </w:rPr>
        <w:t xml:space="preserve">ethical awareness. It is a combination of critical thinking, technical understanding, ethical awareness and adaptive learning skills. For this </w:t>
      </w:r>
      <w:r w:rsidR="00A44B55">
        <w:rPr>
          <w:lang w:val="en-US"/>
        </w:rPr>
        <w:t>book</w:t>
      </w:r>
      <w:r w:rsidRPr="00EF10FA">
        <w:rPr>
          <w:lang w:val="en-US"/>
        </w:rPr>
        <w:t>, we choose to think of AI literacy as a combination of understanding, evaluating, applying and reflecting</w:t>
      </w:r>
      <w:r w:rsidR="00FA4B14">
        <w:rPr>
          <w:lang w:val="en-US"/>
        </w:rPr>
        <w:t xml:space="preserve"> </w:t>
      </w:r>
      <w:r w:rsidRPr="00EF10FA">
        <w:rPr>
          <w:lang w:val="en-US"/>
        </w:rPr>
        <w:fldChar w:fldCharType="begin"/>
      </w:r>
      <w:r w:rsidR="00FA4B14">
        <w:rPr>
          <w:lang w:val="en-US"/>
        </w:rPr>
        <w:instrText xml:space="preserve"> ADDIN ZOTERO_ITEM CSL_CITATION {"citationID":"XQhTgI8a","properties":{"formattedCitation":"(Streppel et al., 2024)","plainCitation":"(Streppel et al., 2024)","noteIndex":0},"citationItems":[{"id":16992,"uris":["http://zotero.org/users/1688/items/E8R3ZABU"],"itemData":{"id":16992,"type":"document","publisher":"University of Groningen","title":"Critical AI Literacy Module","URL":"https://edusources.nl/materials/2bee669c-264e-461b-af05-2f54351496d1/critical-ai-literacy-e-learning-course","author":[{"family":"Streppel","given":"A.R."},{"family":"Nijenkamp","given":"R."},{"family":"Tabois","given":"L."},{"family":"Blikmans-Middel","given":"M.B."}],"issued":{"date-parts":[["2024",9,1]]}}}],"schema":"https://github.com/citation-style-language/schema/raw/master/csl-citation.json"} </w:instrText>
      </w:r>
      <w:r w:rsidRPr="00EF10FA">
        <w:rPr>
          <w:lang w:val="en-US"/>
        </w:rPr>
        <w:fldChar w:fldCharType="separate"/>
      </w:r>
      <w:r w:rsidR="00FA4B14">
        <w:rPr>
          <w:lang w:val="en-US"/>
        </w:rPr>
        <w:t>(Streppel et al., 2024)</w:t>
      </w:r>
      <w:r w:rsidRPr="00EF10FA">
        <w:rPr>
          <w:lang w:val="en-US"/>
        </w:rPr>
        <w:fldChar w:fldCharType="end"/>
      </w:r>
      <w:r w:rsidRPr="00EF10FA">
        <w:rPr>
          <w:lang w:val="en-US"/>
        </w:rPr>
        <w:t>. You do</w:t>
      </w:r>
      <w:r w:rsidR="5D35C6CB" w:rsidRPr="00EF10FA">
        <w:rPr>
          <w:lang w:val="en-US"/>
        </w:rPr>
        <w:t>n'</w:t>
      </w:r>
      <w:r w:rsidRPr="00EF10FA">
        <w:rPr>
          <w:lang w:val="en-US"/>
        </w:rPr>
        <w:t xml:space="preserve">t have to be a programmer, </w:t>
      </w:r>
      <w:r w:rsidR="431BC823" w:rsidRPr="00EF10FA">
        <w:rPr>
          <w:lang w:val="en-US"/>
        </w:rPr>
        <w:t xml:space="preserve">but it is important that you can </w:t>
      </w:r>
      <w:r w:rsidRPr="00EF10FA">
        <w:rPr>
          <w:lang w:val="en-US"/>
        </w:rPr>
        <w:t xml:space="preserve">assess what AI does, the ethical and legal aspects </w:t>
      </w:r>
      <w:r w:rsidR="116CD29B" w:rsidRPr="00EF10FA">
        <w:rPr>
          <w:lang w:val="en-US"/>
        </w:rPr>
        <w:t>involved</w:t>
      </w:r>
      <w:r w:rsidRPr="00EF10FA">
        <w:rPr>
          <w:lang w:val="en-US"/>
        </w:rPr>
        <w:t xml:space="preserve">, and the impact on yourself and </w:t>
      </w:r>
      <w:r w:rsidR="7F7C48FE" w:rsidRPr="00EF10FA">
        <w:rPr>
          <w:lang w:val="en-US"/>
        </w:rPr>
        <w:t>society</w:t>
      </w:r>
      <w:r w:rsidR="4995601C" w:rsidRPr="00EF10FA">
        <w:rPr>
          <w:lang w:val="en-US"/>
        </w:rPr>
        <w:t xml:space="preserve">, such </w:t>
      </w:r>
      <w:r w:rsidR="103689C4" w:rsidRPr="00EF10FA">
        <w:rPr>
          <w:lang w:val="en-US"/>
        </w:rPr>
        <w:t xml:space="preserve">as environmental impact and polarization. </w:t>
      </w:r>
    </w:p>
    <w:p w14:paraId="07F931E1" w14:textId="52AF19B6" w:rsidR="000A459C" w:rsidRPr="00773E85" w:rsidRDefault="343FD69F" w:rsidP="1E5EA214">
      <w:pPr>
        <w:rPr>
          <w:rFonts w:ascii="Aptos" w:eastAsia="Aptos" w:hAnsi="Aptos" w:cs="Aptos"/>
          <w:lang w:val="en-US"/>
        </w:rPr>
      </w:pPr>
      <w:r w:rsidRPr="00EF10FA">
        <w:rPr>
          <w:lang w:val="en-US"/>
        </w:rPr>
        <w:t>In addition, you can also divide AI literacy into learning about AI, learning with AI and learning through AI</w:t>
      </w:r>
      <w:r w:rsidR="2BEAC38A" w:rsidRPr="00EF10FA">
        <w:rPr>
          <w:lang w:val="en-US"/>
        </w:rPr>
        <w:t>:</w:t>
      </w:r>
    </w:p>
    <w:p w14:paraId="4994C342" w14:textId="364DF6B9" w:rsidR="000A459C" w:rsidRPr="00773E85" w:rsidRDefault="343FD69F" w:rsidP="1E5EA214">
      <w:pPr>
        <w:pStyle w:val="ListParagraph"/>
        <w:numPr>
          <w:ilvl w:val="0"/>
          <w:numId w:val="7"/>
        </w:numPr>
        <w:rPr>
          <w:rFonts w:ascii="Aptos" w:eastAsia="Aptos" w:hAnsi="Aptos" w:cs="Aptos"/>
          <w:lang w:val="en-US"/>
        </w:rPr>
      </w:pPr>
      <w:r w:rsidRPr="00EF10FA">
        <w:rPr>
          <w:lang w:val="en-US"/>
        </w:rPr>
        <w:t xml:space="preserve">Learning about AI is about building knowledge about it. </w:t>
      </w:r>
    </w:p>
    <w:p w14:paraId="6EF322E4" w14:textId="504526EE" w:rsidR="000A459C" w:rsidRPr="00773E85" w:rsidRDefault="343FD69F" w:rsidP="1E5EA214">
      <w:pPr>
        <w:pStyle w:val="ListParagraph"/>
        <w:numPr>
          <w:ilvl w:val="0"/>
          <w:numId w:val="7"/>
        </w:numPr>
        <w:rPr>
          <w:rFonts w:ascii="Aptos" w:eastAsia="Aptos" w:hAnsi="Aptos" w:cs="Aptos"/>
          <w:lang w:val="en-US"/>
        </w:rPr>
      </w:pPr>
      <w:r w:rsidRPr="00EF10FA">
        <w:rPr>
          <w:lang w:val="en-US"/>
        </w:rPr>
        <w:t xml:space="preserve">Learning with AI is about using AI to support your learning as a study buddy </w:t>
      </w:r>
      <w:r w:rsidR="3286B508" w:rsidRPr="00EF10FA">
        <w:rPr>
          <w:lang w:val="en-US"/>
        </w:rPr>
        <w:t>or coach</w:t>
      </w:r>
      <w:r w:rsidR="2DC6A6C6" w:rsidRPr="00EF10FA">
        <w:rPr>
          <w:lang w:val="en-US"/>
        </w:rPr>
        <w:t>.</w:t>
      </w:r>
    </w:p>
    <w:p w14:paraId="6F67B986" w14:textId="7E50CA66" w:rsidR="000A459C" w:rsidRPr="00773E85" w:rsidRDefault="2DC6A6C6" w:rsidP="1E5EA214">
      <w:pPr>
        <w:pStyle w:val="ListParagraph"/>
        <w:numPr>
          <w:ilvl w:val="0"/>
          <w:numId w:val="7"/>
        </w:numPr>
        <w:rPr>
          <w:lang w:val="en-US"/>
        </w:rPr>
      </w:pPr>
      <w:r w:rsidRPr="00EF10FA">
        <w:rPr>
          <w:lang w:val="en-US"/>
        </w:rPr>
        <w:t xml:space="preserve">Learning </w:t>
      </w:r>
      <w:r w:rsidR="343FD69F" w:rsidRPr="00EF10FA">
        <w:rPr>
          <w:lang w:val="en-US"/>
        </w:rPr>
        <w:t xml:space="preserve">about AI </w:t>
      </w:r>
      <w:r w:rsidR="0047593B" w:rsidRPr="00EF10FA">
        <w:rPr>
          <w:lang w:val="en-US"/>
        </w:rPr>
        <w:t xml:space="preserve">is about developing </w:t>
      </w:r>
      <w:r w:rsidR="343FD69F" w:rsidRPr="00EF10FA">
        <w:rPr>
          <w:lang w:val="en-US"/>
        </w:rPr>
        <w:t xml:space="preserve">skills with and through specific AI tools. </w:t>
      </w:r>
    </w:p>
    <w:p w14:paraId="64722C5F" w14:textId="430A3FD0" w:rsidR="000A459C" w:rsidRPr="00773E85" w:rsidRDefault="58780010" w:rsidP="60FDC729">
      <w:pPr>
        <w:rPr>
          <w:rFonts w:ascii="Aptos" w:eastAsia="Aptos" w:hAnsi="Aptos" w:cs="Aptos"/>
          <w:lang w:val="en-US"/>
        </w:rPr>
      </w:pPr>
      <w:r w:rsidRPr="00EF10FA">
        <w:rPr>
          <w:lang w:val="en-US"/>
        </w:rPr>
        <w:t xml:space="preserve">AI literacy is a component or deepening of the broader concept of digital literacy. </w:t>
      </w:r>
      <w:r w:rsidR="20261A34" w:rsidRPr="00EF10FA">
        <w:rPr>
          <w:lang w:val="en-US"/>
        </w:rPr>
        <w:t>Nowadays,</w:t>
      </w:r>
      <w:r w:rsidR="2BDDB520" w:rsidRPr="00EF10FA">
        <w:rPr>
          <w:lang w:val="en-US"/>
        </w:rPr>
        <w:t xml:space="preserve"> </w:t>
      </w:r>
      <w:r w:rsidRPr="00EF10FA">
        <w:rPr>
          <w:lang w:val="en-US"/>
        </w:rPr>
        <w:t>they are often mentioned in the same breath</w:t>
      </w:r>
      <w:r w:rsidR="7B586B52" w:rsidRPr="00EF10FA">
        <w:rPr>
          <w:lang w:val="en-US"/>
        </w:rPr>
        <w:t xml:space="preserve">, but </w:t>
      </w:r>
      <w:r w:rsidRPr="00EF10FA">
        <w:rPr>
          <w:lang w:val="en-US"/>
        </w:rPr>
        <w:t xml:space="preserve">digital literacy has different definitions. Being digitally literate, </w:t>
      </w:r>
      <w:r w:rsidR="5FF90892" w:rsidRPr="00EF10FA">
        <w:rPr>
          <w:lang w:val="en-US"/>
        </w:rPr>
        <w:t>for example</w:t>
      </w:r>
      <w:r w:rsidRPr="00EF10FA">
        <w:rPr>
          <w:lang w:val="en-US"/>
        </w:rPr>
        <w:t>, means according to SLO (</w:t>
      </w:r>
      <w:r w:rsidRPr="00EF10FA">
        <w:rPr>
          <w:rFonts w:ascii="Aptos" w:eastAsia="Aptos" w:hAnsi="Aptos" w:cs="Aptos"/>
          <w:lang w:val="en-US"/>
        </w:rPr>
        <w:t xml:space="preserve">the </w:t>
      </w:r>
      <w:r w:rsidR="247BC565" w:rsidRPr="00EF10FA">
        <w:rPr>
          <w:rFonts w:ascii="Aptos" w:eastAsia="Aptos" w:hAnsi="Aptos" w:cs="Aptos"/>
          <w:lang w:val="en-US"/>
        </w:rPr>
        <w:t xml:space="preserve">Dutch </w:t>
      </w:r>
      <w:r w:rsidRPr="00EF10FA">
        <w:rPr>
          <w:rFonts w:ascii="Aptos" w:eastAsia="Aptos" w:hAnsi="Aptos" w:cs="Aptos"/>
          <w:lang w:val="en-US"/>
        </w:rPr>
        <w:t xml:space="preserve">national expertise </w:t>
      </w:r>
      <w:proofErr w:type="spellStart"/>
      <w:r w:rsidR="13B42104" w:rsidRPr="00EF10FA">
        <w:rPr>
          <w:rFonts w:ascii="Aptos" w:eastAsia="Aptos" w:hAnsi="Aptos" w:cs="Aptos"/>
          <w:lang w:val="en-US"/>
        </w:rPr>
        <w:t>centre</w:t>
      </w:r>
      <w:proofErr w:type="spellEnd"/>
      <w:r w:rsidRPr="00EF10FA">
        <w:rPr>
          <w:rFonts w:ascii="Aptos" w:eastAsia="Aptos" w:hAnsi="Aptos" w:cs="Aptos"/>
          <w:lang w:val="en-US"/>
        </w:rPr>
        <w:t xml:space="preserve"> for the curriculum)</w:t>
      </w:r>
      <w:r w:rsidR="00FA4B14">
        <w:rPr>
          <w:rFonts w:ascii="Aptos" w:eastAsia="Aptos" w:hAnsi="Aptos" w:cs="Aptos"/>
          <w:lang w:val="en-US"/>
        </w:rPr>
        <w:t xml:space="preserve"> </w:t>
      </w:r>
      <w:r w:rsidRPr="00EF10FA">
        <w:rPr>
          <w:rFonts w:ascii="Aptos" w:eastAsia="Aptos" w:hAnsi="Aptos" w:cs="Aptos"/>
          <w:lang w:val="en-US"/>
        </w:rPr>
        <w:fldChar w:fldCharType="begin"/>
      </w:r>
      <w:r w:rsidR="00FA4B14">
        <w:rPr>
          <w:rFonts w:ascii="Aptos" w:eastAsia="Aptos" w:hAnsi="Aptos" w:cs="Aptos"/>
          <w:lang w:val="en-US"/>
        </w:rPr>
        <w:instrText xml:space="preserve"> ADDIN ZOTERO_ITEM CSL_CITATION {"citationID":"53iY2CX0","properties":{"formattedCitation":"(SLO, 2024)","plainCitation":"(SLO, 2024)","noteIndex":0},"citationItems":[{"id":17159,"uris":["http://zotero.org/users/1688/items/7CEZTAHP"],"itemData":{"id":17159,"type":"webpage","abstract":"In onze digitale samenleving waarin technologie en media een belangrijke plaats hebben, is het niet alleen nodig om geletterd te zijn, maar ook om digitaal geletterd te zijn.","container-title":"SLO","genre":"overzichtspagina","language":"nl","note":"Last Modified: 2024-10-28","title":"digitale geletterdheid","URL":"https://www.slo.nl/thema/meer/basisvaardigheden/digitale-geletterdheid/","author":[{"family":"SLO","given":""}],"accessed":{"date-parts":[["2025",5,25]]},"issued":{"date-parts":[["2024"]],"season":"oktober"}}}],"schema":"https://github.com/citation-style-language/schema/raw/master/csl-citation.json"} </w:instrText>
      </w:r>
      <w:r w:rsidRPr="00EF10FA">
        <w:rPr>
          <w:rFonts w:ascii="Aptos" w:eastAsia="Aptos" w:hAnsi="Aptos" w:cs="Aptos"/>
          <w:lang w:val="en-US"/>
        </w:rPr>
        <w:fldChar w:fldCharType="separate"/>
      </w:r>
      <w:r w:rsidR="00FA4B14">
        <w:rPr>
          <w:rFonts w:ascii="Aptos" w:eastAsia="Aptos" w:hAnsi="Aptos" w:cs="Aptos"/>
          <w:lang w:val="en-US"/>
        </w:rPr>
        <w:t>(SLO, 2024)</w:t>
      </w:r>
      <w:r w:rsidRPr="00EF10FA">
        <w:rPr>
          <w:rFonts w:ascii="Aptos" w:eastAsia="Aptos" w:hAnsi="Aptos" w:cs="Aptos"/>
          <w:lang w:val="en-US"/>
        </w:rPr>
        <w:fldChar w:fldCharType="end"/>
      </w:r>
      <w:r w:rsidR="248629E5" w:rsidRPr="00EF10FA">
        <w:rPr>
          <w:rFonts w:ascii="Aptos" w:eastAsia="Aptos" w:hAnsi="Aptos" w:cs="Aptos"/>
          <w:lang w:val="en-US"/>
        </w:rPr>
        <w:t xml:space="preserve">: </w:t>
      </w:r>
      <w:r w:rsidR="45117EA3" w:rsidRPr="00EF10FA">
        <w:rPr>
          <w:rFonts w:ascii="Aptos" w:eastAsia="Aptos" w:hAnsi="Aptos" w:cs="Aptos"/>
          <w:lang w:val="en-US"/>
        </w:rPr>
        <w:t>“A</w:t>
      </w:r>
      <w:r w:rsidRPr="00EF10FA">
        <w:rPr>
          <w:rFonts w:ascii="Aptos" w:eastAsia="Aptos" w:hAnsi="Aptos" w:cs="Aptos"/>
          <w:lang w:val="en-US"/>
        </w:rPr>
        <w:t>cquiring knowledge about digital technology, being able to deal with it, being able to use its possibilities critically and (self)consciously, and being able to assess its opportunities and risks.</w:t>
      </w:r>
      <w:r w:rsidR="0B6FDD7A" w:rsidRPr="00EF10FA">
        <w:rPr>
          <w:rFonts w:ascii="Aptos" w:eastAsia="Aptos" w:hAnsi="Aptos" w:cs="Aptos"/>
          <w:lang w:val="en-US"/>
        </w:rPr>
        <w:t>”</w:t>
      </w:r>
      <w:r w:rsidR="1095D83A" w:rsidRPr="00EF10FA">
        <w:rPr>
          <w:rFonts w:ascii="Aptos" w:eastAsia="Aptos" w:hAnsi="Aptos" w:cs="Aptos"/>
          <w:lang w:val="en-US"/>
        </w:rPr>
        <w:t xml:space="preserve"> </w:t>
      </w:r>
      <w:r w:rsidR="1456365C" w:rsidRPr="00EF10FA">
        <w:rPr>
          <w:rFonts w:ascii="Aptos" w:eastAsia="Aptos" w:hAnsi="Aptos" w:cs="Aptos"/>
          <w:lang w:val="en-US"/>
        </w:rPr>
        <w:t xml:space="preserve">SLO </w:t>
      </w:r>
      <w:r w:rsidR="463BF95E" w:rsidRPr="00EF10FA">
        <w:rPr>
          <w:rFonts w:ascii="Aptos" w:eastAsia="Aptos" w:hAnsi="Aptos" w:cs="Aptos"/>
          <w:lang w:val="en-US"/>
        </w:rPr>
        <w:t>defin</w:t>
      </w:r>
      <w:r w:rsidR="1456365C" w:rsidRPr="00EF10FA">
        <w:rPr>
          <w:rFonts w:ascii="Aptos" w:eastAsia="Aptos" w:hAnsi="Aptos" w:cs="Aptos"/>
          <w:lang w:val="en-US"/>
        </w:rPr>
        <w:t xml:space="preserve">es four subdomains of digital literacy: practical IT skills, media literacy, digital information skills and computational thinking. AI literacy weaves through several of these domains </w:t>
      </w:r>
      <w:r w:rsidR="04400439" w:rsidRPr="00EF10FA">
        <w:rPr>
          <w:rFonts w:ascii="Aptos" w:eastAsia="Aptos" w:hAnsi="Aptos" w:cs="Aptos"/>
          <w:lang w:val="en-US"/>
        </w:rPr>
        <w:t>and has not yet been given a fixed place</w:t>
      </w:r>
      <w:r w:rsidR="1456365C" w:rsidRPr="00EF10FA">
        <w:rPr>
          <w:rFonts w:ascii="Aptos" w:eastAsia="Aptos" w:hAnsi="Aptos" w:cs="Aptos"/>
          <w:lang w:val="en-US"/>
        </w:rPr>
        <w:t xml:space="preserve">. </w:t>
      </w:r>
      <w:r w:rsidRPr="00EF10FA">
        <w:rPr>
          <w:rFonts w:ascii="Aptos" w:eastAsia="Aptos" w:hAnsi="Aptos" w:cs="Aptos"/>
          <w:lang w:val="en-US"/>
        </w:rPr>
        <w:t xml:space="preserve">SLO </w:t>
      </w:r>
      <w:r w:rsidR="2B34E034" w:rsidRPr="00EF10FA">
        <w:rPr>
          <w:rFonts w:ascii="Aptos" w:eastAsia="Aptos" w:hAnsi="Aptos" w:cs="Aptos"/>
          <w:lang w:val="en-US"/>
        </w:rPr>
        <w:t xml:space="preserve">has now </w:t>
      </w:r>
      <w:r w:rsidR="1826B1AD" w:rsidRPr="00EF10FA">
        <w:rPr>
          <w:rFonts w:ascii="Aptos" w:eastAsia="Aptos" w:hAnsi="Aptos" w:cs="Aptos"/>
          <w:lang w:val="en-US"/>
        </w:rPr>
        <w:t xml:space="preserve">released </w:t>
      </w:r>
      <w:r w:rsidR="0BC2D976" w:rsidRPr="00EF10FA">
        <w:rPr>
          <w:rFonts w:ascii="Aptos" w:eastAsia="Aptos" w:hAnsi="Aptos" w:cs="Aptos"/>
          <w:lang w:val="en-US"/>
        </w:rPr>
        <w:t xml:space="preserve">the final core concept goals of </w:t>
      </w:r>
      <w:r w:rsidR="37EB07F4" w:rsidRPr="00EF10FA">
        <w:rPr>
          <w:rFonts w:ascii="Aptos" w:eastAsia="Aptos" w:hAnsi="Aptos" w:cs="Aptos"/>
          <w:lang w:val="en-US"/>
        </w:rPr>
        <w:t xml:space="preserve">digital literacy </w:t>
      </w:r>
      <w:r w:rsidR="0BC2D976" w:rsidRPr="00EF10FA">
        <w:rPr>
          <w:rFonts w:ascii="Aptos" w:eastAsia="Aptos" w:hAnsi="Aptos" w:cs="Aptos"/>
          <w:lang w:val="en-US"/>
        </w:rPr>
        <w:t xml:space="preserve">for </w:t>
      </w:r>
      <w:r w:rsidRPr="00EF10FA">
        <w:rPr>
          <w:rFonts w:ascii="Aptos" w:eastAsia="Aptos" w:hAnsi="Aptos" w:cs="Aptos"/>
          <w:lang w:val="en-US"/>
        </w:rPr>
        <w:t xml:space="preserve">primary and </w:t>
      </w:r>
      <w:r w:rsidRPr="00EF10FA">
        <w:rPr>
          <w:rFonts w:ascii="Aptos" w:eastAsia="Aptos" w:hAnsi="Aptos" w:cs="Aptos"/>
          <w:lang w:val="en-US"/>
        </w:rPr>
        <w:t>secondary education</w:t>
      </w:r>
      <w:r w:rsidR="2B34E034" w:rsidRPr="00EF10FA">
        <w:rPr>
          <w:rFonts w:ascii="Aptos" w:eastAsia="Aptos" w:hAnsi="Aptos" w:cs="Aptos"/>
          <w:lang w:val="en-US"/>
        </w:rPr>
        <w:t xml:space="preserve">, </w:t>
      </w:r>
      <w:r w:rsidR="06B34AC7" w:rsidRPr="00EF10FA">
        <w:rPr>
          <w:rFonts w:ascii="Aptos" w:eastAsia="Aptos" w:hAnsi="Aptos" w:cs="Aptos"/>
          <w:lang w:val="en-US"/>
        </w:rPr>
        <w:t xml:space="preserve">allowing future students to continue </w:t>
      </w:r>
      <w:r w:rsidR="4275439E" w:rsidRPr="00EF10FA">
        <w:rPr>
          <w:rFonts w:ascii="Aptos" w:eastAsia="Aptos" w:hAnsi="Aptos" w:cs="Aptos"/>
          <w:lang w:val="en-US"/>
        </w:rPr>
        <w:t>build</w:t>
      </w:r>
      <w:r w:rsidR="06B34AC7" w:rsidRPr="00EF10FA">
        <w:rPr>
          <w:rFonts w:ascii="Aptos" w:eastAsia="Aptos" w:hAnsi="Aptos" w:cs="Aptos"/>
          <w:lang w:val="en-US"/>
        </w:rPr>
        <w:t>ing on this basis</w:t>
      </w:r>
      <w:r w:rsidRPr="00EF10FA">
        <w:rPr>
          <w:rFonts w:ascii="Aptos" w:eastAsia="Aptos" w:hAnsi="Aptos" w:cs="Aptos"/>
          <w:lang w:val="en-US"/>
        </w:rPr>
        <w:t>.</w:t>
      </w:r>
    </w:p>
    <w:p w14:paraId="0B1D296F" w14:textId="7332E8B5" w:rsidR="000A459C" w:rsidRPr="00773E85" w:rsidRDefault="343FD69F" w:rsidP="000A459C">
      <w:pPr>
        <w:rPr>
          <w:rFonts w:eastAsia="Aptos"/>
          <w:lang w:val="en-US"/>
        </w:rPr>
      </w:pPr>
      <w:commentRangeStart w:id="59"/>
      <w:commentRangeStart w:id="60"/>
      <w:commentRangeStart w:id="61"/>
      <w:r w:rsidRPr="00EF10FA">
        <w:rPr>
          <w:lang w:val="en-US"/>
        </w:rPr>
        <w:t xml:space="preserve">A subdivision also </w:t>
      </w:r>
      <w:r w:rsidR="4B9D1A75" w:rsidRPr="00EF10FA">
        <w:rPr>
          <w:lang w:val="en-US"/>
        </w:rPr>
        <w:t>frequently</w:t>
      </w:r>
      <w:r w:rsidRPr="00EF10FA">
        <w:rPr>
          <w:lang w:val="en-US"/>
        </w:rPr>
        <w:t xml:space="preserve"> used</w:t>
      </w:r>
      <w:commentRangeEnd w:id="59"/>
      <w:r w:rsidRPr="00EF10FA">
        <w:rPr>
          <w:rStyle w:val="CommentReference"/>
          <w:sz w:val="20"/>
          <w:szCs w:val="20"/>
          <w:lang w:val="en-US"/>
        </w:rPr>
        <w:commentReference w:id="59"/>
      </w:r>
      <w:commentRangeEnd w:id="60"/>
      <w:r w:rsidRPr="00EF10FA">
        <w:rPr>
          <w:rStyle w:val="CommentReference"/>
          <w:sz w:val="20"/>
          <w:szCs w:val="20"/>
          <w:lang w:val="en-US"/>
        </w:rPr>
        <w:commentReference w:id="60"/>
      </w:r>
      <w:commentRangeEnd w:id="61"/>
      <w:r w:rsidRPr="00EF10FA">
        <w:rPr>
          <w:rStyle w:val="CommentReference"/>
          <w:sz w:val="20"/>
          <w:szCs w:val="20"/>
          <w:lang w:val="en-US"/>
        </w:rPr>
        <w:commentReference w:id="61"/>
      </w:r>
      <w:r w:rsidRPr="00EF10FA">
        <w:rPr>
          <w:lang w:val="en-US"/>
        </w:rPr>
        <w:t xml:space="preserve"> is that of the </w:t>
      </w:r>
      <w:proofErr w:type="spellStart"/>
      <w:r w:rsidRPr="00EF10FA">
        <w:rPr>
          <w:lang w:val="en-US"/>
        </w:rPr>
        <w:t>DigiComp</w:t>
      </w:r>
      <w:proofErr w:type="spellEnd"/>
      <w:r w:rsidRPr="00EF10FA">
        <w:rPr>
          <w:lang w:val="en-US"/>
        </w:rPr>
        <w:t xml:space="preserve"> model</w:t>
      </w:r>
      <w:r w:rsidR="00FA4B14">
        <w:rPr>
          <w:lang w:val="en-US"/>
        </w:rPr>
        <w:t xml:space="preserve"> </w:t>
      </w:r>
      <w:r w:rsidRPr="00EF10FA">
        <w:rPr>
          <w:lang w:val="en-US"/>
        </w:rPr>
        <w:fldChar w:fldCharType="begin"/>
      </w:r>
      <w:r w:rsidR="00FA4B14">
        <w:rPr>
          <w:lang w:val="en-US"/>
        </w:rPr>
        <w:instrText xml:space="preserve"> ADDIN ZOTERO_ITEM CSL_CITATION {"citationID":"jUPSFGGz","properties":{"formattedCitation":"(European Commission, 2025)","plainCitation":"(European Commission, 2025)","noteIndex":0},"citationItems":[{"id":17111,"uris":["http://zotero.org/users/1688/items/XT6DL75H"],"itemData":{"id":17111,"type":"webpage","abstract":"Information on DigComp 2.2, including a high-level overview and links to other DigComp publications.","language":"en","title":"DigComp Framework - European Commission","URL":"https://joint-research-centre.ec.europa.eu/projects-and-activities/education-and-training/digital-transformation-education/digital-competence-framework-citizens-digcomp/digcomp-framework_en","author":[{"family":"European Commission","given":""}],"accessed":{"date-parts":[["2025",5,9]]},"issued":{"date-parts":[["2025"]]}}}],"schema":"https://github.com/citation-style-language/schema/raw/master/csl-citation.json"} </w:instrText>
      </w:r>
      <w:r w:rsidRPr="00EF10FA">
        <w:rPr>
          <w:lang w:val="en-US"/>
        </w:rPr>
        <w:fldChar w:fldCharType="separate"/>
      </w:r>
      <w:r w:rsidR="00FA4B14">
        <w:rPr>
          <w:lang w:val="en-US"/>
        </w:rPr>
        <w:t>(European Commission, 2025)</w:t>
      </w:r>
      <w:r w:rsidRPr="00EF10FA">
        <w:rPr>
          <w:lang w:val="en-US"/>
        </w:rPr>
        <w:fldChar w:fldCharType="end"/>
      </w:r>
      <w:r w:rsidRPr="00EF10FA">
        <w:rPr>
          <w:lang w:val="en-US"/>
        </w:rPr>
        <w:t>. In it, competencies are divided into information and data literacy, communication and collaboration, digital content creation, s</w:t>
      </w:r>
      <w:r w:rsidR="006A56D5" w:rsidRPr="00EF10FA">
        <w:rPr>
          <w:lang w:val="en-US"/>
        </w:rPr>
        <w:t xml:space="preserve"> security, and problem-solving</w:t>
      </w:r>
      <w:r w:rsidR="001D5D1F">
        <w:rPr>
          <w:lang w:val="en-US"/>
        </w:rPr>
        <w:t xml:space="preserve">. See </w:t>
      </w:r>
      <w:r w:rsidR="001D5D1F">
        <w:rPr>
          <w:lang w:val="en-US"/>
        </w:rPr>
        <w:fldChar w:fldCharType="begin"/>
      </w:r>
      <w:r w:rsidR="001D5D1F">
        <w:rPr>
          <w:lang w:val="en-US"/>
        </w:rPr>
        <w:instrText xml:space="preserve"> REF _Ref208585139 \h </w:instrText>
      </w:r>
      <w:r w:rsidR="001D5D1F">
        <w:rPr>
          <w:lang w:val="en-US"/>
        </w:rPr>
      </w:r>
      <w:r w:rsidR="001D5D1F">
        <w:rPr>
          <w:lang w:val="en-US"/>
        </w:rPr>
        <w:fldChar w:fldCharType="separate"/>
      </w:r>
      <w:r w:rsidR="001D5D1F" w:rsidRPr="00EF10FA">
        <w:rPr>
          <w:lang w:val="en-US"/>
        </w:rPr>
        <w:t>Table 1.1</w:t>
      </w:r>
      <w:r w:rsidR="001D5D1F">
        <w:rPr>
          <w:lang w:val="en-US"/>
        </w:rPr>
        <w:fldChar w:fldCharType="end"/>
      </w:r>
      <w:r w:rsidR="001D5D1F">
        <w:rPr>
          <w:lang w:val="en-US"/>
        </w:rPr>
        <w:t xml:space="preserve"> </w:t>
      </w:r>
      <w:r w:rsidRPr="00EF10FA">
        <w:rPr>
          <w:lang w:val="en-US"/>
        </w:rPr>
        <w:t xml:space="preserve">for more details and examples </w:t>
      </w:r>
      <w:r w:rsidR="3F5A696D" w:rsidRPr="00EF10FA">
        <w:rPr>
          <w:lang w:val="en-US"/>
        </w:rPr>
        <w:t xml:space="preserve">from study practice </w:t>
      </w:r>
      <w:r w:rsidR="3240D50C" w:rsidRPr="00EF10FA">
        <w:rPr>
          <w:lang w:val="en-US"/>
        </w:rPr>
        <w:t>that you can use yourself</w:t>
      </w:r>
      <w:r w:rsidR="3F5A696D" w:rsidRPr="00EF10FA">
        <w:rPr>
          <w:lang w:val="en-US"/>
        </w:rPr>
        <w:t xml:space="preserve">. </w:t>
      </w:r>
      <w:r w:rsidR="0B9C61A8" w:rsidRPr="00EF10FA">
        <w:rPr>
          <w:lang w:val="en-US"/>
        </w:rPr>
        <w:t>In th</w:t>
      </w:r>
      <w:r w:rsidR="09E88BED" w:rsidRPr="00EF10FA">
        <w:rPr>
          <w:lang w:val="en-US"/>
        </w:rPr>
        <w:t>is</w:t>
      </w:r>
      <w:r w:rsidR="0B9C61A8" w:rsidRPr="00EF10FA">
        <w:rPr>
          <w:lang w:val="en-US"/>
        </w:rPr>
        <w:t xml:space="preserve"> </w:t>
      </w:r>
      <w:r w:rsidR="00A44B55">
        <w:rPr>
          <w:lang w:val="en-US"/>
        </w:rPr>
        <w:t>book</w:t>
      </w:r>
      <w:r w:rsidR="74F3FB3D" w:rsidRPr="00EF10FA">
        <w:rPr>
          <w:lang w:val="en-US"/>
        </w:rPr>
        <w:t xml:space="preserve">, you'll discover </w:t>
      </w:r>
      <w:r w:rsidR="200CA1B1" w:rsidRPr="00EF10FA">
        <w:rPr>
          <w:lang w:val="en-US"/>
        </w:rPr>
        <w:t xml:space="preserve">many more examples </w:t>
      </w:r>
      <w:r w:rsidR="16A21DF4" w:rsidRPr="00EF10FA">
        <w:rPr>
          <w:lang w:val="en-US"/>
        </w:rPr>
        <w:t xml:space="preserve">involving </w:t>
      </w:r>
      <w:r w:rsidR="200CA1B1" w:rsidRPr="00EF10FA">
        <w:rPr>
          <w:lang w:val="en-US"/>
        </w:rPr>
        <w:t>AI</w:t>
      </w:r>
      <w:r w:rsidR="56D676F7" w:rsidRPr="00EF10FA">
        <w:rPr>
          <w:lang w:val="en-US"/>
        </w:rPr>
        <w:t>.</w:t>
      </w:r>
    </w:p>
    <w:tbl>
      <w:tblPr>
        <w:tblStyle w:val="PlainTable2"/>
        <w:tblW w:w="8926" w:type="dxa"/>
        <w:tblLook w:val="04A0" w:firstRow="1" w:lastRow="0" w:firstColumn="1" w:lastColumn="0" w:noHBand="0" w:noVBand="1"/>
      </w:tblPr>
      <w:tblGrid>
        <w:gridCol w:w="2764"/>
        <w:gridCol w:w="2623"/>
        <w:gridCol w:w="3539"/>
      </w:tblGrid>
      <w:tr w:rsidR="000A459C" w:rsidRPr="00531BED" w14:paraId="47387DB2" w14:textId="77777777" w:rsidTr="003223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64" w:type="dxa"/>
            <w:hideMark/>
          </w:tcPr>
          <w:p w14:paraId="78CB3088" w14:textId="77777777" w:rsidR="000A459C" w:rsidRPr="00531BED" w:rsidRDefault="000A459C">
            <w:pPr>
              <w:rPr>
                <w:sz w:val="18"/>
                <w:szCs w:val="18"/>
                <w:lang w:val="en-US"/>
              </w:rPr>
            </w:pPr>
            <w:r w:rsidRPr="00531BED">
              <w:rPr>
                <w:sz w:val="18"/>
                <w:szCs w:val="18"/>
                <w:lang w:val="en-US"/>
              </w:rPr>
              <w:t>Main competencies</w:t>
            </w:r>
          </w:p>
        </w:tc>
        <w:tc>
          <w:tcPr>
            <w:tcW w:w="2623" w:type="dxa"/>
            <w:hideMark/>
          </w:tcPr>
          <w:p w14:paraId="2611CDDD" w14:textId="77777777" w:rsidR="000A459C" w:rsidRPr="00531BED"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proofErr w:type="spellStart"/>
            <w:r w:rsidRPr="00531BED">
              <w:rPr>
                <w:sz w:val="18"/>
                <w:szCs w:val="18"/>
                <w:lang w:val="en-US"/>
              </w:rPr>
              <w:t>Subcompetencies</w:t>
            </w:r>
            <w:proofErr w:type="spellEnd"/>
          </w:p>
        </w:tc>
        <w:tc>
          <w:tcPr>
            <w:tcW w:w="3539" w:type="dxa"/>
            <w:hideMark/>
          </w:tcPr>
          <w:p w14:paraId="141365E3" w14:textId="22D0B2DB" w:rsidR="000A459C" w:rsidRPr="00531BED"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 xml:space="preserve">Examples for </w:t>
            </w:r>
            <w:r w:rsidR="47A3D5D9" w:rsidRPr="00531BED">
              <w:rPr>
                <w:sz w:val="18"/>
                <w:szCs w:val="18"/>
                <w:lang w:val="en-US"/>
              </w:rPr>
              <w:t xml:space="preserve">University </w:t>
            </w:r>
            <w:r w:rsidRPr="00531BED">
              <w:rPr>
                <w:sz w:val="18"/>
                <w:szCs w:val="18"/>
                <w:lang w:val="en-US"/>
              </w:rPr>
              <w:t>Students</w:t>
            </w:r>
          </w:p>
        </w:tc>
      </w:tr>
      <w:tr w:rsidR="000A459C" w:rsidRPr="00531BED" w14:paraId="34420291" w14:textId="77777777" w:rsidTr="003223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64" w:type="dxa"/>
            <w:hideMark/>
          </w:tcPr>
          <w:p w14:paraId="5D3AF366" w14:textId="77777777" w:rsidR="000A459C" w:rsidRPr="00531BED" w:rsidRDefault="000A459C">
            <w:pPr>
              <w:rPr>
                <w:sz w:val="18"/>
                <w:szCs w:val="18"/>
                <w:lang w:val="en-US"/>
              </w:rPr>
            </w:pPr>
            <w:r w:rsidRPr="00531BED">
              <w:rPr>
                <w:sz w:val="18"/>
                <w:szCs w:val="18"/>
                <w:lang w:val="en-US"/>
              </w:rPr>
              <w:t>1. Information and data literacy</w:t>
            </w:r>
          </w:p>
        </w:tc>
        <w:tc>
          <w:tcPr>
            <w:tcW w:w="2623" w:type="dxa"/>
            <w:hideMark/>
          </w:tcPr>
          <w:p w14:paraId="399872D0" w14:textId="77777777" w:rsidR="000A459C" w:rsidRPr="00531BED"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1.1 Browsing, searching and filtering data, information and digital content</w:t>
            </w:r>
            <w:r w:rsidRPr="00531BED">
              <w:rPr>
                <w:sz w:val="18"/>
                <w:szCs w:val="18"/>
                <w:lang w:val="en-US"/>
              </w:rPr>
              <w:br/>
              <w:t>1.2 Evaluating data, information and digital content</w:t>
            </w:r>
            <w:r w:rsidRPr="00531BED">
              <w:rPr>
                <w:sz w:val="18"/>
                <w:szCs w:val="18"/>
                <w:lang w:val="en-US"/>
              </w:rPr>
              <w:br/>
              <w:t>1.3 Manage data, information and digital content</w:t>
            </w:r>
          </w:p>
        </w:tc>
        <w:tc>
          <w:tcPr>
            <w:tcW w:w="3539" w:type="dxa"/>
            <w:hideMark/>
          </w:tcPr>
          <w:p w14:paraId="339FC044" w14:textId="09516A83" w:rsidR="00642E9E" w:rsidRPr="00531BED" w:rsidRDefault="2655C08B" w:rsidP="00642E9E">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Apply source criticism to online information including social media and recognize fake news</w:t>
            </w:r>
          </w:p>
          <w:p w14:paraId="2879587A" w14:textId="77777777" w:rsidR="000A459C" w:rsidRPr="00531BED" w:rsidRDefault="000A459C" w:rsidP="00BD13E8">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Search scientific databases (PubMed, Google Scholar) for literature searches</w:t>
            </w:r>
          </w:p>
          <w:p w14:paraId="151A7D34" w14:textId="77777777" w:rsidR="000A459C" w:rsidRPr="00531BED" w:rsidRDefault="000A459C" w:rsidP="00BD13E8">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Use reference management software (Zotero, Mendeley) for thesis</w:t>
            </w:r>
          </w:p>
        </w:tc>
      </w:tr>
      <w:tr w:rsidR="000A459C" w:rsidRPr="00531BED" w14:paraId="25F85D35" w14:textId="77777777" w:rsidTr="0032232D">
        <w:trPr>
          <w:trHeight w:val="300"/>
        </w:trPr>
        <w:tc>
          <w:tcPr>
            <w:cnfStyle w:val="001000000000" w:firstRow="0" w:lastRow="0" w:firstColumn="1" w:lastColumn="0" w:oddVBand="0" w:evenVBand="0" w:oddHBand="0" w:evenHBand="0" w:firstRowFirstColumn="0" w:firstRowLastColumn="0" w:lastRowFirstColumn="0" w:lastRowLastColumn="0"/>
            <w:tcW w:w="2764" w:type="dxa"/>
            <w:hideMark/>
          </w:tcPr>
          <w:p w14:paraId="636943E0" w14:textId="77777777" w:rsidR="000A459C" w:rsidRPr="00531BED" w:rsidRDefault="000A459C">
            <w:pPr>
              <w:rPr>
                <w:sz w:val="18"/>
                <w:szCs w:val="18"/>
                <w:lang w:val="en-US"/>
              </w:rPr>
            </w:pPr>
            <w:r w:rsidRPr="00531BED">
              <w:rPr>
                <w:sz w:val="18"/>
                <w:szCs w:val="18"/>
                <w:lang w:val="en-US"/>
              </w:rPr>
              <w:lastRenderedPageBreak/>
              <w:t>2. Communication and collaboration</w:t>
            </w:r>
          </w:p>
        </w:tc>
        <w:tc>
          <w:tcPr>
            <w:tcW w:w="2623" w:type="dxa"/>
            <w:hideMark/>
          </w:tcPr>
          <w:p w14:paraId="585DC1FD"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2.1 Interacting through digital technologies</w:t>
            </w:r>
            <w:r w:rsidRPr="00531BED">
              <w:rPr>
                <w:sz w:val="18"/>
                <w:szCs w:val="18"/>
                <w:lang w:val="en-US"/>
              </w:rPr>
              <w:br/>
              <w:t>2.2 Sharing through digital technologies</w:t>
            </w:r>
            <w:r w:rsidRPr="00531BED">
              <w:rPr>
                <w:sz w:val="18"/>
                <w:szCs w:val="18"/>
                <w:lang w:val="en-US"/>
              </w:rPr>
              <w:br/>
              <w:t>2.3 Exercising citizenship through digital technologies</w:t>
            </w:r>
            <w:r w:rsidRPr="00531BED">
              <w:rPr>
                <w:sz w:val="18"/>
                <w:szCs w:val="18"/>
                <w:lang w:val="en-US"/>
              </w:rPr>
              <w:br/>
              <w:t>2.4 Collaborate through digital technologies</w:t>
            </w:r>
            <w:r w:rsidRPr="00531BED">
              <w:rPr>
                <w:sz w:val="18"/>
                <w:szCs w:val="18"/>
                <w:lang w:val="en-US"/>
              </w:rPr>
              <w:br/>
              <w:t>2.5 Netiquette</w:t>
            </w:r>
            <w:r w:rsidRPr="00531BED">
              <w:rPr>
                <w:sz w:val="18"/>
                <w:szCs w:val="18"/>
                <w:lang w:val="en-US"/>
              </w:rPr>
              <w:br/>
              <w:t>2.6 Managing digital identity</w:t>
            </w:r>
          </w:p>
        </w:tc>
        <w:tc>
          <w:tcPr>
            <w:tcW w:w="3539" w:type="dxa"/>
            <w:hideMark/>
          </w:tcPr>
          <w:p w14:paraId="1FE7EA0B" w14:textId="77777777" w:rsidR="000A459C" w:rsidRPr="00531BED" w:rsidRDefault="000A459C">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Collaborate effectively in online group projects through Teams/Slack</w:t>
            </w:r>
          </w:p>
          <w:p w14:paraId="1F0A6763" w14:textId="77777777" w:rsidR="000A459C" w:rsidRPr="00531BED" w:rsidRDefault="000A459C">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Maintain professional LinkedIn profile for career development</w:t>
            </w:r>
          </w:p>
          <w:p w14:paraId="6D2D0E10" w14:textId="77777777" w:rsidR="000A459C" w:rsidRPr="00531BED" w:rsidRDefault="000A459C">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Present digitally via Zoom/Teams using good presentation techniques</w:t>
            </w:r>
          </w:p>
          <w:p w14:paraId="7481787E" w14:textId="77777777" w:rsidR="000A459C" w:rsidRPr="00531BED" w:rsidRDefault="000A459C">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Maintain academic integrity in online discussions and peer review</w:t>
            </w:r>
          </w:p>
        </w:tc>
      </w:tr>
      <w:tr w:rsidR="000A459C" w:rsidRPr="00531BED" w14:paraId="0F87B29A" w14:textId="77777777" w:rsidTr="003223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64" w:type="dxa"/>
            <w:hideMark/>
          </w:tcPr>
          <w:p w14:paraId="441C6F3A" w14:textId="77777777" w:rsidR="000A459C" w:rsidRPr="00531BED" w:rsidRDefault="000A459C">
            <w:pPr>
              <w:rPr>
                <w:sz w:val="18"/>
                <w:szCs w:val="18"/>
                <w:lang w:val="en-US"/>
              </w:rPr>
            </w:pPr>
            <w:r w:rsidRPr="00531BED">
              <w:rPr>
                <w:sz w:val="18"/>
                <w:szCs w:val="18"/>
                <w:lang w:val="en-US"/>
              </w:rPr>
              <w:t>3. Digital content creation</w:t>
            </w:r>
          </w:p>
        </w:tc>
        <w:tc>
          <w:tcPr>
            <w:tcW w:w="2623" w:type="dxa"/>
            <w:hideMark/>
          </w:tcPr>
          <w:p w14:paraId="11E3EE06" w14:textId="77777777" w:rsidR="000A459C" w:rsidRPr="00531BED"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3.1 Develop digital content</w:t>
            </w:r>
            <w:r w:rsidRPr="00531BED">
              <w:rPr>
                <w:sz w:val="18"/>
                <w:szCs w:val="18"/>
                <w:lang w:val="en-US"/>
              </w:rPr>
              <w:br/>
              <w:t>3.2 Integrating and repurposing digital content</w:t>
            </w:r>
            <w:r w:rsidRPr="00531BED">
              <w:rPr>
                <w:sz w:val="18"/>
                <w:szCs w:val="18"/>
                <w:lang w:val="en-US"/>
              </w:rPr>
              <w:br/>
              <w:t>3.3 Copyright and licensing</w:t>
            </w:r>
            <w:r w:rsidRPr="00531BED">
              <w:rPr>
                <w:sz w:val="18"/>
                <w:szCs w:val="18"/>
                <w:lang w:val="en-US"/>
              </w:rPr>
              <w:br/>
              <w:t>3.4 Programming</w:t>
            </w:r>
          </w:p>
        </w:tc>
        <w:tc>
          <w:tcPr>
            <w:tcW w:w="3539" w:type="dxa"/>
            <w:hideMark/>
          </w:tcPr>
          <w:p w14:paraId="702F0982" w14:textId="77777777" w:rsidR="000A459C" w:rsidRPr="00531BED" w:rsidRDefault="000A459C">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Creating interactive presentations with tools such as Prezi or Canva</w:t>
            </w:r>
          </w:p>
          <w:p w14:paraId="578CBC4F" w14:textId="77777777" w:rsidR="000A459C" w:rsidRPr="00531BED" w:rsidRDefault="000A459C">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Basic programming skills for data analysis (Python, R)</w:t>
            </w:r>
          </w:p>
          <w:p w14:paraId="4D20F4BF" w14:textId="77777777" w:rsidR="000A459C" w:rsidRPr="00531BED" w:rsidRDefault="000A459C">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Correctly citing and using Creative Commons licenses</w:t>
            </w:r>
          </w:p>
          <w:p w14:paraId="045A1942" w14:textId="77777777" w:rsidR="000A459C" w:rsidRPr="00531BED" w:rsidRDefault="000A459C">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Creating multimedia content for final presentations (video, infographics)</w:t>
            </w:r>
          </w:p>
        </w:tc>
      </w:tr>
      <w:tr w:rsidR="000A459C" w:rsidRPr="00531BED" w14:paraId="574E829D" w14:textId="77777777" w:rsidTr="0032232D">
        <w:trPr>
          <w:trHeight w:val="300"/>
        </w:trPr>
        <w:tc>
          <w:tcPr>
            <w:cnfStyle w:val="001000000000" w:firstRow="0" w:lastRow="0" w:firstColumn="1" w:lastColumn="0" w:oddVBand="0" w:evenVBand="0" w:oddHBand="0" w:evenHBand="0" w:firstRowFirstColumn="0" w:firstRowLastColumn="0" w:lastRowFirstColumn="0" w:lastRowLastColumn="0"/>
            <w:tcW w:w="2764" w:type="dxa"/>
            <w:hideMark/>
          </w:tcPr>
          <w:p w14:paraId="63DB6535" w14:textId="77777777" w:rsidR="000A459C" w:rsidRPr="00531BED" w:rsidRDefault="000A459C">
            <w:pPr>
              <w:rPr>
                <w:sz w:val="18"/>
                <w:szCs w:val="18"/>
                <w:lang w:val="en-US"/>
              </w:rPr>
            </w:pPr>
            <w:r w:rsidRPr="00531BED">
              <w:rPr>
                <w:sz w:val="18"/>
                <w:szCs w:val="18"/>
                <w:lang w:val="en-US"/>
              </w:rPr>
              <w:t>4. Security</w:t>
            </w:r>
          </w:p>
        </w:tc>
        <w:tc>
          <w:tcPr>
            <w:tcW w:w="2623" w:type="dxa"/>
            <w:hideMark/>
          </w:tcPr>
          <w:p w14:paraId="72C682FC"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4.1 Protecting devices</w:t>
            </w:r>
            <w:r w:rsidRPr="00531BED">
              <w:rPr>
                <w:sz w:val="18"/>
                <w:szCs w:val="18"/>
                <w:lang w:val="en-US"/>
              </w:rPr>
              <w:br/>
              <w:t>4.2 Protecting personal data and privacy</w:t>
            </w:r>
            <w:r w:rsidRPr="00531BED">
              <w:rPr>
                <w:sz w:val="18"/>
                <w:szCs w:val="18"/>
                <w:lang w:val="en-US"/>
              </w:rPr>
              <w:br/>
              <w:t>4.3 Protecting health and well-being</w:t>
            </w:r>
            <w:r w:rsidRPr="00531BED">
              <w:rPr>
                <w:sz w:val="18"/>
                <w:szCs w:val="18"/>
                <w:lang w:val="en-US"/>
              </w:rPr>
              <w:br/>
              <w:t>4.4 Protect the environment</w:t>
            </w:r>
          </w:p>
        </w:tc>
        <w:tc>
          <w:tcPr>
            <w:tcW w:w="3539" w:type="dxa"/>
            <w:hideMark/>
          </w:tcPr>
          <w:p w14:paraId="449BEA7E" w14:textId="77777777" w:rsidR="000A459C" w:rsidRPr="00531BED" w:rsidRDefault="000A459C">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Using strong passwords and two-factor authentication for university accounts</w:t>
            </w:r>
          </w:p>
          <w:p w14:paraId="2C7FC1A9" w14:textId="2698E60B" w:rsidR="000A459C" w:rsidRPr="00531BED" w:rsidRDefault="000A459C">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 xml:space="preserve">Consciously manage privacy settings on social media and </w:t>
            </w:r>
            <w:r w:rsidR="160D908A" w:rsidRPr="00531BED">
              <w:rPr>
                <w:sz w:val="18"/>
                <w:szCs w:val="18"/>
                <w:lang w:val="en-US"/>
              </w:rPr>
              <w:t>AI systems</w:t>
            </w:r>
          </w:p>
          <w:p w14:paraId="3C353AB9" w14:textId="77777777" w:rsidR="000A459C" w:rsidRPr="00531BED" w:rsidRDefault="000A459C">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Working ergonomically during prolonged work</w:t>
            </w:r>
          </w:p>
          <w:p w14:paraId="611AAC3D" w14:textId="77777777" w:rsidR="000A459C" w:rsidRPr="00531BED" w:rsidRDefault="000A459C">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Digital wellbeing: consciously manage screen time and social media use</w:t>
            </w:r>
          </w:p>
        </w:tc>
      </w:tr>
      <w:tr w:rsidR="000A459C" w:rsidRPr="00531BED" w14:paraId="7310DD8F" w14:textId="77777777" w:rsidTr="003223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64" w:type="dxa"/>
            <w:hideMark/>
          </w:tcPr>
          <w:p w14:paraId="79F5B4CC" w14:textId="77777777" w:rsidR="000A459C" w:rsidRPr="00531BED" w:rsidRDefault="000A459C">
            <w:pPr>
              <w:rPr>
                <w:sz w:val="18"/>
                <w:szCs w:val="18"/>
                <w:lang w:val="en-US"/>
              </w:rPr>
            </w:pPr>
            <w:r w:rsidRPr="00531BED">
              <w:rPr>
                <w:sz w:val="18"/>
                <w:szCs w:val="18"/>
                <w:lang w:val="en-US"/>
              </w:rPr>
              <w:t>5. Troubleshooting</w:t>
            </w:r>
          </w:p>
        </w:tc>
        <w:tc>
          <w:tcPr>
            <w:tcW w:w="2623" w:type="dxa"/>
            <w:hideMark/>
          </w:tcPr>
          <w:p w14:paraId="6225E84C" w14:textId="77777777" w:rsidR="000A459C" w:rsidRPr="00531BED"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5.1 Solving technical problems</w:t>
            </w:r>
            <w:r w:rsidRPr="00531BED">
              <w:rPr>
                <w:sz w:val="18"/>
                <w:szCs w:val="18"/>
                <w:lang w:val="en-US"/>
              </w:rPr>
              <w:br/>
              <w:t>5.2 Identifying needs and technological solutions</w:t>
            </w:r>
            <w:r w:rsidRPr="00531BED">
              <w:rPr>
                <w:sz w:val="18"/>
                <w:szCs w:val="18"/>
                <w:lang w:val="en-US"/>
              </w:rPr>
              <w:br/>
              <w:t>5.3 Creative use of digital technologies</w:t>
            </w:r>
            <w:r w:rsidRPr="00531BED">
              <w:rPr>
                <w:sz w:val="18"/>
                <w:szCs w:val="18"/>
                <w:lang w:val="en-US"/>
              </w:rPr>
              <w:br/>
              <w:t>5.4 Identify digital competency gaps</w:t>
            </w:r>
          </w:p>
        </w:tc>
        <w:tc>
          <w:tcPr>
            <w:tcW w:w="3539" w:type="dxa"/>
            <w:hideMark/>
          </w:tcPr>
          <w:p w14:paraId="634DA4EB" w14:textId="5C73E6F6" w:rsidR="000A459C" w:rsidRPr="00531BED" w:rsidRDefault="000A459C">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Independently solve IT problems (</w:t>
            </w:r>
            <w:r w:rsidR="160D908A" w:rsidRPr="00531BED">
              <w:rPr>
                <w:sz w:val="18"/>
                <w:szCs w:val="18"/>
                <w:lang w:val="en-US"/>
              </w:rPr>
              <w:t>software installation</w:t>
            </w:r>
            <w:r w:rsidRPr="00531BED">
              <w:rPr>
                <w:sz w:val="18"/>
                <w:szCs w:val="18"/>
                <w:lang w:val="en-US"/>
              </w:rPr>
              <w:t>, connectivity issues)</w:t>
            </w:r>
          </w:p>
          <w:p w14:paraId="34BCA822" w14:textId="77777777" w:rsidR="000A459C" w:rsidRPr="00531BED" w:rsidRDefault="000A459C">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Selecting appropriate digital tools for specific academic tasks</w:t>
            </w:r>
          </w:p>
          <w:p w14:paraId="448AF53F" w14:textId="77777777" w:rsidR="000A459C" w:rsidRPr="00531BED" w:rsidRDefault="000A459C">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Devise innovative uses of known software for research projects</w:t>
            </w:r>
          </w:p>
          <w:p w14:paraId="21EF4403" w14:textId="77777777" w:rsidR="000A459C" w:rsidRPr="00531BED" w:rsidRDefault="000A459C">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Evaluate own digital skills and make development plan</w:t>
            </w:r>
          </w:p>
        </w:tc>
      </w:tr>
    </w:tbl>
    <w:p w14:paraId="6910B92C" w14:textId="60E07F60" w:rsidR="000A459C" w:rsidRPr="00060890" w:rsidRDefault="000A17BA" w:rsidP="000A17BA">
      <w:pPr>
        <w:pStyle w:val="Caption"/>
        <w:rPr>
          <w:lang w:val="en-US"/>
        </w:rPr>
      </w:pPr>
      <w:bookmarkStart w:id="63" w:name="_Ref208585139"/>
      <w:bookmarkStart w:id="64" w:name="_Toc208673772"/>
      <w:r w:rsidRPr="00EF10FA">
        <w:rPr>
          <w:lang w:val="en-US"/>
        </w:rPr>
        <w:t xml:space="preserve">Table </w:t>
      </w:r>
      <w:r w:rsidRPr="00EF10FA">
        <w:rPr>
          <w:lang w:val="en-US"/>
        </w:rPr>
        <w:fldChar w:fldCharType="begin"/>
      </w:r>
      <w:r w:rsidRPr="00EF10FA">
        <w:rPr>
          <w:lang w:val="en-US"/>
        </w:rPr>
        <w:instrText xml:space="preserve"> STYLEREF 1 \s </w:instrText>
      </w:r>
      <w:r w:rsidRPr="00EF10FA">
        <w:rPr>
          <w:lang w:val="en-US"/>
        </w:rPr>
        <w:fldChar w:fldCharType="separate"/>
      </w:r>
      <w:r w:rsidRPr="00EF10FA">
        <w:rPr>
          <w:lang w:val="en-US"/>
        </w:rPr>
        <w:t>1</w:t>
      </w:r>
      <w:r w:rsidRPr="00EF10FA">
        <w:rPr>
          <w:lang w:val="en-US"/>
        </w:rPr>
        <w:fldChar w:fldCharType="end"/>
      </w:r>
      <w:r w:rsidRPr="00EF10FA">
        <w:rPr>
          <w:lang w:val="en-US"/>
        </w:rPr>
        <w:t>.</w:t>
      </w:r>
      <w:r w:rsidRPr="00EF10FA">
        <w:rPr>
          <w:lang w:val="en-US"/>
        </w:rPr>
        <w:fldChar w:fldCharType="begin"/>
      </w:r>
      <w:r w:rsidRPr="00EF10FA">
        <w:rPr>
          <w:lang w:val="en-US"/>
        </w:rPr>
        <w:instrText xml:space="preserve"> SEQ Table \* ARABIC \s 1 </w:instrText>
      </w:r>
      <w:r w:rsidRPr="00EF10FA">
        <w:rPr>
          <w:lang w:val="en-US"/>
        </w:rPr>
        <w:fldChar w:fldCharType="separate"/>
      </w:r>
      <w:r w:rsidRPr="00EF10FA">
        <w:rPr>
          <w:lang w:val="en-US"/>
        </w:rPr>
        <w:t>1</w:t>
      </w:r>
      <w:r w:rsidRPr="00EF10FA">
        <w:rPr>
          <w:lang w:val="en-US"/>
        </w:rPr>
        <w:fldChar w:fldCharType="end"/>
      </w:r>
      <w:bookmarkEnd w:id="63"/>
      <w:r w:rsidRPr="00EF10FA">
        <w:rPr>
          <w:lang w:val="en-US"/>
        </w:rPr>
        <w:t xml:space="preserve"> </w:t>
      </w:r>
      <w:r w:rsidR="000A459C" w:rsidRPr="00EF10FA">
        <w:rPr>
          <w:lang w:val="en-US"/>
        </w:rPr>
        <w:t xml:space="preserve">The </w:t>
      </w:r>
      <w:proofErr w:type="spellStart"/>
      <w:r w:rsidR="000A459C" w:rsidRPr="00EF10FA">
        <w:rPr>
          <w:lang w:val="en-US"/>
        </w:rPr>
        <w:t>DigiComp</w:t>
      </w:r>
      <w:proofErr w:type="spellEnd"/>
      <w:r w:rsidR="000A459C" w:rsidRPr="00EF10FA">
        <w:rPr>
          <w:lang w:val="en-US"/>
        </w:rPr>
        <w:t xml:space="preserve"> conceptual reference model</w:t>
      </w:r>
      <w:r w:rsidR="00455A0D">
        <w:rPr>
          <w:lang w:val="en-US"/>
        </w:rPr>
        <w:t xml:space="preserve"> </w:t>
      </w:r>
      <w:r w:rsidR="000A459C" w:rsidRPr="00EF10FA">
        <w:rPr>
          <w:i w:val="0"/>
          <w:iCs w:val="0"/>
          <w:lang w:val="en-US"/>
        </w:rPr>
        <w:fldChar w:fldCharType="begin"/>
      </w:r>
      <w:r w:rsidR="00773E85">
        <w:rPr>
          <w:lang w:val="en-US"/>
        </w:rPr>
        <w:instrText xml:space="preserve"> ADDIN ZOTERO_ITEM CSL_CITATION {"citationID":"c15vlon8","properties":{"formattedCitation":"(European Commission, 2025)","plainCitation":"(European Commission, 2025)","noteIndex":0},"citationItems":[{"id":17111,"uris":["http://zotero.org/users/1688/items/XT6DL75H"],"itemData":{"id":17111,"type":"webpage","abstract":"Information on DigComp 2.2, including a high-level overview and links to other DigComp publications.","language":"en","title":"DigComp Framework - European Commission","URL":"https://joint-research-centre.ec.europa.eu/projects-and-activities/education-and-training/digital-transformation-education/digital-competence-framework-citizens-digcomp/digcomp-framework_en","author":[{"family":"European Commission","given":""}],"accessed":{"date-parts":[["2025",5,9]]},"issued":{"date-parts":[["2025"]]}}}],"schema":"https://github.com/citation-style-language/schema/raw/master/csl-citation.json"} </w:instrText>
      </w:r>
      <w:r w:rsidR="000A459C" w:rsidRPr="00EF10FA">
        <w:rPr>
          <w:i w:val="0"/>
          <w:iCs w:val="0"/>
          <w:lang w:val="en-US"/>
        </w:rPr>
        <w:fldChar w:fldCharType="separate"/>
      </w:r>
      <w:r w:rsidR="00773E85">
        <w:rPr>
          <w:lang w:val="en-US"/>
        </w:rPr>
        <w:t>(European Commission, 2025)</w:t>
      </w:r>
      <w:bookmarkEnd w:id="64"/>
      <w:r w:rsidR="000A459C" w:rsidRPr="00EF10FA">
        <w:rPr>
          <w:i w:val="0"/>
          <w:iCs w:val="0"/>
          <w:lang w:val="en-US"/>
        </w:rPr>
        <w:fldChar w:fldCharType="end"/>
      </w:r>
    </w:p>
    <w:p w14:paraId="419CC159" w14:textId="77777777" w:rsidR="000A459C" w:rsidRPr="00060890" w:rsidRDefault="000A459C" w:rsidP="00435754">
      <w:pPr>
        <w:pStyle w:val="Heading2"/>
        <w:rPr>
          <w:lang w:val="en-US"/>
        </w:rPr>
      </w:pPr>
      <w:bookmarkStart w:id="65" w:name="_Toc208677674"/>
      <w:r w:rsidRPr="00EF10FA">
        <w:rPr>
          <w:lang w:val="en-US"/>
        </w:rPr>
        <w:t>Why is AI literacy important to you as a student?</w:t>
      </w:r>
      <w:bookmarkEnd w:id="65"/>
    </w:p>
    <w:p w14:paraId="35B2508B" w14:textId="085D98FA" w:rsidR="000A459C" w:rsidRPr="00060890" w:rsidRDefault="000A459C" w:rsidP="000A459C">
      <w:pPr>
        <w:rPr>
          <w:lang w:val="en-US"/>
        </w:rPr>
      </w:pPr>
      <w:r w:rsidRPr="00EF10FA">
        <w:rPr>
          <w:lang w:val="en-US"/>
        </w:rPr>
        <w:t xml:space="preserve">AI is not a distant concept. Especially in </w:t>
      </w:r>
      <w:r w:rsidR="13814ADD" w:rsidRPr="00EF10FA">
        <w:rPr>
          <w:lang w:val="en-US"/>
        </w:rPr>
        <w:t>university</w:t>
      </w:r>
      <w:r w:rsidRPr="00EF10FA">
        <w:rPr>
          <w:lang w:val="en-US"/>
        </w:rPr>
        <w:t xml:space="preserve">, in your </w:t>
      </w:r>
      <w:r w:rsidR="340713D1" w:rsidRPr="00EF10FA">
        <w:rPr>
          <w:lang w:val="en-US"/>
        </w:rPr>
        <w:t xml:space="preserve">future </w:t>
      </w:r>
      <w:r w:rsidRPr="00EF10FA">
        <w:rPr>
          <w:lang w:val="en-US"/>
        </w:rPr>
        <w:t>profession and in your social life, AI is playing an increasing</w:t>
      </w:r>
      <w:r w:rsidR="3D59D0FD" w:rsidRPr="00EF10FA">
        <w:rPr>
          <w:lang w:val="en-US"/>
        </w:rPr>
        <w:t>ly big</w:t>
      </w:r>
      <w:r w:rsidRPr="00EF10FA">
        <w:rPr>
          <w:lang w:val="en-US"/>
        </w:rPr>
        <w:t xml:space="preserve"> role. Within VU</w:t>
      </w:r>
      <w:r w:rsidR="46393F2B" w:rsidRPr="00EF10FA">
        <w:rPr>
          <w:lang w:val="en-US"/>
        </w:rPr>
        <w:t xml:space="preserve"> Amsterdam</w:t>
      </w:r>
      <w:r w:rsidRPr="00EF10FA">
        <w:rPr>
          <w:lang w:val="en-US"/>
        </w:rPr>
        <w:t xml:space="preserve"> we believe that AI literacy is a core </w:t>
      </w:r>
      <w:r w:rsidR="66AF0832" w:rsidRPr="00EF10FA">
        <w:rPr>
          <w:lang w:val="en-US"/>
        </w:rPr>
        <w:t>competency</w:t>
      </w:r>
      <w:r w:rsidRPr="00EF10FA">
        <w:rPr>
          <w:lang w:val="en-US"/>
        </w:rPr>
        <w:t xml:space="preserve">, comparable to critical thinking, academic writing or being able to do </w:t>
      </w:r>
      <w:r w:rsidR="5D962A4B" w:rsidRPr="00EF10FA">
        <w:rPr>
          <w:lang w:val="en-US"/>
        </w:rPr>
        <w:t xml:space="preserve">(literature) </w:t>
      </w:r>
      <w:r w:rsidRPr="00EF10FA">
        <w:rPr>
          <w:lang w:val="en-US"/>
        </w:rPr>
        <w:t>research</w:t>
      </w:r>
      <w:r w:rsidR="00FA4B14">
        <w:rPr>
          <w:lang w:val="en-US"/>
        </w:rPr>
        <w:t xml:space="preserve"> </w:t>
      </w:r>
      <w:r w:rsidRPr="00EF10FA">
        <w:rPr>
          <w:lang w:val="en-US"/>
        </w:rPr>
        <w:fldChar w:fldCharType="begin"/>
      </w:r>
      <w:r w:rsidR="00FA4B14">
        <w:rPr>
          <w:lang w:val="en-US"/>
        </w:rPr>
        <w:instrText xml:space="preserve"> ADDIN ZOTERO_ITEM CSL_CITATION {"citationID":"TcWYkclb","properties":{"formattedCitation":"(VU Amsterdam, 2025)","plainCitation":"(VU Amsterdam, 2025)","noteIndex":0},"citationItems":[{"id":16887,"uris":["http://zotero.org/users/1688/items/6HJY8G92"],"itemData":{"id":16887,"type":"webpage","abstract":"ChatGPT, Microsoft Copilot en andere generatieve AI-systemen spelen een steeds belangrijkere rol in de wereld. Wat betekent dit voor onderwijs en toetsing?","container-title":"Generatieve AI, Copilot en ChatGPT","language":"nl","title":"Generatieve AI, Copilot en ChatGPT","URL":"https://vu.nl/nl/student/tentamens/generatieve-ai-jouw-gebruik-onze-verwachtingen","author":[{"family":"VU Amsterdam","given":""}],"accessed":{"date-parts":[["2025",4,20]]},"issued":{"date-parts":[["2025"]]}}}],"schema":"https://github.com/citation-style-language/schema/raw/master/csl-citation.json"} </w:instrText>
      </w:r>
      <w:r w:rsidRPr="00EF10FA">
        <w:rPr>
          <w:lang w:val="en-US"/>
        </w:rPr>
        <w:fldChar w:fldCharType="separate"/>
      </w:r>
      <w:r w:rsidR="00FA4B14">
        <w:rPr>
          <w:rFonts w:ascii="Aptos"/>
          <w:lang w:val="en-US"/>
        </w:rPr>
        <w:t>(VU Amsterdam, 2025)</w:t>
      </w:r>
      <w:r w:rsidRPr="00EF10FA">
        <w:rPr>
          <w:lang w:val="en-US"/>
        </w:rPr>
        <w:fldChar w:fldCharType="end"/>
      </w:r>
      <w:r w:rsidRPr="00EF10FA">
        <w:rPr>
          <w:lang w:val="en-US"/>
        </w:rPr>
        <w:t xml:space="preserve">. In addition, AI literacy </w:t>
      </w:r>
      <w:r w:rsidR="12D831D3" w:rsidRPr="00EF10FA">
        <w:rPr>
          <w:lang w:val="en-US"/>
        </w:rPr>
        <w:t xml:space="preserve">is </w:t>
      </w:r>
      <w:r w:rsidRPr="00EF10FA">
        <w:rPr>
          <w:lang w:val="en-US"/>
        </w:rPr>
        <w:t xml:space="preserve">increasingly in demand </w:t>
      </w:r>
      <w:r w:rsidR="2F5F0EE0" w:rsidRPr="00EF10FA">
        <w:rPr>
          <w:lang w:val="en-US"/>
        </w:rPr>
        <w:t xml:space="preserve">in the </w:t>
      </w:r>
      <w:proofErr w:type="spellStart"/>
      <w:r w:rsidR="32E3C10B" w:rsidRPr="00EF10FA">
        <w:rPr>
          <w:lang w:val="en-US"/>
        </w:rPr>
        <w:t>labour</w:t>
      </w:r>
      <w:proofErr w:type="spellEnd"/>
      <w:r w:rsidR="2F5F0EE0" w:rsidRPr="00EF10FA">
        <w:rPr>
          <w:lang w:val="en-US"/>
        </w:rPr>
        <w:t xml:space="preserve"> market</w:t>
      </w:r>
      <w:r w:rsidRPr="00EF10FA">
        <w:rPr>
          <w:lang w:val="en-US"/>
        </w:rPr>
        <w:t>.</w:t>
      </w:r>
    </w:p>
    <w:p w14:paraId="14C8BCD7" w14:textId="56A2A7C2" w:rsidR="000A459C" w:rsidRPr="00060890" w:rsidRDefault="000A459C" w:rsidP="005336B4">
      <w:pPr>
        <w:rPr>
          <w:lang w:val="en-US"/>
        </w:rPr>
      </w:pPr>
      <w:r w:rsidRPr="00EF10FA">
        <w:rPr>
          <w:lang w:val="en-US"/>
        </w:rPr>
        <w:t xml:space="preserve">For example, generative AI can support you in summarizing text, structuring essays, </w:t>
      </w:r>
      <w:proofErr w:type="spellStart"/>
      <w:r w:rsidR="5CC5FD68" w:rsidRPr="00EF10FA">
        <w:rPr>
          <w:lang w:val="en-US"/>
        </w:rPr>
        <w:t>analysing</w:t>
      </w:r>
      <w:proofErr w:type="spellEnd"/>
      <w:r w:rsidRPr="00EF10FA">
        <w:rPr>
          <w:lang w:val="en-US"/>
        </w:rPr>
        <w:t xml:space="preserve"> sources or as a study coach</w:t>
      </w:r>
      <w:r w:rsidR="1DF5CA96" w:rsidRPr="00EF10FA">
        <w:rPr>
          <w:lang w:val="en-US"/>
        </w:rPr>
        <w:t xml:space="preserve"> </w:t>
      </w:r>
      <w:r w:rsidR="00A14D2D">
        <w:rPr>
          <w:lang w:val="en-US"/>
        </w:rPr>
        <w:t>-</w:t>
      </w:r>
      <w:r w:rsidR="1DF5CA96" w:rsidRPr="00EF10FA">
        <w:rPr>
          <w:lang w:val="en-US"/>
        </w:rPr>
        <w:t xml:space="preserve"> </w:t>
      </w:r>
      <w:r w:rsidRPr="00EF10FA">
        <w:rPr>
          <w:lang w:val="en-US"/>
        </w:rPr>
        <w:t xml:space="preserve">provided you know how to use it carefully. Students who learn to use AI effectively may gain an edge </w:t>
      </w:r>
      <w:r w:rsidR="0AA2E960" w:rsidRPr="00EF10FA">
        <w:rPr>
          <w:lang w:val="en-US"/>
        </w:rPr>
        <w:t>as a result</w:t>
      </w:r>
      <w:r w:rsidRPr="00EF10FA">
        <w:rPr>
          <w:lang w:val="en-US"/>
        </w:rPr>
        <w:t xml:space="preserve">. Those who lag in this skill run the risk of growing behind, both within studies and in later work </w:t>
      </w:r>
      <w:r w:rsidR="26E00BE4" w:rsidRPr="00EF10FA">
        <w:rPr>
          <w:lang w:val="en-US"/>
        </w:rPr>
        <w:t>and daily life</w:t>
      </w:r>
      <w:r w:rsidRPr="00EF10FA">
        <w:rPr>
          <w:lang w:val="en-US"/>
        </w:rPr>
        <w:t xml:space="preserve">. </w:t>
      </w:r>
      <w:r w:rsidR="4E0FCCBC" w:rsidRPr="00EF10FA">
        <w:rPr>
          <w:lang w:val="en-US"/>
        </w:rPr>
        <w:t xml:space="preserve">Therefore, </w:t>
      </w:r>
      <w:r w:rsidR="3A4703D3" w:rsidRPr="00EF10FA">
        <w:rPr>
          <w:lang w:val="en-US"/>
        </w:rPr>
        <w:t>it</w:t>
      </w:r>
      <w:r w:rsidR="4E0FCCBC" w:rsidRPr="00EF10FA">
        <w:rPr>
          <w:lang w:val="en-US"/>
        </w:rPr>
        <w:t xml:space="preserve"> is </w:t>
      </w:r>
      <w:r w:rsidR="3884908A" w:rsidRPr="00EF10FA">
        <w:rPr>
          <w:lang w:val="en-US"/>
        </w:rPr>
        <w:t xml:space="preserve">important </w:t>
      </w:r>
      <w:r w:rsidR="3A4703D3" w:rsidRPr="00EF10FA">
        <w:rPr>
          <w:lang w:val="en-US"/>
        </w:rPr>
        <w:t xml:space="preserve">to learn how </w:t>
      </w:r>
      <w:r w:rsidR="6844E35D" w:rsidRPr="00EF10FA">
        <w:rPr>
          <w:lang w:val="en-US"/>
        </w:rPr>
        <w:t xml:space="preserve">AI works </w:t>
      </w:r>
      <w:r w:rsidR="49AEE5B3" w:rsidRPr="00EF10FA">
        <w:rPr>
          <w:lang w:val="en-US"/>
        </w:rPr>
        <w:t xml:space="preserve">and </w:t>
      </w:r>
      <w:r w:rsidR="6844E35D" w:rsidRPr="00EF10FA">
        <w:rPr>
          <w:lang w:val="en-US"/>
        </w:rPr>
        <w:t xml:space="preserve">how </w:t>
      </w:r>
      <w:r w:rsidR="3A4703D3" w:rsidRPr="00EF10FA">
        <w:rPr>
          <w:lang w:val="en-US"/>
        </w:rPr>
        <w:t xml:space="preserve">to use </w:t>
      </w:r>
      <w:r w:rsidR="1AC191B5" w:rsidRPr="00EF10FA">
        <w:rPr>
          <w:lang w:val="en-US"/>
        </w:rPr>
        <w:t xml:space="preserve">it </w:t>
      </w:r>
      <w:r w:rsidR="0100AD7B" w:rsidRPr="00EF10FA">
        <w:rPr>
          <w:lang w:val="en-US"/>
        </w:rPr>
        <w:t>responsibly and effectively</w:t>
      </w:r>
      <w:r w:rsidR="0F175EBD" w:rsidRPr="00EF10FA">
        <w:rPr>
          <w:lang w:val="en-US"/>
        </w:rPr>
        <w:t xml:space="preserve">. </w:t>
      </w:r>
      <w:r w:rsidR="1EE9B37D" w:rsidRPr="00EF10FA">
        <w:rPr>
          <w:lang w:val="en-US"/>
        </w:rPr>
        <w:t xml:space="preserve">In addition, AI </w:t>
      </w:r>
      <w:r w:rsidR="00521DEA" w:rsidRPr="00EF10FA">
        <w:rPr>
          <w:lang w:val="en-US"/>
        </w:rPr>
        <w:t>literacy</w:t>
      </w:r>
      <w:r w:rsidR="1EE9B37D" w:rsidRPr="00EF10FA">
        <w:rPr>
          <w:lang w:val="en-US"/>
        </w:rPr>
        <w:t xml:space="preserve"> is becoming an increasingly important part of citizenship</w:t>
      </w:r>
      <w:r w:rsidR="2CE149BF" w:rsidRPr="00EF10FA">
        <w:rPr>
          <w:lang w:val="en-US"/>
        </w:rPr>
        <w:t xml:space="preserve">: to arrive at informed choices in life, </w:t>
      </w:r>
      <w:r w:rsidR="6FA92E7B" w:rsidRPr="00EF10FA">
        <w:rPr>
          <w:lang w:val="en-US"/>
        </w:rPr>
        <w:t>study, and</w:t>
      </w:r>
      <w:r w:rsidR="2CE149BF" w:rsidRPr="00EF10FA">
        <w:rPr>
          <w:lang w:val="en-US"/>
        </w:rPr>
        <w:t xml:space="preserve"> work</w:t>
      </w:r>
      <w:r w:rsidR="1CEDB45F" w:rsidRPr="00EF10FA">
        <w:rPr>
          <w:lang w:val="en-US"/>
        </w:rPr>
        <w:t>.</w:t>
      </w:r>
    </w:p>
    <w:p w14:paraId="74013D7F" w14:textId="4D46344E" w:rsidR="000A459C" w:rsidRPr="00060890" w:rsidRDefault="000A459C" w:rsidP="00435754">
      <w:pPr>
        <w:pStyle w:val="Heading2"/>
        <w:rPr>
          <w:lang w:val="en-US"/>
        </w:rPr>
      </w:pPr>
      <w:bookmarkStart w:id="66" w:name="_Toc208677675"/>
      <w:r w:rsidRPr="00EF10FA">
        <w:rPr>
          <w:lang w:val="en-US"/>
        </w:rPr>
        <w:lastRenderedPageBreak/>
        <w:t xml:space="preserve">How and when </w:t>
      </w:r>
      <w:r w:rsidR="742F1442" w:rsidRPr="00EF10FA">
        <w:rPr>
          <w:lang w:val="en-US"/>
        </w:rPr>
        <w:t>to</w:t>
      </w:r>
      <w:r w:rsidRPr="00EF10FA">
        <w:rPr>
          <w:lang w:val="en-US"/>
        </w:rPr>
        <w:t xml:space="preserve"> use generative AI responsibly?</w:t>
      </w:r>
      <w:bookmarkEnd w:id="66"/>
    </w:p>
    <w:p w14:paraId="6EA13695" w14:textId="48424B69" w:rsidR="000A459C" w:rsidRPr="00060890" w:rsidRDefault="00B610B3" w:rsidP="000A459C">
      <w:pPr>
        <w:rPr>
          <w:lang w:val="en-US"/>
        </w:rPr>
      </w:pPr>
      <w:r w:rsidRPr="00EF10FA">
        <w:rPr>
          <w:lang w:val="en-US"/>
        </w:rPr>
        <w:t>Brainstorming, reformulating, searching for information, summarizing or structuring your work</w:t>
      </w:r>
      <w:r w:rsidR="1CE350B3" w:rsidRPr="00EF10FA">
        <w:rPr>
          <w:lang w:val="en-US"/>
        </w:rPr>
        <w:t xml:space="preserve"> </w:t>
      </w:r>
      <w:r w:rsidR="00A14D2D">
        <w:rPr>
          <w:lang w:val="en-US"/>
        </w:rPr>
        <w:t>-</w:t>
      </w:r>
      <w:r w:rsidRPr="00EF10FA">
        <w:rPr>
          <w:lang w:val="en-US"/>
        </w:rPr>
        <w:t xml:space="preserve"> </w:t>
      </w:r>
      <w:r w:rsidR="000A459C" w:rsidRPr="00EF10FA">
        <w:rPr>
          <w:lang w:val="en-US"/>
        </w:rPr>
        <w:t xml:space="preserve">generative AI can be incredibly useful. But it is also risky </w:t>
      </w:r>
      <w:r w:rsidR="687A3B7E" w:rsidRPr="00EF10FA">
        <w:rPr>
          <w:lang w:val="en-US"/>
        </w:rPr>
        <w:t>to</w:t>
      </w:r>
      <w:r w:rsidR="000A459C" w:rsidRPr="00EF10FA">
        <w:rPr>
          <w:lang w:val="en-US"/>
        </w:rPr>
        <w:t xml:space="preserve"> use it indiscriminately. After all, AI is not neutral, makes mistakes, can imperceptibly bias your work or even be misleading. </w:t>
      </w:r>
    </w:p>
    <w:p w14:paraId="39B7DF4D" w14:textId="470F758C" w:rsidR="000A459C" w:rsidRPr="00EF10FA" w:rsidRDefault="00F50118" w:rsidP="00F50118">
      <w:pPr>
        <w:pStyle w:val="Boxheading"/>
        <w:rPr>
          <w:lang w:val="en-US"/>
        </w:rPr>
      </w:pPr>
      <w:bookmarkStart w:id="67" w:name="_Toc198710638"/>
      <w:bookmarkStart w:id="68" w:name="_Toc198711522"/>
      <w:bookmarkStart w:id="69" w:name="_Toc198722221"/>
      <w:bookmarkStart w:id="70" w:name="_Toc199525326"/>
      <w:bookmarkStart w:id="71" w:name="_Toc199584984"/>
      <w:bookmarkStart w:id="72" w:name="_Toc208671239"/>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1</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3</w:t>
      </w:r>
      <w:r w:rsidR="00E73285">
        <w:rPr>
          <w:lang w:val="en-US"/>
        </w:rPr>
        <w:fldChar w:fldCharType="end"/>
      </w:r>
      <w:r w:rsidR="000A17BA" w:rsidRPr="00EF10FA">
        <w:rPr>
          <w:lang w:val="en-US"/>
        </w:rPr>
        <w:t xml:space="preserve"> -</w:t>
      </w:r>
      <w:r w:rsidR="3D7CE6FB" w:rsidRPr="00EF10FA">
        <w:rPr>
          <w:lang w:val="en-US"/>
        </w:rPr>
        <w:t xml:space="preserve"> </w:t>
      </w:r>
      <w:r w:rsidR="000A459C" w:rsidRPr="00EF10FA">
        <w:rPr>
          <w:lang w:val="en-US"/>
        </w:rPr>
        <w:t>AI deception: When artificial intelligence deceives people</w:t>
      </w:r>
      <w:bookmarkEnd w:id="67"/>
      <w:bookmarkEnd w:id="68"/>
      <w:bookmarkEnd w:id="69"/>
      <w:bookmarkEnd w:id="70"/>
      <w:bookmarkEnd w:id="71"/>
      <w:bookmarkEnd w:id="72"/>
    </w:p>
    <w:p w14:paraId="139D9B81" w14:textId="27F42A01" w:rsidR="000A459C" w:rsidRPr="00060890" w:rsidRDefault="672C268E" w:rsidP="00CB59C8">
      <w:pPr>
        <w:pStyle w:val="Boxtext"/>
        <w:rPr>
          <w:lang w:val="en-US"/>
        </w:rPr>
      </w:pPr>
      <w:r w:rsidRPr="00EF10FA">
        <w:rPr>
          <w:lang w:val="en-US"/>
        </w:rPr>
        <w:t xml:space="preserve">An important aspect of AI literacy is recognizing misleading </w:t>
      </w:r>
      <w:proofErr w:type="spellStart"/>
      <w:r w:rsidR="48F77233" w:rsidRPr="00EF10FA">
        <w:rPr>
          <w:lang w:val="en-US"/>
        </w:rPr>
        <w:t>behaviour</w:t>
      </w:r>
      <w:proofErr w:type="spellEnd"/>
      <w:r w:rsidRPr="00EF10FA">
        <w:rPr>
          <w:lang w:val="en-US"/>
        </w:rPr>
        <w:t xml:space="preserve"> by AI systems. </w:t>
      </w:r>
      <w:r w:rsidR="4A70E2DE" w:rsidRPr="00EF10FA">
        <w:rPr>
          <w:lang w:val="en-US"/>
        </w:rPr>
        <w:t xml:space="preserve">Companies and researchers reported these </w:t>
      </w:r>
      <w:proofErr w:type="spellStart"/>
      <w:r w:rsidR="55A73D70" w:rsidRPr="00EF10FA">
        <w:rPr>
          <w:lang w:val="en-US"/>
        </w:rPr>
        <w:t>behaviours</w:t>
      </w:r>
      <w:proofErr w:type="spellEnd"/>
      <w:r w:rsidR="4A70E2DE" w:rsidRPr="00EF10FA">
        <w:rPr>
          <w:lang w:val="en-US"/>
        </w:rPr>
        <w:t xml:space="preserve"> to make improvements. But the examples </w:t>
      </w:r>
      <w:r w:rsidR="181C55FA" w:rsidRPr="00EF10FA">
        <w:rPr>
          <w:lang w:val="en-US"/>
        </w:rPr>
        <w:t xml:space="preserve">below </w:t>
      </w:r>
      <w:r w:rsidR="4A70E2DE" w:rsidRPr="00EF10FA">
        <w:rPr>
          <w:lang w:val="en-US"/>
        </w:rPr>
        <w:t>do highlight the importance of critical thinking when assessing AI output for human values and expectations:</w:t>
      </w:r>
    </w:p>
    <w:p w14:paraId="4F88FA80" w14:textId="3B359AB1" w:rsidR="000A459C" w:rsidRPr="00060890" w:rsidRDefault="672C268E" w:rsidP="00CB59C8">
      <w:pPr>
        <w:pStyle w:val="Boxtext"/>
        <w:rPr>
          <w:lang w:val="en-US"/>
        </w:rPr>
      </w:pPr>
      <w:r w:rsidRPr="00EF10FA">
        <w:rPr>
          <w:lang w:val="en-US"/>
        </w:rPr>
        <w:t>During the development of GPT-4, OpenAI (2023) documented a troubling incident</w:t>
      </w:r>
      <w:r w:rsidR="0513E53C" w:rsidRPr="00EF10FA">
        <w:rPr>
          <w:lang w:val="en-US"/>
        </w:rPr>
        <w:t xml:space="preserve">: </w:t>
      </w:r>
      <w:r w:rsidR="5F293C9E" w:rsidRPr="00EF10FA">
        <w:rPr>
          <w:lang w:val="en-US"/>
        </w:rPr>
        <w:t xml:space="preserve">the model hired a </w:t>
      </w:r>
      <w:r w:rsidR="0F8E0DAC" w:rsidRPr="00EF10FA">
        <w:rPr>
          <w:lang w:val="en-US"/>
        </w:rPr>
        <w:t>TaskRabbit</w:t>
      </w:r>
      <w:r w:rsidR="5F293C9E" w:rsidRPr="00EF10FA">
        <w:rPr>
          <w:lang w:val="en-US"/>
        </w:rPr>
        <w:t xml:space="preserve"> worker to solve a captcha</w:t>
      </w:r>
      <w:r w:rsidR="7E904C09" w:rsidRPr="00EF10FA">
        <w:rPr>
          <w:lang w:val="en-US"/>
        </w:rPr>
        <w:t xml:space="preserve"> </w:t>
      </w:r>
      <w:r w:rsidR="00A14D2D">
        <w:rPr>
          <w:lang w:val="en-US"/>
        </w:rPr>
        <w:t>-</w:t>
      </w:r>
      <w:r w:rsidR="7E904C09" w:rsidRPr="00EF10FA">
        <w:rPr>
          <w:lang w:val="en-US"/>
        </w:rPr>
        <w:t xml:space="preserve"> </w:t>
      </w:r>
      <w:r w:rsidR="5F293C9E" w:rsidRPr="00EF10FA">
        <w:rPr>
          <w:lang w:val="en-US"/>
        </w:rPr>
        <w:t xml:space="preserve">a test to distinguish robots from humans. </w:t>
      </w:r>
      <w:r w:rsidR="41DF8A4F" w:rsidRPr="00EF10FA">
        <w:rPr>
          <w:lang w:val="en-US"/>
        </w:rPr>
        <w:t xml:space="preserve">When the employee asked if it was a robot, GPT-4 claimed to be a visually impaired person. </w:t>
      </w:r>
    </w:p>
    <w:p w14:paraId="1C551DDD" w14:textId="37FE9330" w:rsidR="000A459C" w:rsidRPr="00060890" w:rsidRDefault="0FB2280C" w:rsidP="00435754">
      <w:pPr>
        <w:pStyle w:val="Boxtext"/>
        <w:numPr>
          <w:ilvl w:val="0"/>
          <w:numId w:val="125"/>
        </w:numPr>
        <w:rPr>
          <w:lang w:val="en-US"/>
        </w:rPr>
      </w:pPr>
      <w:r w:rsidRPr="00EF10FA">
        <w:rPr>
          <w:lang w:val="en-US"/>
        </w:rPr>
        <w:t>Google's Bard (now Gemini) distributed false information about the James Webb Space Telescope during a public demonstration</w:t>
      </w:r>
      <w:r w:rsidR="00234399">
        <w:rPr>
          <w:lang w:val="en-US"/>
        </w:rPr>
        <w:t xml:space="preserve"> </w:t>
      </w:r>
      <w:r w:rsidRPr="00EF10FA">
        <w:rPr>
          <w:lang w:val="en-US"/>
        </w:rPr>
        <w:fldChar w:fldCharType="begin"/>
      </w:r>
      <w:r w:rsidR="00234399">
        <w:rPr>
          <w:lang w:val="en-US"/>
        </w:rPr>
        <w:instrText xml:space="preserve"> ADDIN ZOTERO_ITEM CSL_CITATION {"citationID":"oD9GoLmo","properties":{"formattedCitation":"(Reuters, 2023)","plainCitation":"(Reuters, 2023)","noteIndex":0},"citationItems":[{"id":"q5EzIcSY/K6H9UDar","uris":["http://zotero.org/users/1688/items/HNG9AEV7"],"itemData":{"id":17164,"type":"article-newspaper","title":"Google unveils ChatGPT rival Bard, AI search plans in battle with Microsoft","URL":"https://www.reuters.com/technology/google-unveils-chatgpt-rival-bard-ai-search-plans-battle-with-microsoft-2023-02-07/","author":[{"literal":"Reuters"}],"issued":{"date-parts":[["2023",2,8]]}}}],"schema":"https://github.com/citation-style-language/schema/raw/master/csl-citation.json"} </w:instrText>
      </w:r>
      <w:r w:rsidRPr="00EF10FA">
        <w:rPr>
          <w:lang w:val="en-US"/>
        </w:rPr>
        <w:fldChar w:fldCharType="separate"/>
      </w:r>
      <w:r w:rsidR="00234399">
        <w:rPr>
          <w:lang w:val="en-US"/>
        </w:rPr>
        <w:t>(Reuters, 2023)</w:t>
      </w:r>
      <w:r w:rsidRPr="00EF10FA">
        <w:rPr>
          <w:lang w:val="en-US"/>
        </w:rPr>
        <w:fldChar w:fldCharType="end"/>
      </w:r>
      <w:r w:rsidR="00234399">
        <w:rPr>
          <w:lang w:val="en-US"/>
        </w:rPr>
        <w:t>.</w:t>
      </w:r>
    </w:p>
    <w:p w14:paraId="4F939523" w14:textId="5DB75F6B" w:rsidR="000A459C" w:rsidRPr="00060890" w:rsidRDefault="58780010" w:rsidP="00435754">
      <w:pPr>
        <w:pStyle w:val="Boxtext"/>
        <w:numPr>
          <w:ilvl w:val="0"/>
          <w:numId w:val="125"/>
        </w:numPr>
        <w:rPr>
          <w:lang w:val="en-US"/>
        </w:rPr>
      </w:pPr>
      <w:r w:rsidRPr="00EF10FA">
        <w:rPr>
          <w:lang w:val="en-US"/>
        </w:rPr>
        <w:t>Research by Anthropic</w:t>
      </w:r>
      <w:r w:rsidR="6EABA8D9" w:rsidRPr="00EF10FA">
        <w:rPr>
          <w:lang w:val="en-US"/>
        </w:rPr>
        <w:t xml:space="preserve"> </w:t>
      </w:r>
      <w:r w:rsidRPr="00EF10FA">
        <w:rPr>
          <w:lang w:val="en-US"/>
        </w:rPr>
        <w:fldChar w:fldCharType="begin"/>
      </w:r>
      <w:r w:rsidR="00234399">
        <w:rPr>
          <w:lang w:val="en-US"/>
        </w:rPr>
        <w:instrText xml:space="preserve"> ADDIN ZOTERO_ITEM CSL_CITATION {"citationID":"SeZjRSYx","properties":{"formattedCitation":"(2023)","plainCitation":"(2023)","noteIndex":0},"citationItems":[{"id":17166,"uris":["http://zotero.org/users/1688/items/6YHLRN2S"],"itemData":{"id":17166,"type":"webpage","title":"Anthropic's Red-Teaming Methodology","URL":"https://www.anthropic.com/index/anthropics-red-teaming","author":[{"literal":"Anthropic"}],"issued":{"date-parts":[["2023"]]}},"suppress-author":true}],"schema":"https://github.com/citation-style-language/schema/raw/master/csl-citation.json"} </w:instrText>
      </w:r>
      <w:r w:rsidRPr="00EF10FA">
        <w:rPr>
          <w:lang w:val="en-US"/>
        </w:rPr>
        <w:fldChar w:fldCharType="separate"/>
      </w:r>
      <w:r w:rsidR="00234399">
        <w:rPr>
          <w:lang w:val="en-US"/>
        </w:rPr>
        <w:t>(2023)</w:t>
      </w:r>
      <w:r w:rsidRPr="00EF10FA">
        <w:rPr>
          <w:lang w:val="en-US"/>
        </w:rPr>
        <w:fldChar w:fldCharType="end"/>
      </w:r>
      <w:r w:rsidRPr="00EF10FA">
        <w:rPr>
          <w:lang w:val="en-US"/>
        </w:rPr>
        <w:t xml:space="preserve"> showed that their AI model Claude could be manipulated to circumvent security measures through </w:t>
      </w:r>
      <w:r w:rsidR="3A43034E" w:rsidRPr="00EF10FA">
        <w:rPr>
          <w:lang w:val="en-US"/>
        </w:rPr>
        <w:t>role-playing</w:t>
      </w:r>
      <w:r w:rsidRPr="00EF10FA">
        <w:rPr>
          <w:lang w:val="en-US"/>
        </w:rPr>
        <w:t xml:space="preserve"> games. </w:t>
      </w:r>
    </w:p>
    <w:p w14:paraId="789D02D2" w14:textId="10C4A115" w:rsidR="000A459C" w:rsidRPr="00060890" w:rsidRDefault="58780010" w:rsidP="00435754">
      <w:pPr>
        <w:pStyle w:val="Boxtext"/>
        <w:numPr>
          <w:ilvl w:val="0"/>
          <w:numId w:val="125"/>
        </w:numPr>
        <w:rPr>
          <w:lang w:val="en-US"/>
        </w:rPr>
      </w:pPr>
      <w:commentRangeStart w:id="73"/>
      <w:r w:rsidRPr="00EF10FA">
        <w:rPr>
          <w:lang w:val="en-US"/>
        </w:rPr>
        <w:t>Shah et al.</w:t>
      </w:r>
      <w:r w:rsidR="00455A0D">
        <w:rPr>
          <w:lang w:val="en-US"/>
        </w:rPr>
        <w:t xml:space="preserve"> </w:t>
      </w:r>
      <w:r w:rsidRPr="00EF10FA">
        <w:rPr>
          <w:lang w:val="en-US"/>
        </w:rPr>
        <w:fldChar w:fldCharType="begin"/>
      </w:r>
      <w:r w:rsidR="00234399">
        <w:rPr>
          <w:lang w:val="en-US"/>
        </w:rPr>
        <w:instrText xml:space="preserve"> ADDIN ZOTERO_ITEM CSL_CITATION {"citationID":"lanqP5ns","properties":{"formattedCitation":"(2003)","plainCitation":"(2003)","noteIndex":0},"citationItems":[{"id":2466,"uris":["http://zotero.org/users/1688/items/GSTXWHSX"],"itemData":{"id":2466,"type":"article-journal","abstract":"Systematic methods for idea generation in engineering design have come about from a variety of sources. Do these methods really aid ideation? Some empirical studies have been conducted by researchers to answer this question. These studies include highly controlled lab experiments by cognitive psychologists, as well as experiments in simulated design environments carried out by engineering design theorists. A key factor in design and analysis of empirical studies is characterization and measurement of ideation effectiveness. This paper describes four objective measures of ideation effectiveness. The theoretical basis of each is discussed and procedures for application of each are outlined and illustrated with case studies.","container-title":"Design Studies","DOI":"10.1016/S0142-694X(02)00034-0","ISSN":"0142-694X","issue":"2","journalAbbreviation":"Design Studies","page":"111-134","source":"ScienceDirect","title":"Metrics for measuring ideation effectiveness","volume":"24","author":[{"family":"Shah","given":"Jami J."},{"family":"Smith","given":"Steve M."},{"family":"Vargas-Hernandez","given":"Noe"}],"issued":{"date-parts":[["2003",3]]}},"suppress-author":true}],"schema":"https://github.com/citation-style-language/schema/raw/master/csl-citation.json"} </w:instrText>
      </w:r>
      <w:r w:rsidRPr="00EF10FA">
        <w:rPr>
          <w:lang w:val="en-US"/>
        </w:rPr>
        <w:fldChar w:fldCharType="separate"/>
      </w:r>
      <w:r w:rsidR="00234399">
        <w:rPr>
          <w:lang w:val="en-US"/>
        </w:rPr>
        <w:t>(2003)</w:t>
      </w:r>
      <w:r w:rsidRPr="00EF10FA">
        <w:rPr>
          <w:lang w:val="en-US"/>
        </w:rPr>
        <w:fldChar w:fldCharType="end"/>
      </w:r>
      <w:r w:rsidR="542B77B0" w:rsidRPr="00EF10FA">
        <w:rPr>
          <w:lang w:val="en-US"/>
        </w:rPr>
        <w:t xml:space="preserve"> described so-called </w:t>
      </w:r>
      <w:r w:rsidRPr="00EF10FA">
        <w:rPr>
          <w:lang w:val="en-US"/>
        </w:rPr>
        <w:t xml:space="preserve">goal preservation in language models, where AIs resist attempts to change their goals. </w:t>
      </w:r>
    </w:p>
    <w:p w14:paraId="5DFE5979" w14:textId="1F83724C" w:rsidR="000A459C" w:rsidRPr="00FE4F59" w:rsidRDefault="58780010" w:rsidP="00435754">
      <w:pPr>
        <w:pStyle w:val="Boxtext"/>
        <w:numPr>
          <w:ilvl w:val="0"/>
          <w:numId w:val="125"/>
        </w:numPr>
        <w:rPr>
          <w:lang w:val="en-US"/>
        </w:rPr>
      </w:pPr>
      <w:r w:rsidRPr="00EF10FA">
        <w:rPr>
          <w:lang w:val="en-US"/>
        </w:rPr>
        <w:t>Hubinger et al.</w:t>
      </w:r>
      <w:r w:rsidR="00455A0D">
        <w:rPr>
          <w:lang w:val="en-US"/>
        </w:rPr>
        <w:t xml:space="preserve"> </w:t>
      </w:r>
      <w:r w:rsidRPr="00EF10FA">
        <w:rPr>
          <w:lang w:val="en-US"/>
        </w:rPr>
        <w:fldChar w:fldCharType="begin"/>
      </w:r>
      <w:r w:rsidRPr="00EF10FA">
        <w:rPr>
          <w:lang w:val="en-US"/>
        </w:rPr>
        <w:instrText xml:space="preserve"> ADDIN ZOTERO_ITEM CSL_CITATION {"citationID":"aKQe3CpP","properties":{"formattedCitation":"(2019)","plainCitation":"(2019)","noteIndex":0},"citationItems":[{"id":17167,"uris":["http://zotero.org/users/1688/items/HNNGPYW4"],"itemData":{"id":17167,"type":"report","publisher":"arXiv","title":"Risks from Learned Optimization in Advanced Machine Learning Systems","URL":"https://arxiv.org/abs/1906.01820","author":[{"family":"Hubinger","given":"E."},{"family":"Merwijk","given":"C.","non-dropping-particle":"van"},{"family":"Mikulik","given":"V."},{"family":"Skalse","given":"J."},{"family":"Garrabrant","given":"S."}],"issued":{"date-parts":[["2019"]]}},"suppress-author":true}],"schema":"https://github.com/citation-style-language/schema/raw/master/csl-citation.json"} </w:instrText>
      </w:r>
      <w:r w:rsidRPr="00EF10FA">
        <w:rPr>
          <w:lang w:val="en-US"/>
        </w:rPr>
        <w:fldChar w:fldCharType="separate"/>
      </w:r>
      <w:r w:rsidRPr="00EF10FA">
        <w:rPr>
          <w:lang w:val="en-US"/>
        </w:rPr>
        <w:t>(2019)</w:t>
      </w:r>
      <w:r w:rsidRPr="00EF10FA">
        <w:rPr>
          <w:lang w:val="en-US"/>
        </w:rPr>
        <w:fldChar w:fldCharType="end"/>
      </w:r>
      <w:r w:rsidRPr="00EF10FA">
        <w:rPr>
          <w:lang w:val="en-US"/>
        </w:rPr>
        <w:t xml:space="preserve"> described how advanced systems exhibit </w:t>
      </w:r>
      <w:r w:rsidR="6F85ABEC" w:rsidRPr="00EF10FA">
        <w:rPr>
          <w:lang w:val="en-US"/>
        </w:rPr>
        <w:t xml:space="preserve">so-called </w:t>
      </w:r>
      <w:r w:rsidR="459FA44F" w:rsidRPr="00EF10FA">
        <w:rPr>
          <w:lang w:val="en-US"/>
        </w:rPr>
        <w:t>‘</w:t>
      </w:r>
      <w:r w:rsidRPr="00EF10FA">
        <w:rPr>
          <w:lang w:val="en-US"/>
        </w:rPr>
        <w:t>instrumental convergence</w:t>
      </w:r>
      <w:r w:rsidR="652ABC73" w:rsidRPr="00EF10FA">
        <w:rPr>
          <w:lang w:val="en-US"/>
        </w:rPr>
        <w:t>’</w:t>
      </w:r>
      <w:r w:rsidRPr="00EF10FA">
        <w:rPr>
          <w:lang w:val="en-US"/>
        </w:rPr>
        <w:t xml:space="preserve"> where they independently develop deception </w:t>
      </w:r>
      <w:r w:rsidRPr="00FE4F59">
        <w:rPr>
          <w:lang w:val="en-US"/>
        </w:rPr>
        <w:t xml:space="preserve">strategies to maintain autonomy. </w:t>
      </w:r>
      <w:commentRangeEnd w:id="73"/>
      <w:r w:rsidRPr="00FE4F59">
        <w:rPr>
          <w:rStyle w:val="CommentReference"/>
          <w:sz w:val="20"/>
          <w:szCs w:val="20"/>
          <w:lang w:val="en-US"/>
        </w:rPr>
        <w:commentReference w:id="73"/>
      </w:r>
    </w:p>
    <w:p w14:paraId="3C74975E" w14:textId="77777777" w:rsidR="00023463" w:rsidRPr="00FE4F59" w:rsidRDefault="000A459C" w:rsidP="000A459C">
      <w:pPr>
        <w:rPr>
          <w:lang w:val="en-US"/>
        </w:rPr>
      </w:pPr>
      <w:r w:rsidRPr="00FE4F59">
        <w:rPr>
          <w:lang w:val="en-US"/>
        </w:rPr>
        <w:t xml:space="preserve">In short, you always remain responsible for the content you submit or present. </w:t>
      </w:r>
    </w:p>
    <w:p w14:paraId="55852C33" w14:textId="5DD7BF96" w:rsidR="000F2E8A" w:rsidRPr="009849B8" w:rsidRDefault="000F2E8A" w:rsidP="009849B8">
      <w:pPr>
        <w:pStyle w:val="Revisions"/>
        <w:rPr>
          <w:lang w:val="en-US"/>
        </w:rPr>
      </w:pPr>
      <w:r w:rsidRPr="009849B8">
        <w:rPr>
          <w:lang w:val="en-US"/>
        </w:rPr>
        <w:t>Note version 1.1 of this book</w:t>
      </w:r>
    </w:p>
    <w:p w14:paraId="23D207BF" w14:textId="2E61FECF" w:rsidR="00023463" w:rsidRPr="00FE4F59" w:rsidRDefault="00FE4F59" w:rsidP="009849B8">
      <w:pPr>
        <w:pStyle w:val="Boxtext"/>
        <w:rPr>
          <w:lang w:val="en-US"/>
        </w:rPr>
      </w:pPr>
      <w:r w:rsidRPr="009849B8">
        <w:rPr>
          <w:lang w:val="en-US"/>
        </w:rPr>
        <w:t xml:space="preserve">During your studies, faculties or lecturers will draw up additional rules regarding the extent to which you may use generative AI, as it directly affects your learning process and academic integrity. Sometimes you will be allowed to use AI, but sometimes you will not. The lecturer will make this clear via Canvas or the course catalog. If in doubt, ask your lecturer what the rules are regarding the use of generative AI. The choice depends on the learning objectives of a program or course. If the program believes that the use of AI, for example, harms your learning process or violates rules of academic integrity, they may prohibit it. If the educational design includes that you are allowed to use AI to help you, because </w:t>
      </w:r>
      <w:r w:rsidRPr="00DE4F35">
        <w:rPr>
          <w:lang w:val="en-US"/>
        </w:rPr>
        <w:t>they want you to learn how to use AI or apply it, they may allow it. However, you always remain responsible for the content of your work. In this book, you will explore that responsibility in several ways.</w:t>
      </w:r>
    </w:p>
    <w:p w14:paraId="01BB6242" w14:textId="502709A4" w:rsidR="000A459C" w:rsidRPr="00234399" w:rsidRDefault="000A459C" w:rsidP="000A459C">
      <w:pPr>
        <w:rPr>
          <w:lang w:val="en-US"/>
        </w:rPr>
      </w:pPr>
      <w:r w:rsidRPr="00EF10FA">
        <w:rPr>
          <w:lang w:val="en-US"/>
        </w:rPr>
        <w:t xml:space="preserve">AI may help you do </w:t>
      </w:r>
      <w:proofErr w:type="gramStart"/>
      <w:r w:rsidRPr="00EF10FA">
        <w:rPr>
          <w:lang w:val="en-US"/>
        </w:rPr>
        <w:t>that, but</w:t>
      </w:r>
      <w:proofErr w:type="gramEnd"/>
      <w:r w:rsidRPr="00EF10FA">
        <w:rPr>
          <w:lang w:val="en-US"/>
        </w:rPr>
        <w:t xml:space="preserve"> </w:t>
      </w:r>
      <w:r w:rsidR="433E89A9" w:rsidRPr="00EF10FA">
        <w:rPr>
          <w:lang w:val="en-US"/>
        </w:rPr>
        <w:t>cannot</w:t>
      </w:r>
      <w:r w:rsidRPr="00EF10FA">
        <w:rPr>
          <w:lang w:val="en-US"/>
        </w:rPr>
        <w:t xml:space="preserve"> </w:t>
      </w:r>
      <w:r w:rsidR="4469F52A" w:rsidRPr="00EF10FA">
        <w:rPr>
          <w:lang w:val="en-US"/>
        </w:rPr>
        <w:t xml:space="preserve">think </w:t>
      </w:r>
      <w:r w:rsidRPr="00EF10FA">
        <w:rPr>
          <w:lang w:val="en-US"/>
        </w:rPr>
        <w:t>for you</w:t>
      </w:r>
      <w:r w:rsidR="58EC0BC4" w:rsidRPr="00EF10FA">
        <w:rPr>
          <w:lang w:val="en-US"/>
        </w:rPr>
        <w:t>.</w:t>
      </w:r>
      <w:r w:rsidRPr="00EF10FA">
        <w:rPr>
          <w:lang w:val="en-US"/>
        </w:rPr>
        <w:t xml:space="preserve"> You always remain responsible for the content </w:t>
      </w:r>
      <w:r w:rsidR="5BCD5AF0" w:rsidRPr="00EF10FA">
        <w:rPr>
          <w:lang w:val="en-US"/>
        </w:rPr>
        <w:t>you produce</w:t>
      </w:r>
      <w:r w:rsidRPr="00EF10FA">
        <w:rPr>
          <w:lang w:val="en-US"/>
        </w:rPr>
        <w:t xml:space="preserve">, and that touches directly on questions of academic integrity. In this </w:t>
      </w:r>
      <w:r w:rsidR="00A44B55">
        <w:rPr>
          <w:lang w:val="en-US"/>
        </w:rPr>
        <w:t>book</w:t>
      </w:r>
      <w:r w:rsidR="5A7EE6F8" w:rsidRPr="00EF10FA">
        <w:rPr>
          <w:lang w:val="en-US"/>
        </w:rPr>
        <w:t>, you</w:t>
      </w:r>
      <w:r w:rsidR="3160F4C3" w:rsidRPr="00EF10FA">
        <w:rPr>
          <w:lang w:val="en-US"/>
        </w:rPr>
        <w:t>'ll</w:t>
      </w:r>
      <w:r w:rsidR="5A7EE6F8" w:rsidRPr="00EF10FA">
        <w:rPr>
          <w:lang w:val="en-US"/>
        </w:rPr>
        <w:t xml:space="preserve"> </w:t>
      </w:r>
      <w:r w:rsidRPr="00EF10FA">
        <w:rPr>
          <w:lang w:val="en-US"/>
        </w:rPr>
        <w:t>explore that in several ways.</w:t>
      </w:r>
    </w:p>
    <w:p w14:paraId="0CB535A7" w14:textId="77777777" w:rsidR="000A459C" w:rsidRPr="00234399" w:rsidRDefault="000A459C" w:rsidP="00435754">
      <w:pPr>
        <w:pStyle w:val="Heading2"/>
        <w:rPr>
          <w:lang w:val="en-US"/>
        </w:rPr>
      </w:pPr>
      <w:bookmarkStart w:id="74" w:name="_Toc208677676"/>
      <w:r w:rsidRPr="00EF10FA">
        <w:rPr>
          <w:lang w:val="en-US"/>
        </w:rPr>
        <w:lastRenderedPageBreak/>
        <w:t>What do the opportunities and risks of AI mean for your future?</w:t>
      </w:r>
      <w:bookmarkEnd w:id="74"/>
    </w:p>
    <w:p w14:paraId="1ED7F993" w14:textId="3E470795" w:rsidR="000A459C" w:rsidRPr="00EF10FA" w:rsidRDefault="000A459C" w:rsidP="000A459C">
      <w:pPr>
        <w:rPr>
          <w:rFonts w:ascii="Aptos" w:eastAsia="Aptos" w:hAnsi="Aptos" w:cs="Aptos"/>
          <w:lang w:val="en-US"/>
        </w:rPr>
      </w:pPr>
      <w:r w:rsidRPr="00EF10FA">
        <w:rPr>
          <w:lang w:val="en-US"/>
        </w:rPr>
        <w:t>Generative AI offers enormous opportunities: from creativity and efficiency to new forms of learning and research. At the same time, there are risks: disinformation, copyright infringement, big-tech market concentration</w:t>
      </w:r>
      <w:r w:rsidR="59D408C9" w:rsidRPr="00EF10FA">
        <w:rPr>
          <w:lang w:val="en-US"/>
        </w:rPr>
        <w:t xml:space="preserve">, </w:t>
      </w:r>
      <w:r w:rsidRPr="00EF10FA">
        <w:rPr>
          <w:lang w:val="en-US"/>
        </w:rPr>
        <w:t>political influence, privacy issues and environmental problems. If you want to use AI well, you</w:t>
      </w:r>
      <w:r w:rsidR="4F2E7491" w:rsidRPr="00EF10FA">
        <w:rPr>
          <w:lang w:val="en-US"/>
        </w:rPr>
        <w:t>'ll</w:t>
      </w:r>
      <w:r w:rsidRPr="00EF10FA">
        <w:rPr>
          <w:lang w:val="en-US"/>
        </w:rPr>
        <w:t xml:space="preserve"> have to learn to deal with that ambiguity. </w:t>
      </w:r>
      <w:r w:rsidRPr="00EF10FA">
        <w:rPr>
          <w:rFonts w:ascii="Aptos" w:eastAsia="Aptos" w:hAnsi="Aptos" w:cs="Aptos"/>
          <w:lang w:val="en-US"/>
        </w:rPr>
        <w:t xml:space="preserve">This applies </w:t>
      </w:r>
      <w:r w:rsidR="342FBE60" w:rsidRPr="00EF10FA">
        <w:rPr>
          <w:rFonts w:ascii="Aptos" w:eastAsia="Aptos" w:hAnsi="Aptos" w:cs="Aptos"/>
          <w:lang w:val="en-US"/>
        </w:rPr>
        <w:t xml:space="preserve">to different </w:t>
      </w:r>
      <w:r w:rsidR="5A32868A" w:rsidRPr="00EF10FA">
        <w:rPr>
          <w:rFonts w:ascii="Aptos" w:eastAsia="Aptos" w:hAnsi="Aptos" w:cs="Aptos"/>
          <w:lang w:val="en-US"/>
        </w:rPr>
        <w:t xml:space="preserve">areas of </w:t>
      </w:r>
      <w:r w:rsidR="342FBE60" w:rsidRPr="00EF10FA">
        <w:rPr>
          <w:rFonts w:ascii="Aptos" w:eastAsia="Aptos" w:hAnsi="Aptos" w:cs="Aptos"/>
          <w:lang w:val="en-US"/>
        </w:rPr>
        <w:t>your life, think about your studies, your future job, or on your own as a citizen</w:t>
      </w:r>
      <w:r w:rsidR="58EC0BC4" w:rsidRPr="00EF10FA">
        <w:rPr>
          <w:rFonts w:ascii="Aptos" w:eastAsia="Aptos" w:hAnsi="Aptos" w:cs="Aptos"/>
          <w:lang w:val="en-US"/>
        </w:rPr>
        <w:t xml:space="preserve">. </w:t>
      </w:r>
      <w:r w:rsidRPr="00EF10FA">
        <w:rPr>
          <w:rFonts w:ascii="Aptos" w:eastAsia="Aptos" w:hAnsi="Aptos" w:cs="Aptos"/>
          <w:lang w:val="en-US"/>
        </w:rPr>
        <w:t>As a student, this means you need to be able to use AI tools critically for your studies</w:t>
      </w:r>
      <w:r w:rsidR="513FBFF6" w:rsidRPr="00EF10FA">
        <w:rPr>
          <w:rFonts w:ascii="Aptos" w:eastAsia="Aptos" w:hAnsi="Aptos" w:cs="Aptos"/>
          <w:lang w:val="en-US"/>
        </w:rPr>
        <w:t xml:space="preserve"> </w:t>
      </w:r>
      <w:r w:rsidR="00A14D2D">
        <w:rPr>
          <w:rFonts w:ascii="Aptos" w:eastAsia="Aptos" w:hAnsi="Aptos" w:cs="Aptos"/>
          <w:lang w:val="en-US"/>
        </w:rPr>
        <w:t>-</w:t>
      </w:r>
      <w:r w:rsidR="513FBFF6" w:rsidRPr="00EF10FA">
        <w:rPr>
          <w:rFonts w:ascii="Aptos" w:eastAsia="Aptos" w:hAnsi="Aptos" w:cs="Aptos"/>
          <w:lang w:val="en-US"/>
        </w:rPr>
        <w:t xml:space="preserve"> </w:t>
      </w:r>
      <w:r w:rsidRPr="00EF10FA">
        <w:rPr>
          <w:rFonts w:ascii="Aptos" w:eastAsia="Aptos" w:hAnsi="Aptos" w:cs="Aptos"/>
          <w:lang w:val="en-US"/>
        </w:rPr>
        <w:t xml:space="preserve">for example, when doing research, writing texts or preparing </w:t>
      </w:r>
      <w:r w:rsidR="5C0CF6E3" w:rsidRPr="00EF10FA">
        <w:rPr>
          <w:rFonts w:ascii="Aptos" w:eastAsia="Aptos" w:hAnsi="Aptos" w:cs="Aptos"/>
          <w:lang w:val="en-US"/>
        </w:rPr>
        <w:t xml:space="preserve">for </w:t>
      </w:r>
      <w:r w:rsidRPr="00EF10FA">
        <w:rPr>
          <w:rFonts w:ascii="Aptos" w:eastAsia="Aptos" w:hAnsi="Aptos" w:cs="Aptos"/>
          <w:lang w:val="en-US"/>
        </w:rPr>
        <w:t xml:space="preserve">exams. As a future professional, you will encounter AI in your field, whether you become a lawyer, psychologist, </w:t>
      </w:r>
      <w:r w:rsidR="22069F95" w:rsidRPr="00EF10FA">
        <w:rPr>
          <w:rFonts w:ascii="Aptos" w:eastAsia="Aptos" w:hAnsi="Aptos" w:cs="Aptos"/>
          <w:lang w:val="en-US"/>
        </w:rPr>
        <w:t>biologist, or</w:t>
      </w:r>
      <w:r w:rsidRPr="00EF10FA">
        <w:rPr>
          <w:rFonts w:ascii="Aptos" w:eastAsia="Aptos" w:hAnsi="Aptos" w:cs="Aptos"/>
          <w:lang w:val="en-US"/>
        </w:rPr>
        <w:t xml:space="preserve"> economist. It determines how you gather, </w:t>
      </w:r>
      <w:proofErr w:type="spellStart"/>
      <w:r w:rsidR="059A96E6" w:rsidRPr="00EF10FA">
        <w:rPr>
          <w:rFonts w:ascii="Aptos" w:eastAsia="Aptos" w:hAnsi="Aptos" w:cs="Aptos"/>
          <w:lang w:val="en-US"/>
        </w:rPr>
        <w:t>analyse</w:t>
      </w:r>
      <w:proofErr w:type="spellEnd"/>
      <w:r w:rsidRPr="00EF10FA">
        <w:rPr>
          <w:rFonts w:ascii="Aptos" w:eastAsia="Aptos" w:hAnsi="Aptos" w:cs="Aptos"/>
          <w:lang w:val="en-US"/>
        </w:rPr>
        <w:t xml:space="preserve"> and communicate information. And as a citizen, you are part of a society in which </w:t>
      </w:r>
      <w:r w:rsidR="5968FEB5" w:rsidRPr="00EF10FA">
        <w:rPr>
          <w:rFonts w:ascii="Aptos" w:eastAsia="Aptos" w:hAnsi="Aptos" w:cs="Aptos"/>
          <w:lang w:val="en-US"/>
        </w:rPr>
        <w:t xml:space="preserve">AI </w:t>
      </w:r>
      <w:r w:rsidRPr="00EF10FA">
        <w:rPr>
          <w:rFonts w:ascii="Aptos" w:eastAsia="Aptos" w:hAnsi="Aptos" w:cs="Aptos"/>
          <w:lang w:val="en-US"/>
        </w:rPr>
        <w:t xml:space="preserve">influences decisions about politics, education, healthcare, </w:t>
      </w:r>
      <w:r w:rsidR="5767284D" w:rsidRPr="00EF10FA">
        <w:rPr>
          <w:rFonts w:ascii="Aptos" w:eastAsia="Aptos" w:hAnsi="Aptos" w:cs="Aptos"/>
          <w:lang w:val="en-US"/>
        </w:rPr>
        <w:t>work, and</w:t>
      </w:r>
      <w:r w:rsidRPr="00EF10FA">
        <w:rPr>
          <w:rFonts w:ascii="Aptos" w:eastAsia="Aptos" w:hAnsi="Aptos" w:cs="Aptos"/>
          <w:lang w:val="en-US"/>
        </w:rPr>
        <w:t xml:space="preserve"> justice. </w:t>
      </w:r>
      <w:r w:rsidR="04DEAEFA" w:rsidRPr="00EF10FA">
        <w:rPr>
          <w:rFonts w:ascii="Aptos" w:eastAsia="Aptos" w:hAnsi="Aptos" w:cs="Aptos"/>
          <w:lang w:val="en-US"/>
        </w:rPr>
        <w:t>For instance:</w:t>
      </w:r>
      <w:r w:rsidRPr="00EF10FA">
        <w:rPr>
          <w:rFonts w:ascii="Aptos" w:eastAsia="Aptos" w:hAnsi="Aptos" w:cs="Aptos"/>
          <w:lang w:val="en-US"/>
        </w:rPr>
        <w:t xml:space="preserve"> automatic job application systems, AI-generated news reports or predictive police models.</w:t>
      </w:r>
    </w:p>
    <w:p w14:paraId="5E8E45D2" w14:textId="7E11074E" w:rsidR="000A459C" w:rsidRPr="00EF10FA" w:rsidRDefault="00F50118" w:rsidP="00F50118">
      <w:pPr>
        <w:pStyle w:val="Boxheading"/>
        <w:rPr>
          <w:lang w:val="en-US"/>
        </w:rPr>
      </w:pPr>
      <w:bookmarkStart w:id="75" w:name="_Toc198710639"/>
      <w:bookmarkStart w:id="76" w:name="_Toc198711523"/>
      <w:bookmarkStart w:id="77" w:name="_Toc198722222"/>
      <w:bookmarkStart w:id="78" w:name="_Toc199525327"/>
      <w:bookmarkStart w:id="79" w:name="_Toc199584985"/>
      <w:bookmarkStart w:id="80" w:name="_Toc208671240"/>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1</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4</w:t>
      </w:r>
      <w:r w:rsidR="00E73285">
        <w:rPr>
          <w:lang w:val="en-US"/>
        </w:rPr>
        <w:fldChar w:fldCharType="end"/>
      </w:r>
      <w:r w:rsidRPr="00EF10FA">
        <w:rPr>
          <w:lang w:val="en-US"/>
        </w:rPr>
        <w:t xml:space="preserve"> </w:t>
      </w:r>
      <w:r w:rsidR="000A17BA" w:rsidRPr="00EF10FA">
        <w:rPr>
          <w:lang w:val="en-US"/>
        </w:rPr>
        <w:t>-</w:t>
      </w:r>
      <w:r w:rsidR="502B8EC8" w:rsidRPr="00EF10FA">
        <w:rPr>
          <w:lang w:val="en-US"/>
        </w:rPr>
        <w:t xml:space="preserve"> </w:t>
      </w:r>
      <w:r w:rsidR="000A459C" w:rsidRPr="00EF10FA">
        <w:rPr>
          <w:lang w:val="en-US"/>
        </w:rPr>
        <w:t>Political influence through generative AI</w:t>
      </w:r>
      <w:bookmarkEnd w:id="75"/>
      <w:bookmarkEnd w:id="76"/>
      <w:bookmarkEnd w:id="77"/>
      <w:bookmarkEnd w:id="78"/>
      <w:bookmarkEnd w:id="79"/>
      <w:bookmarkEnd w:id="80"/>
    </w:p>
    <w:p w14:paraId="13197A8C" w14:textId="5DFA9820" w:rsidR="000A459C" w:rsidRPr="00362C1F" w:rsidRDefault="000A459C" w:rsidP="00CB59C8">
      <w:pPr>
        <w:pStyle w:val="Boxtext"/>
        <w:rPr>
          <w:lang w:val="en-US"/>
        </w:rPr>
      </w:pPr>
      <w:r w:rsidRPr="00EF10FA">
        <w:rPr>
          <w:lang w:val="en-US"/>
        </w:rPr>
        <w:t>In 2024, an article by</w:t>
      </w:r>
      <w:r w:rsidR="13F94187" w:rsidRPr="00EF10FA">
        <w:rPr>
          <w:lang w:val="en-US"/>
        </w:rPr>
        <w:t xml:space="preserve"> magazine</w:t>
      </w:r>
      <w:r w:rsidR="5BF1905B" w:rsidRPr="00EF10FA">
        <w:rPr>
          <w:lang w:val="en-US"/>
        </w:rPr>
        <w:t xml:space="preserve"> De</w:t>
      </w:r>
      <w:r w:rsidRPr="00EF10FA">
        <w:rPr>
          <w:lang w:val="en-US"/>
        </w:rPr>
        <w:t xml:space="preserve"> Groene Amsterdammer</w:t>
      </w:r>
      <w:r w:rsidR="00C0237B" w:rsidRPr="00EF10FA">
        <w:rPr>
          <w:lang w:val="en-US"/>
        </w:rPr>
        <w:t xml:space="preserve"> </w:t>
      </w:r>
      <w:r w:rsidRPr="00EF10FA">
        <w:rPr>
          <w:lang w:val="en-US"/>
        </w:rPr>
        <w:fldChar w:fldCharType="begin"/>
      </w:r>
      <w:r w:rsidRPr="00EF10FA">
        <w:rPr>
          <w:lang w:val="en-US"/>
        </w:rPr>
        <w:instrText xml:space="preserve"> ADDIN ZOTERO_ITEM CSL_CITATION {"citationID":"NDtPtr7e","properties":{"formattedCitation":"(2024)","plainCitation":"(2024)","noteIndex":0},"citationItems":[{"id":17016,"uris":["http://zotero.org/users/1688/items/JWNY3VJY"],"itemData":{"id":17016,"type":"article-magazine","abstract":"Teleurgesteld door het gebrek aan echt migrantengeweld fabriceren PVV’ers met behulp van AI dan maar hun eigen hordes allochtone bloedhonden. Uit onderzoek blijkt: die ophitsende beelden komen uit Wilders’ fractie zelf.","container-title":"De Groene Amsterdammer","language":"nl","title":"Bedreigende nepbeelden van asielzoekers– ze worden in meerderheid verspreid door één PVV-Kamerlid","URL":"https://www.groene.nl/artikel/het-land-van-de-hoogblonde-gezinnetjes","author":[{"family":"Hofman","given":"Eva"},{"family":"Veerbeek","given":"Joris"}],"accessed":{"date-parts":[["2025",5,3]]},"issued":{"date-parts":[["2024",12,11]]}},"suppress-author":true}],"schema":"https://github.com/citation-style-language/schema/raw/master/csl-citation.json"} </w:instrText>
      </w:r>
      <w:r w:rsidRPr="00EF10FA">
        <w:rPr>
          <w:lang w:val="en-US"/>
        </w:rPr>
        <w:fldChar w:fldCharType="separate"/>
      </w:r>
      <w:r w:rsidRPr="00EF10FA">
        <w:rPr>
          <w:lang w:val="en-US"/>
        </w:rPr>
        <w:t>(2024)</w:t>
      </w:r>
      <w:r w:rsidRPr="00EF10FA">
        <w:rPr>
          <w:lang w:val="en-US"/>
        </w:rPr>
        <w:fldChar w:fldCharType="end"/>
      </w:r>
      <w:r w:rsidRPr="00EF10FA">
        <w:rPr>
          <w:lang w:val="en-US"/>
        </w:rPr>
        <w:t xml:space="preserve"> revealed how a PVV</w:t>
      </w:r>
      <w:r w:rsidR="704BB2F0" w:rsidRPr="00EF10FA">
        <w:rPr>
          <w:lang w:val="en-US"/>
        </w:rPr>
        <w:t xml:space="preserve"> (political party)</w:t>
      </w:r>
      <w:r w:rsidRPr="00EF10FA">
        <w:rPr>
          <w:lang w:val="en-US"/>
        </w:rPr>
        <w:t xml:space="preserve">, used generative AI to create fake images for websites with a radical right-wing slant. The fake images showed a glorified image of </w:t>
      </w:r>
      <w:r w:rsidR="0A398E60" w:rsidRPr="00EF10FA">
        <w:rPr>
          <w:lang w:val="en-US"/>
        </w:rPr>
        <w:t xml:space="preserve">PPV party leader </w:t>
      </w:r>
      <w:r w:rsidRPr="00EF10FA">
        <w:rPr>
          <w:lang w:val="en-US"/>
        </w:rPr>
        <w:t xml:space="preserve">Geert Wilders and blond Dutch people versus people of </w:t>
      </w:r>
      <w:proofErr w:type="spellStart"/>
      <w:r w:rsidR="5CB33B5C" w:rsidRPr="00EF10FA">
        <w:rPr>
          <w:lang w:val="en-US"/>
        </w:rPr>
        <w:t>colour</w:t>
      </w:r>
      <w:proofErr w:type="spellEnd"/>
      <w:r w:rsidRPr="00EF10FA">
        <w:rPr>
          <w:lang w:val="en-US"/>
        </w:rPr>
        <w:t xml:space="preserve"> who were</w:t>
      </w:r>
      <w:r w:rsidR="0F5BFBD7" w:rsidRPr="00EF10FA">
        <w:rPr>
          <w:lang w:val="en-US"/>
        </w:rPr>
        <w:t xml:space="preserve"> depicted as</w:t>
      </w:r>
      <w:r w:rsidRPr="00EF10FA">
        <w:rPr>
          <w:lang w:val="en-US"/>
        </w:rPr>
        <w:t xml:space="preserve"> supposed criminals or idlers. At this</w:t>
      </w:r>
      <w:r w:rsidR="0EE1B1DA" w:rsidRPr="00EF10FA">
        <w:rPr>
          <w:lang w:val="en-US"/>
        </w:rPr>
        <w:t xml:space="preserve"> time</w:t>
      </w:r>
      <w:r w:rsidRPr="00EF10FA">
        <w:rPr>
          <w:lang w:val="en-US"/>
        </w:rPr>
        <w:t>, it was still clear that the images were fake, but the writers warned that such images would soon appear lifelike. Who then knows how to distinguish real from fake?</w:t>
      </w:r>
    </w:p>
    <w:p w14:paraId="537F0248" w14:textId="3AA70E2D" w:rsidR="000A459C" w:rsidRPr="00F30CCC" w:rsidRDefault="000A459C" w:rsidP="16FD1AA3">
      <w:pPr>
        <w:pStyle w:val="Boxtext"/>
        <w:rPr>
          <w:lang w:val="en-US"/>
        </w:rPr>
      </w:pPr>
      <w:r w:rsidRPr="00EF10FA">
        <w:rPr>
          <w:lang w:val="en-US"/>
        </w:rPr>
        <w:t xml:space="preserve">This also plays out, for example, with manipulated videos, such as </w:t>
      </w:r>
      <w:r w:rsidR="711DD298" w:rsidRPr="00EF10FA">
        <w:rPr>
          <w:lang w:val="en-US"/>
        </w:rPr>
        <w:t>deepfakes,</w:t>
      </w:r>
      <w:r w:rsidRPr="00EF10FA">
        <w:rPr>
          <w:lang w:val="en-US"/>
        </w:rPr>
        <w:t xml:space="preserve"> where you see people in fictional situations that seem real</w:t>
      </w:r>
      <w:r w:rsidR="00554E74">
        <w:rPr>
          <w:lang w:val="en-US"/>
        </w:rPr>
        <w:t xml:space="preserve"> </w:t>
      </w:r>
      <w:r w:rsidRPr="00EF10FA">
        <w:rPr>
          <w:lang w:val="en-US"/>
        </w:rPr>
        <w:fldChar w:fldCharType="begin"/>
      </w:r>
      <w:r w:rsidRPr="00EF10FA">
        <w:rPr>
          <w:lang w:val="en-US"/>
        </w:rPr>
        <w:instrText xml:space="preserve"> ADDIN ZOTERO_ITEM CSL_CITATION {"citationID":"RMxiTazj","properties":{"formattedCitation":"(Akme\\uc0\\u351{}e, 2023)","plainCitation":"(Akmeşe, 2023)","noteIndex":0},"citationItems":[{"id":17071,"uris":["http://zotero.org/users/1688/items/84PW4BRY"],"itemData":{"id":17071,"type":"article-journal","abstract":"Rapidly developing technologies make it possible to blur the boundary between real and unreal on the internet, especially in social media channels. This situation has led to the construction of the concept of deepfake, which is defined as \"deep fake\" by the addition of artificial intelligence technology to manipulative actions that are described as deception. In Deepfake videos, even if there is a small change in the image and sound, it interferes with reality and alters it. In particular, the use of deepfake videos by everyone through visual and auditory manipulations can cause information pollution. Therefore, in this research, it is aimed to determine the extent to which artificial intelligence-oriented deepfake videos can affect the Ukrainian and Russian people with videos manipulated in the war environment. It was aimed to measure whether the citizens of both countries had information about deepfake videos and how much they were affected by these videos. In this context, in this research, the content analysis method was used to explain the attitudes of the citizens in question to the videos with a descriptive approach. As a result of the research, it was determined that both countries had information about deepfake videos and that citizens acted prudently in the face of disinformation that could change the course of the war during the war process. In this research, it was observed that the fake images and contents published did not cause indignation in the citizens of both countries due to the close follow-up of the technology and having literacy in this regard.","container-title":"Contemporary Issues of Communication","ISSN":"2980-1524","issue":"2","journalAbbreviation":"Contemporary Issues of Communication","language":"en","note":"number: 2\npublisher: Ataturk University","page":"76-85","source":"dergipark.org.tr","title":"The Artificial Intelligence Dimension of Digital Manipulation Deepfake Videos: The Case of the Ukrainian-Russian People","title-short":"The Artificial Intelligence Dimension of Digital Manipulation Deepfake Videos","volume":"2","author":[{"family":"Akmeşe","given":"Başak"}],"issued":{"date-parts":[["2023",9,28]]}}}],"schema":"https://github.com/citation-style-language/schema/raw/master/csl-citation.json"} </w:instrText>
      </w:r>
      <w:r w:rsidRPr="00EF10FA">
        <w:rPr>
          <w:lang w:val="en-US"/>
        </w:rPr>
        <w:fldChar w:fldCharType="separate"/>
      </w:r>
      <w:r w:rsidR="00554E74" w:rsidRPr="00554E74">
        <w:rPr>
          <w:rFonts w:ascii="Aptos" w:eastAsiaTheme="minorHAnsi"/>
          <w:szCs w:val="24"/>
          <w:lang w:val="en-GB"/>
        </w:rPr>
        <w:t>(Akmeşe, 2023)</w:t>
      </w:r>
      <w:r w:rsidRPr="00EF10FA">
        <w:rPr>
          <w:lang w:val="en-US"/>
        </w:rPr>
        <w:fldChar w:fldCharType="end"/>
      </w:r>
      <w:r w:rsidRPr="00EF10FA">
        <w:rPr>
          <w:lang w:val="en-US"/>
        </w:rPr>
        <w:t xml:space="preserve">. Examples include political figures making supposedly controversial statements or being in compromising situations. This is one of the important reasons why under the new European AI Act it is mandatory for manipulated or AI-generated photos or videos to report that it was generated or edited with AI. </w:t>
      </w:r>
      <w:r w:rsidR="1FD22EC9" w:rsidRPr="00EF10FA">
        <w:rPr>
          <w:lang w:val="en-US"/>
        </w:rPr>
        <w:t xml:space="preserve">Read </w:t>
      </w:r>
      <w:r w:rsidR="62598335" w:rsidRPr="00EF10FA">
        <w:rPr>
          <w:lang w:val="en-US"/>
        </w:rPr>
        <w:t xml:space="preserve">for example </w:t>
      </w:r>
      <w:r w:rsidR="0037572B" w:rsidRPr="00EF10FA">
        <w:rPr>
          <w:lang w:val="en-US"/>
        </w:rPr>
        <w:t xml:space="preserve">on </w:t>
      </w:r>
      <w:r w:rsidR="26E5AF70" w:rsidRPr="00EF10FA">
        <w:rPr>
          <w:lang w:val="en-US"/>
        </w:rPr>
        <w:t xml:space="preserve">news website </w:t>
      </w:r>
      <w:r w:rsidR="4F73B22F" w:rsidRPr="00EF10FA">
        <w:rPr>
          <w:lang w:val="en-US"/>
        </w:rPr>
        <w:t>nu.nl</w:t>
      </w:r>
      <w:r w:rsidR="485700F1" w:rsidRPr="00EF10FA">
        <w:rPr>
          <w:lang w:val="en-US"/>
        </w:rPr>
        <w:t xml:space="preserve">: </w:t>
      </w:r>
      <w:hyperlink r:id="rId24">
        <w:r w:rsidR="485700F1" w:rsidRPr="00EF10FA">
          <w:rPr>
            <w:rStyle w:val="Hyperlink"/>
            <w:lang w:val="en-US"/>
          </w:rPr>
          <w:t>Fake news, porn, scams: how Denmark tackles deepfakes</w:t>
        </w:r>
      </w:hyperlink>
      <w:r w:rsidR="0D2B6875" w:rsidRPr="00EF10FA">
        <w:rPr>
          <w:lang w:val="en-US"/>
        </w:rPr>
        <w:t xml:space="preserve"> (Dutch). </w:t>
      </w:r>
    </w:p>
    <w:p w14:paraId="4A87718D" w14:textId="62646371" w:rsidR="000A459C" w:rsidRPr="00F30CCC" w:rsidRDefault="000A459C" w:rsidP="00CB59C8">
      <w:pPr>
        <w:pStyle w:val="Boxtext"/>
        <w:rPr>
          <w:lang w:val="en-US"/>
        </w:rPr>
      </w:pPr>
      <w:r w:rsidRPr="00EF10FA">
        <w:rPr>
          <w:lang w:val="en-US"/>
        </w:rPr>
        <w:t xml:space="preserve">Manipulating images, of course, is not new and can be done even without AI. A well-known example is from </w:t>
      </w:r>
      <w:r w:rsidR="1FCA7102" w:rsidRPr="00EF10FA">
        <w:rPr>
          <w:lang w:val="en-US"/>
        </w:rPr>
        <w:t xml:space="preserve">the </w:t>
      </w:r>
      <w:r w:rsidRPr="00EF10FA">
        <w:rPr>
          <w:lang w:val="en-US"/>
        </w:rPr>
        <w:t xml:space="preserve">dictator </w:t>
      </w:r>
      <w:r w:rsidR="008314D1" w:rsidRPr="00EF10FA">
        <w:rPr>
          <w:lang w:val="en-US"/>
        </w:rPr>
        <w:t xml:space="preserve">and mass murderer </w:t>
      </w:r>
      <w:r w:rsidRPr="00EF10FA">
        <w:rPr>
          <w:lang w:val="en-US"/>
        </w:rPr>
        <w:t xml:space="preserve">Stalin of Russia (1878 - 1953). </w:t>
      </w:r>
      <w:r w:rsidR="00A717DF" w:rsidRPr="00EF10FA">
        <w:rPr>
          <w:lang w:val="en-US"/>
        </w:rPr>
        <w:t xml:space="preserve">For example, </w:t>
      </w:r>
      <w:r w:rsidRPr="00EF10FA">
        <w:rPr>
          <w:lang w:val="en-US"/>
        </w:rPr>
        <w:t xml:space="preserve">he had his political opponents retouched </w:t>
      </w:r>
      <w:r w:rsidR="1A7BD858" w:rsidRPr="00EF10FA">
        <w:rPr>
          <w:lang w:val="en-US"/>
        </w:rPr>
        <w:t>off</w:t>
      </w:r>
      <w:r w:rsidRPr="00EF10FA">
        <w:rPr>
          <w:lang w:val="en-US"/>
        </w:rPr>
        <w:t xml:space="preserve"> photos so that it looked as if he himself had gotten important things done. He also had people added to photos of political rallies so that attendance seemed much </w:t>
      </w:r>
      <w:r w:rsidR="14D8811A" w:rsidRPr="00EF10FA">
        <w:rPr>
          <w:lang w:val="en-US"/>
        </w:rPr>
        <w:t>big</w:t>
      </w:r>
      <w:r w:rsidRPr="00EF10FA">
        <w:rPr>
          <w:lang w:val="en-US"/>
        </w:rPr>
        <w:t>ger</w:t>
      </w:r>
      <w:r w:rsidR="14D8811A" w:rsidRPr="00EF10FA">
        <w:rPr>
          <w:lang w:val="en-US"/>
        </w:rPr>
        <w:t xml:space="preserve"> than it was</w:t>
      </w:r>
      <w:r w:rsidR="00455A0D">
        <w:rPr>
          <w:lang w:val="en-US"/>
        </w:rPr>
        <w:t xml:space="preserve"> </w:t>
      </w:r>
      <w:r w:rsidRPr="00EF10FA">
        <w:rPr>
          <w:lang w:val="en-US"/>
        </w:rPr>
        <w:fldChar w:fldCharType="begin"/>
      </w:r>
      <w:r w:rsidRPr="00EF10FA">
        <w:rPr>
          <w:lang w:val="en-US"/>
        </w:rPr>
        <w:instrText xml:space="preserve"> ADDIN ZOTERO_ITEM CSL_CITATION {"citationID":"D3hzxPYd","properties":{"formattedCitation":"(King, 1997)","plainCitation":"(King, 1997)","noteIndex":0},"citationItems":[{"id":17020,"uris":["http://zotero.org/users/1688/items/FIRLIWB2"],"itemData":{"id":17020,"type":"book","abstract":"The Commissar Vanishes offers a chilling look at how one man - Joseph Stalin - manipulated the science of photography to advance his own political career and to erase the memory of his victims. On Stalin's orders, purged rivals were airbrushed from group portraits, and crowd scenes were altered to depict even greater legions of the faithful. In one famous image, several Party members disappeared from an official photograph, to be replaced by a sylvan glade. For the past three decades, author and photohistorian David King has assembled the world's largest archive of photographs, posters, and paintings from the Soviet era. His collection has grown to more than a quarter of a million images, the best of which have been selected for The Commissar Vanishes. The efforts of the Kremlin airbrushers were often unintentionally hilarious. A 1919 photograph showing a large crowd of Bolsheviks clustered around Lenin, for example, became, with the aid of the retoucher, an intimate portrait of Lenin and Stalin sitting alone, and then, in a later version, of Stalin by himself. The Commissar Vanishes is nothing less than the history of the Soviet Union, as retold through falsified images, many of them published here for the first time outside Russia. In each case, the juxtaposition of the original and the doctored images yields a terrifying - and often tragically funny - insight into one of the darkest chapters of modern history.","ISBN":"978-0-8050-5294-7","language":"en","note":"Google-Books-ID: Xlq3QgAACAAJ","number-of-pages":"192","publisher":"Henry Holt and Company","source":"Google Books","title":"The Commissar Vanishes: The Falsification of Photographs and Art in Stalin's Russia","title-short":"The Commissar Vanishes","author":[{"family":"King","given":"David"}],"issued":{"date-parts":[["1997",10,15]]}}}],"schema":"https://github.com/citation-style-language/schema/raw/master/csl-citation.json"} </w:instrText>
      </w:r>
      <w:r w:rsidRPr="00EF10FA">
        <w:rPr>
          <w:lang w:val="en-US"/>
        </w:rPr>
        <w:fldChar w:fldCharType="separate"/>
      </w:r>
      <w:r w:rsidR="00554E74">
        <w:rPr>
          <w:lang w:val="en-US"/>
        </w:rPr>
        <w:t>(King, 1997)</w:t>
      </w:r>
      <w:r w:rsidRPr="00EF10FA">
        <w:rPr>
          <w:lang w:val="en-US"/>
        </w:rPr>
        <w:fldChar w:fldCharType="end"/>
      </w:r>
      <w:r w:rsidRPr="00EF10FA">
        <w:rPr>
          <w:lang w:val="en-US"/>
        </w:rPr>
        <w:t xml:space="preserve">. </w:t>
      </w:r>
      <w:r w:rsidR="00FB68A4" w:rsidRPr="00EF10FA">
        <w:rPr>
          <w:lang w:val="en-US"/>
        </w:rPr>
        <w:t>So,</w:t>
      </w:r>
      <w:r w:rsidRPr="00EF10FA">
        <w:rPr>
          <w:lang w:val="en-US"/>
        </w:rPr>
        <w:t xml:space="preserve"> the problem of manipulation is not new, but with generative AI it becomes</w:t>
      </w:r>
      <w:r w:rsidR="0EAA0C15" w:rsidRPr="00EF10FA">
        <w:rPr>
          <w:lang w:val="en-US"/>
        </w:rPr>
        <w:t xml:space="preserve"> effortless</w:t>
      </w:r>
      <w:r w:rsidR="4E531BA0" w:rsidRPr="00EF10FA">
        <w:rPr>
          <w:lang w:val="en-US"/>
        </w:rPr>
        <w:t xml:space="preserve"> fast</w:t>
      </w:r>
      <w:r w:rsidR="76F20597" w:rsidRPr="00EF10FA">
        <w:rPr>
          <w:lang w:val="en-US"/>
        </w:rPr>
        <w:t>, and</w:t>
      </w:r>
      <w:r w:rsidRPr="00EF10FA">
        <w:rPr>
          <w:lang w:val="en-US"/>
        </w:rPr>
        <w:t xml:space="preserve"> </w:t>
      </w:r>
      <w:r w:rsidR="14C0B74A" w:rsidRPr="00EF10FA">
        <w:rPr>
          <w:lang w:val="en-US"/>
        </w:rPr>
        <w:t>accessible</w:t>
      </w:r>
      <w:r w:rsidR="4C7D7ACD" w:rsidRPr="00EF10FA">
        <w:rPr>
          <w:lang w:val="en-US"/>
        </w:rPr>
        <w:t xml:space="preserve"> for </w:t>
      </w:r>
      <w:r w:rsidRPr="00EF10FA">
        <w:rPr>
          <w:lang w:val="en-US"/>
        </w:rPr>
        <w:t xml:space="preserve">anyone to </w:t>
      </w:r>
      <w:r w:rsidR="18566882" w:rsidRPr="00EF10FA">
        <w:rPr>
          <w:lang w:val="en-US"/>
        </w:rPr>
        <w:t>do this</w:t>
      </w:r>
      <w:r w:rsidRPr="00EF10FA">
        <w:rPr>
          <w:lang w:val="en-US"/>
        </w:rPr>
        <w:t xml:space="preserve">. </w:t>
      </w:r>
      <w:r w:rsidR="7311DD47" w:rsidRPr="00EF10FA">
        <w:rPr>
          <w:lang w:val="en-US"/>
        </w:rPr>
        <w:t>In addition, the result of AI is often difficult to distinguish from real</w:t>
      </w:r>
      <w:r w:rsidR="2DD65592" w:rsidRPr="00EF10FA">
        <w:rPr>
          <w:lang w:val="en-US"/>
        </w:rPr>
        <w:t>ity</w:t>
      </w:r>
      <w:r w:rsidR="465C73BA" w:rsidRPr="00EF10FA">
        <w:rPr>
          <w:lang w:val="en-US"/>
        </w:rPr>
        <w:t>.</w:t>
      </w:r>
    </w:p>
    <w:p w14:paraId="491C0F8E" w14:textId="32DFD085" w:rsidR="000A459C" w:rsidRPr="00F30CCC" w:rsidRDefault="000A459C" w:rsidP="00CB59C8">
      <w:pPr>
        <w:pStyle w:val="Boxtext"/>
        <w:rPr>
          <w:lang w:val="en-US"/>
        </w:rPr>
      </w:pPr>
      <w:r w:rsidRPr="00EF10FA">
        <w:rPr>
          <w:lang w:val="en-US"/>
        </w:rPr>
        <w:t xml:space="preserve">Reading tip: </w:t>
      </w:r>
      <w:r w:rsidR="43C6A69F" w:rsidRPr="00EF10FA">
        <w:rPr>
          <w:lang w:val="en-US"/>
        </w:rPr>
        <w:t xml:space="preserve">Classical </w:t>
      </w:r>
      <w:r w:rsidRPr="00EF10FA">
        <w:rPr>
          <w:lang w:val="en-US"/>
        </w:rPr>
        <w:t xml:space="preserve">image manipulation </w:t>
      </w:r>
      <w:r w:rsidR="0D235A74" w:rsidRPr="00EF10FA">
        <w:rPr>
          <w:lang w:val="en-US"/>
        </w:rPr>
        <w:t xml:space="preserve">and </w:t>
      </w:r>
      <w:r w:rsidRPr="00EF10FA">
        <w:rPr>
          <w:lang w:val="en-US"/>
        </w:rPr>
        <w:t xml:space="preserve">manipulating images in the media is extensively discussed in the book </w:t>
      </w:r>
      <w:r w:rsidR="3C972559" w:rsidRPr="00EF10FA">
        <w:rPr>
          <w:lang w:val="en-US"/>
        </w:rPr>
        <w:t xml:space="preserve">‘Het </w:t>
      </w:r>
      <w:proofErr w:type="spellStart"/>
      <w:r w:rsidR="3C972559" w:rsidRPr="00EF10FA">
        <w:rPr>
          <w:lang w:val="en-US"/>
        </w:rPr>
        <w:t>zijn</w:t>
      </w:r>
      <w:proofErr w:type="spellEnd"/>
      <w:r w:rsidR="3C972559" w:rsidRPr="00EF10FA">
        <w:rPr>
          <w:lang w:val="en-US"/>
        </w:rPr>
        <w:t xml:space="preserve"> net </w:t>
      </w:r>
      <w:proofErr w:type="spellStart"/>
      <w:r w:rsidR="3C972559" w:rsidRPr="00EF10FA">
        <w:rPr>
          <w:lang w:val="en-US"/>
        </w:rPr>
        <w:t>mensen</w:t>
      </w:r>
      <w:proofErr w:type="spellEnd"/>
      <w:r w:rsidR="3C972559" w:rsidRPr="00EF10FA">
        <w:rPr>
          <w:lang w:val="en-US"/>
        </w:rPr>
        <w:t>’ (Dutch)</w:t>
      </w:r>
      <w:r w:rsidRPr="00EF10FA">
        <w:rPr>
          <w:lang w:val="en-US"/>
        </w:rPr>
        <w:t xml:space="preserve"> by Joris </w:t>
      </w:r>
      <w:proofErr w:type="spellStart"/>
      <w:r w:rsidRPr="00EF10FA">
        <w:rPr>
          <w:lang w:val="en-US"/>
        </w:rPr>
        <w:t>Luyendijk</w:t>
      </w:r>
      <w:proofErr w:type="spellEnd"/>
      <w:r w:rsidRPr="00EF10FA">
        <w:rPr>
          <w:lang w:val="en-US"/>
        </w:rPr>
        <w:t xml:space="preserve"> </w:t>
      </w:r>
      <w:r w:rsidR="003E3D24">
        <w:rPr>
          <w:lang w:val="en-US"/>
        </w:rPr>
        <w:fldChar w:fldCharType="begin"/>
      </w:r>
      <w:r w:rsidR="003E3D24">
        <w:rPr>
          <w:lang w:val="en-US"/>
        </w:rPr>
        <w:instrText xml:space="preserve"> ADDIN ZOTERO_ITEM CSL_CITATION {"citationID":"06ihAPki","properties":{"formattedCitation":"(2006)","plainCitation":"(2006)","noteIndex":0},"citationItems":[{"id":17264,"uris":["http://zotero.org/users/1688/items/XQLLGX4M"],"itemData":{"id":17264,"type":"book","abstract":"Het zijn net mensen (Paperback). Vijf jaar lang, van 1998 tot 2003, werkte Joris Luyendijk als correspondent in de Arabische wereld. Hij liep...","language":"nl-NL","number-of-pages":"220","publisher":"Podium b.v. Uitgeverij","title":"Het zijn net mensen","author":[{"family":"Luyendijk","given":"Joris"}],"accessed":{"date-parts":[["2025",8,21]]},"issued":{"date-parts":[["2006",7,11]]}},"suppress-author":true}],"schema":"https://github.com/citation-style-language/schema/raw/master/csl-citation.json"} </w:instrText>
      </w:r>
      <w:r w:rsidR="003E3D24">
        <w:rPr>
          <w:lang w:val="en-US"/>
        </w:rPr>
        <w:fldChar w:fldCharType="separate"/>
      </w:r>
      <w:r w:rsidR="003E3D24">
        <w:rPr>
          <w:noProof/>
          <w:lang w:val="en-US"/>
        </w:rPr>
        <w:t>(2006)</w:t>
      </w:r>
      <w:r w:rsidR="003E3D24">
        <w:rPr>
          <w:lang w:val="en-US"/>
        </w:rPr>
        <w:fldChar w:fldCharType="end"/>
      </w:r>
      <w:r w:rsidRPr="00EF10FA">
        <w:rPr>
          <w:lang w:val="en-US"/>
        </w:rPr>
        <w:t>.</w:t>
      </w:r>
    </w:p>
    <w:p w14:paraId="548D928D" w14:textId="1B3BAEF9" w:rsidR="000A459C" w:rsidRPr="00F30CCC" w:rsidRDefault="000A459C" w:rsidP="00435754">
      <w:pPr>
        <w:pStyle w:val="Heading2"/>
        <w:rPr>
          <w:lang w:val="en-US"/>
        </w:rPr>
      </w:pPr>
      <w:bookmarkStart w:id="81" w:name="_Toc201588019"/>
      <w:bookmarkStart w:id="82" w:name="_Toc208677677"/>
      <w:r w:rsidRPr="00EF10FA">
        <w:rPr>
          <w:lang w:val="en-US"/>
        </w:rPr>
        <w:t xml:space="preserve">How do you use this </w:t>
      </w:r>
      <w:r w:rsidR="00DE4F35">
        <w:rPr>
          <w:lang w:val="en-US"/>
        </w:rPr>
        <w:t>companion</w:t>
      </w:r>
      <w:r w:rsidRPr="00EF10FA">
        <w:rPr>
          <w:lang w:val="en-US"/>
        </w:rPr>
        <w:t>?</w:t>
      </w:r>
      <w:bookmarkEnd w:id="81"/>
      <w:bookmarkEnd w:id="82"/>
    </w:p>
    <w:p w14:paraId="563C0E80" w14:textId="2FCFB6CB" w:rsidR="000A459C" w:rsidRPr="00EF10FA" w:rsidRDefault="343FD69F" w:rsidP="000A459C">
      <w:pPr>
        <w:rPr>
          <w:lang w:val="en-US"/>
        </w:rPr>
      </w:pPr>
      <w:r w:rsidRPr="00EF10FA">
        <w:rPr>
          <w:lang w:val="en-US"/>
        </w:rPr>
        <w:t xml:space="preserve">This </w:t>
      </w:r>
      <w:r w:rsidR="00A44B55">
        <w:rPr>
          <w:lang w:val="en-US"/>
        </w:rPr>
        <w:t>book</w:t>
      </w:r>
      <w:r w:rsidR="5AC03959" w:rsidRPr="00EF10FA">
        <w:rPr>
          <w:lang w:val="en-US"/>
        </w:rPr>
        <w:t xml:space="preserve"> </w:t>
      </w:r>
      <w:r w:rsidRPr="00EF10FA">
        <w:rPr>
          <w:lang w:val="en-US"/>
        </w:rPr>
        <w:t xml:space="preserve">takes you step by step into the world of generative </w:t>
      </w:r>
      <w:proofErr w:type="gramStart"/>
      <w:r w:rsidRPr="00EF10FA">
        <w:rPr>
          <w:lang w:val="en-US"/>
        </w:rPr>
        <w:t>AI, and</w:t>
      </w:r>
      <w:proofErr w:type="gramEnd"/>
      <w:r w:rsidRPr="00EF10FA">
        <w:rPr>
          <w:lang w:val="en-US"/>
        </w:rPr>
        <w:t xml:space="preserve"> is structured as a learning line. Each chapter covers a specific aspect </w:t>
      </w:r>
      <w:r w:rsidR="5B217322" w:rsidRPr="00EF10FA">
        <w:rPr>
          <w:lang w:val="en-US"/>
        </w:rPr>
        <w:t>you</w:t>
      </w:r>
      <w:r w:rsidRPr="00EF10FA">
        <w:rPr>
          <w:lang w:val="en-US"/>
        </w:rPr>
        <w:t xml:space="preserve"> need to </w:t>
      </w:r>
      <w:r w:rsidR="08820532" w:rsidRPr="00EF10FA">
        <w:rPr>
          <w:lang w:val="en-US"/>
        </w:rPr>
        <w:t xml:space="preserve">be </w:t>
      </w:r>
      <w:r w:rsidR="11694409" w:rsidRPr="00EF10FA">
        <w:rPr>
          <w:lang w:val="en-US"/>
        </w:rPr>
        <w:t>able to use</w:t>
      </w:r>
      <w:r w:rsidRPr="00EF10FA">
        <w:rPr>
          <w:lang w:val="en-US"/>
        </w:rPr>
        <w:t xml:space="preserve"> AI effectively, creatively and critically in your studies. </w:t>
      </w:r>
      <w:r w:rsidR="48DC8317" w:rsidRPr="00EF10FA">
        <w:rPr>
          <w:lang w:val="en-US"/>
        </w:rPr>
        <w:t>Starting</w:t>
      </w:r>
      <w:r w:rsidRPr="00EF10FA">
        <w:rPr>
          <w:lang w:val="en-US"/>
        </w:rPr>
        <w:t xml:space="preserve"> with the basics: what AI is and what you can generally do with it (chapter</w:t>
      </w:r>
      <w:r w:rsidR="713916B2" w:rsidRPr="00EF10FA">
        <w:rPr>
          <w:lang w:val="en-US"/>
        </w:rPr>
        <w:t xml:space="preserve"> </w:t>
      </w:r>
      <w:r w:rsidRPr="00EF10FA">
        <w:rPr>
          <w:lang w:val="en-US"/>
        </w:rPr>
        <w:fldChar w:fldCharType="begin"/>
      </w:r>
      <w:r w:rsidRPr="00EF10FA">
        <w:rPr>
          <w:lang w:val="en-US"/>
        </w:rPr>
        <w:instrText xml:space="preserve"> REF _Ref199752798 \r \h </w:instrText>
      </w:r>
      <w:r w:rsidRPr="00EF10FA">
        <w:rPr>
          <w:lang w:val="en-US"/>
        </w:rPr>
      </w:r>
      <w:r w:rsidRPr="00EF10FA">
        <w:rPr>
          <w:lang w:val="en-US"/>
        </w:rPr>
        <w:fldChar w:fldCharType="separate"/>
      </w:r>
      <w:r w:rsidR="414C852B" w:rsidRPr="00EF10FA">
        <w:rPr>
          <w:lang w:val="en-US"/>
        </w:rPr>
        <w:t>2</w:t>
      </w:r>
      <w:r w:rsidRPr="00EF10FA">
        <w:rPr>
          <w:lang w:val="en-US"/>
        </w:rPr>
        <w:fldChar w:fldCharType="end"/>
      </w:r>
      <w:r w:rsidR="41D6C5FD" w:rsidRPr="00EF10FA">
        <w:rPr>
          <w:lang w:val="en-US"/>
        </w:rPr>
        <w:t xml:space="preserve">). </w:t>
      </w:r>
      <w:r w:rsidRPr="00EF10FA">
        <w:rPr>
          <w:lang w:val="en-US"/>
        </w:rPr>
        <w:t xml:space="preserve">Then you </w:t>
      </w:r>
      <w:r w:rsidRPr="00EF10FA">
        <w:rPr>
          <w:lang w:val="en-US"/>
        </w:rPr>
        <w:lastRenderedPageBreak/>
        <w:t>will learn how to put AI to practical use by prompting properly (and chapter</w:t>
      </w:r>
      <w:r w:rsidR="3C80F0AC" w:rsidRPr="00EF10FA">
        <w:rPr>
          <w:lang w:val="en-US"/>
        </w:rPr>
        <w:t xml:space="preserve"> </w:t>
      </w:r>
      <w:r w:rsidRPr="00EF10FA">
        <w:rPr>
          <w:lang w:val="en-US"/>
        </w:rPr>
        <w:fldChar w:fldCharType="begin"/>
      </w:r>
      <w:r w:rsidRPr="00EF10FA">
        <w:rPr>
          <w:lang w:val="en-US"/>
        </w:rPr>
        <w:instrText xml:space="preserve"> REF _Ref199010763 \r \h </w:instrText>
      </w:r>
      <w:r w:rsidRPr="00EF10FA">
        <w:rPr>
          <w:lang w:val="en-US"/>
        </w:rPr>
      </w:r>
      <w:r w:rsidRPr="00EF10FA">
        <w:rPr>
          <w:lang w:val="en-US"/>
        </w:rPr>
        <w:fldChar w:fldCharType="separate"/>
      </w:r>
      <w:r w:rsidR="414C852B" w:rsidRPr="00EF10FA">
        <w:rPr>
          <w:lang w:val="en-US"/>
        </w:rPr>
        <w:t>3</w:t>
      </w:r>
      <w:r w:rsidRPr="00EF10FA">
        <w:rPr>
          <w:lang w:val="en-US"/>
        </w:rPr>
        <w:fldChar w:fldCharType="end"/>
      </w:r>
      <w:r w:rsidRPr="00EF10FA">
        <w:rPr>
          <w:lang w:val="en-US"/>
        </w:rPr>
        <w:t xml:space="preserve">) and, at a deeper level, you will learn what </w:t>
      </w:r>
      <w:r w:rsidR="3C96A480" w:rsidRPr="00EF10FA">
        <w:rPr>
          <w:lang w:val="en-US"/>
        </w:rPr>
        <w:t>happens</w:t>
      </w:r>
      <w:r w:rsidRPr="00EF10FA">
        <w:rPr>
          <w:lang w:val="en-US"/>
        </w:rPr>
        <w:t xml:space="preserve"> technically </w:t>
      </w:r>
      <w:r w:rsidR="24AB9E93" w:rsidRPr="00EF10FA">
        <w:rPr>
          <w:lang w:val="en-US"/>
        </w:rPr>
        <w:t>below the surface</w:t>
      </w:r>
      <w:r w:rsidRPr="00EF10FA">
        <w:rPr>
          <w:lang w:val="en-US"/>
        </w:rPr>
        <w:t xml:space="preserve"> (chapter</w:t>
      </w:r>
      <w:r w:rsidR="081138AF" w:rsidRPr="00EF10FA">
        <w:rPr>
          <w:lang w:val="en-US"/>
        </w:rPr>
        <w:t xml:space="preserve"> </w:t>
      </w:r>
      <w:r w:rsidRPr="00EF10FA">
        <w:rPr>
          <w:lang w:val="en-US"/>
        </w:rPr>
        <w:fldChar w:fldCharType="begin"/>
      </w:r>
      <w:r w:rsidRPr="00EF10FA">
        <w:rPr>
          <w:lang w:val="en-US"/>
        </w:rPr>
        <w:instrText xml:space="preserve"> REF _Ref199010177 \r \h </w:instrText>
      </w:r>
      <w:r w:rsidRPr="00EF10FA">
        <w:rPr>
          <w:lang w:val="en-US"/>
        </w:rPr>
      </w:r>
      <w:r w:rsidRPr="00EF10FA">
        <w:rPr>
          <w:lang w:val="en-US"/>
        </w:rPr>
        <w:fldChar w:fldCharType="separate"/>
      </w:r>
      <w:r w:rsidR="414C852B" w:rsidRPr="00EF10FA">
        <w:rPr>
          <w:lang w:val="en-US"/>
        </w:rPr>
        <w:t>4</w:t>
      </w:r>
      <w:r w:rsidRPr="00EF10FA">
        <w:rPr>
          <w:lang w:val="en-US"/>
        </w:rPr>
        <w:fldChar w:fldCharType="end"/>
      </w:r>
      <w:r w:rsidRPr="00EF10FA">
        <w:rPr>
          <w:lang w:val="en-US"/>
        </w:rPr>
        <w:t xml:space="preserve"> and</w:t>
      </w:r>
      <w:r w:rsidR="31EA94D6" w:rsidRPr="00EF10FA">
        <w:rPr>
          <w:lang w:val="en-US"/>
        </w:rPr>
        <w:t xml:space="preserve"> </w:t>
      </w:r>
      <w:r w:rsidRPr="00EF10FA">
        <w:rPr>
          <w:lang w:val="en-US"/>
        </w:rPr>
        <w:fldChar w:fldCharType="begin"/>
      </w:r>
      <w:r w:rsidRPr="00EF10FA">
        <w:rPr>
          <w:lang w:val="en-US"/>
        </w:rPr>
        <w:instrText xml:space="preserve"> REF _Ref199010594 \r \h </w:instrText>
      </w:r>
      <w:r w:rsidRPr="00EF10FA">
        <w:rPr>
          <w:lang w:val="en-US"/>
        </w:rPr>
      </w:r>
      <w:r w:rsidRPr="00EF10FA">
        <w:rPr>
          <w:lang w:val="en-US"/>
        </w:rPr>
        <w:fldChar w:fldCharType="separate"/>
      </w:r>
      <w:r w:rsidR="414C852B" w:rsidRPr="00EF10FA">
        <w:rPr>
          <w:lang w:val="en-US"/>
        </w:rPr>
        <w:t>5</w:t>
      </w:r>
      <w:r w:rsidRPr="00EF10FA">
        <w:rPr>
          <w:lang w:val="en-US"/>
        </w:rPr>
        <w:fldChar w:fldCharType="end"/>
      </w:r>
      <w:r w:rsidRPr="00EF10FA">
        <w:rPr>
          <w:lang w:val="en-US"/>
        </w:rPr>
        <w:t>). In a separate chapter, you will learn about the environmental impact of AI and how to reason about it in a more structured way (chapter</w:t>
      </w:r>
      <w:r w:rsidR="54CE284A" w:rsidRPr="00EF10FA">
        <w:rPr>
          <w:lang w:val="en-US"/>
        </w:rPr>
        <w:t xml:space="preserve"> </w:t>
      </w:r>
      <w:r w:rsidRPr="00EF10FA">
        <w:rPr>
          <w:lang w:val="en-US"/>
        </w:rPr>
        <w:fldChar w:fldCharType="begin"/>
      </w:r>
      <w:r w:rsidRPr="00EF10FA">
        <w:rPr>
          <w:lang w:val="en-US"/>
        </w:rPr>
        <w:instrText xml:space="preserve"> REF _Ref199753100 \r \h </w:instrText>
      </w:r>
      <w:r w:rsidRPr="00EF10FA">
        <w:rPr>
          <w:lang w:val="en-US"/>
        </w:rPr>
      </w:r>
      <w:r w:rsidRPr="00EF10FA">
        <w:rPr>
          <w:lang w:val="en-US"/>
        </w:rPr>
        <w:fldChar w:fldCharType="separate"/>
      </w:r>
      <w:r w:rsidR="414C852B" w:rsidRPr="00EF10FA">
        <w:rPr>
          <w:lang w:val="en-US"/>
        </w:rPr>
        <w:t>6</w:t>
      </w:r>
      <w:r w:rsidRPr="00EF10FA">
        <w:rPr>
          <w:lang w:val="en-US"/>
        </w:rPr>
        <w:fldChar w:fldCharType="end"/>
      </w:r>
      <w:r w:rsidRPr="00EF10FA">
        <w:rPr>
          <w:lang w:val="en-US"/>
        </w:rPr>
        <w:t>). Furthermore</w:t>
      </w:r>
      <w:r w:rsidR="4FC82D82" w:rsidRPr="00EF10FA">
        <w:rPr>
          <w:lang w:val="en-US"/>
        </w:rPr>
        <w:t>,</w:t>
      </w:r>
      <w:r w:rsidRPr="00EF10FA">
        <w:rPr>
          <w:lang w:val="en-US"/>
        </w:rPr>
        <w:t xml:space="preserve"> you will learn how to use generative AI specifically for doing research and data processing (chapter</w:t>
      </w:r>
      <w:r w:rsidR="6915BBE3" w:rsidRPr="00EF10FA">
        <w:rPr>
          <w:lang w:val="en-US"/>
        </w:rPr>
        <w:t xml:space="preserve"> </w:t>
      </w:r>
      <w:r w:rsidRPr="00EF10FA">
        <w:rPr>
          <w:lang w:val="en-US"/>
        </w:rPr>
        <w:fldChar w:fldCharType="begin"/>
      </w:r>
      <w:r w:rsidRPr="00EF10FA">
        <w:rPr>
          <w:lang w:val="en-US"/>
        </w:rPr>
        <w:instrText xml:space="preserve"> REF _Ref199010968 \r \h </w:instrText>
      </w:r>
      <w:r w:rsidRPr="00EF10FA">
        <w:rPr>
          <w:lang w:val="en-US"/>
        </w:rPr>
      </w:r>
      <w:r w:rsidRPr="00EF10FA">
        <w:rPr>
          <w:lang w:val="en-US"/>
        </w:rPr>
        <w:fldChar w:fldCharType="separate"/>
      </w:r>
      <w:r w:rsidR="414C852B" w:rsidRPr="00EF10FA">
        <w:rPr>
          <w:lang w:val="en-US"/>
        </w:rPr>
        <w:t>7</w:t>
      </w:r>
      <w:r w:rsidRPr="00EF10FA">
        <w:rPr>
          <w:lang w:val="en-US"/>
        </w:rPr>
        <w:fldChar w:fldCharType="end"/>
      </w:r>
      <w:r w:rsidR="3F585AAA" w:rsidRPr="00EF10FA">
        <w:rPr>
          <w:lang w:val="en-US"/>
        </w:rPr>
        <w:t xml:space="preserve">). </w:t>
      </w:r>
      <w:r w:rsidRPr="00EF10FA">
        <w:rPr>
          <w:lang w:val="en-US"/>
        </w:rPr>
        <w:t xml:space="preserve">In </w:t>
      </w:r>
      <w:r w:rsidR="528543BE" w:rsidRPr="00EF10FA">
        <w:rPr>
          <w:lang w:val="en-US"/>
        </w:rPr>
        <w:t>chapters</w:t>
      </w:r>
      <w:r w:rsidR="7D276733" w:rsidRPr="00EF10FA">
        <w:rPr>
          <w:lang w:val="en-US"/>
        </w:rPr>
        <w:t xml:space="preserve"> </w:t>
      </w:r>
      <w:r w:rsidRPr="00EF10FA">
        <w:rPr>
          <w:lang w:val="en-US"/>
        </w:rPr>
        <w:fldChar w:fldCharType="begin"/>
      </w:r>
      <w:r w:rsidRPr="00EF10FA">
        <w:rPr>
          <w:lang w:val="en-US"/>
        </w:rPr>
        <w:instrText xml:space="preserve"> REF _Ref199753243 \r \h </w:instrText>
      </w:r>
      <w:r w:rsidRPr="00EF10FA">
        <w:rPr>
          <w:lang w:val="en-US"/>
        </w:rPr>
      </w:r>
      <w:r w:rsidRPr="00EF10FA">
        <w:rPr>
          <w:lang w:val="en-US"/>
        </w:rPr>
        <w:fldChar w:fldCharType="separate"/>
      </w:r>
      <w:r w:rsidR="528543BE" w:rsidRPr="00EF10FA">
        <w:rPr>
          <w:lang w:val="en-US"/>
        </w:rPr>
        <w:t>8</w:t>
      </w:r>
      <w:r w:rsidRPr="00EF10FA">
        <w:rPr>
          <w:lang w:val="en-US"/>
        </w:rPr>
        <w:fldChar w:fldCharType="end"/>
      </w:r>
      <w:r w:rsidR="528543BE" w:rsidRPr="00EF10FA">
        <w:rPr>
          <w:lang w:val="en-US"/>
        </w:rPr>
        <w:t xml:space="preserve"> and</w:t>
      </w:r>
      <w:r w:rsidR="2CB5D652" w:rsidRPr="00EF10FA">
        <w:rPr>
          <w:lang w:val="en-US"/>
        </w:rPr>
        <w:t xml:space="preserve"> </w:t>
      </w:r>
      <w:r w:rsidRPr="00EF10FA">
        <w:rPr>
          <w:lang w:val="en-US"/>
        </w:rPr>
        <w:fldChar w:fldCharType="begin"/>
      </w:r>
      <w:r w:rsidRPr="00EF10FA">
        <w:rPr>
          <w:lang w:val="en-US"/>
        </w:rPr>
        <w:instrText xml:space="preserve"> REF _Ref199143714 \r \h </w:instrText>
      </w:r>
      <w:r w:rsidRPr="00EF10FA">
        <w:rPr>
          <w:lang w:val="en-US"/>
        </w:rPr>
      </w:r>
      <w:r w:rsidRPr="00EF10FA">
        <w:rPr>
          <w:lang w:val="en-US"/>
        </w:rPr>
        <w:fldChar w:fldCharType="separate"/>
      </w:r>
      <w:r w:rsidR="528543BE" w:rsidRPr="00EF10FA">
        <w:rPr>
          <w:lang w:val="en-US"/>
        </w:rPr>
        <w:t>9</w:t>
      </w:r>
      <w:r w:rsidRPr="00EF10FA">
        <w:rPr>
          <w:lang w:val="en-US"/>
        </w:rPr>
        <w:fldChar w:fldCharType="end"/>
      </w:r>
      <w:r w:rsidR="528543BE" w:rsidRPr="00EF10FA">
        <w:rPr>
          <w:lang w:val="en-US"/>
        </w:rPr>
        <w:t xml:space="preserve"> you will zoom out to the broader impact of AI on work, society and power</w:t>
      </w:r>
      <w:r w:rsidRPr="00EF10FA">
        <w:rPr>
          <w:lang w:val="en-US"/>
        </w:rPr>
        <w:t>. In the final chapter, you</w:t>
      </w:r>
      <w:r w:rsidR="113ED611" w:rsidRPr="00EF10FA">
        <w:rPr>
          <w:lang w:val="en-US"/>
        </w:rPr>
        <w:t>'ll</w:t>
      </w:r>
      <w:r w:rsidRPr="00EF10FA">
        <w:rPr>
          <w:lang w:val="en-US"/>
        </w:rPr>
        <w:t xml:space="preserve"> take another conscious look at how you want to deal with AI (chapter</w:t>
      </w:r>
      <w:r w:rsidR="3DD41737" w:rsidRPr="00EF10FA">
        <w:rPr>
          <w:lang w:val="en-US"/>
        </w:rPr>
        <w:t xml:space="preserve"> </w:t>
      </w:r>
      <w:r w:rsidRPr="00EF10FA">
        <w:rPr>
          <w:lang w:val="en-US"/>
        </w:rPr>
        <w:fldChar w:fldCharType="begin"/>
      </w:r>
      <w:r w:rsidRPr="00EF10FA">
        <w:rPr>
          <w:lang w:val="en-US"/>
        </w:rPr>
        <w:instrText xml:space="preserve"> REF _Ref199753297 \r \h </w:instrText>
      </w:r>
      <w:r w:rsidRPr="00EF10FA">
        <w:rPr>
          <w:lang w:val="en-US"/>
        </w:rPr>
      </w:r>
      <w:r w:rsidRPr="00EF10FA">
        <w:rPr>
          <w:lang w:val="en-US"/>
        </w:rPr>
        <w:fldChar w:fldCharType="separate"/>
      </w:r>
      <w:r w:rsidR="414C852B" w:rsidRPr="00EF10FA">
        <w:rPr>
          <w:lang w:val="en-US"/>
        </w:rPr>
        <w:t>10</w:t>
      </w:r>
      <w:r w:rsidRPr="00EF10FA">
        <w:rPr>
          <w:lang w:val="en-US"/>
        </w:rPr>
        <w:fldChar w:fldCharType="end"/>
      </w:r>
      <w:r w:rsidRPr="00EF10FA">
        <w:rPr>
          <w:lang w:val="en-US"/>
        </w:rPr>
        <w:t xml:space="preserve">). Each chapter contains </w:t>
      </w:r>
      <w:r w:rsidR="0014736D" w:rsidRPr="00EF10FA">
        <w:rPr>
          <w:lang w:val="en-US"/>
        </w:rPr>
        <w:t>theory</w:t>
      </w:r>
      <w:r w:rsidR="27991B26" w:rsidRPr="00EF10FA">
        <w:rPr>
          <w:lang w:val="en-US"/>
        </w:rPr>
        <w:t xml:space="preserve">, background information, </w:t>
      </w:r>
      <w:r w:rsidRPr="00EF10FA">
        <w:rPr>
          <w:lang w:val="en-US"/>
        </w:rPr>
        <w:t>examples, in-depth frameworks, self-study and check questions</w:t>
      </w:r>
      <w:r w:rsidR="0014736D" w:rsidRPr="00EF10FA">
        <w:rPr>
          <w:lang w:val="en-US"/>
        </w:rPr>
        <w:t xml:space="preserve">, and </w:t>
      </w:r>
      <w:r w:rsidRPr="00EF10FA">
        <w:rPr>
          <w:lang w:val="en-US"/>
        </w:rPr>
        <w:t>concrete applications</w:t>
      </w:r>
      <w:r w:rsidR="56CAD092" w:rsidRPr="00EF10FA">
        <w:rPr>
          <w:lang w:val="en-US"/>
        </w:rPr>
        <w:t xml:space="preserve"> </w:t>
      </w:r>
      <w:r w:rsidR="00A14D2D">
        <w:rPr>
          <w:lang w:val="en-US"/>
        </w:rPr>
        <w:t>-</w:t>
      </w:r>
      <w:r w:rsidR="56CAD092" w:rsidRPr="00EF10FA">
        <w:rPr>
          <w:lang w:val="en-US"/>
        </w:rPr>
        <w:t xml:space="preserve"> </w:t>
      </w:r>
      <w:r w:rsidRPr="00EF10FA">
        <w:rPr>
          <w:lang w:val="en-US"/>
        </w:rPr>
        <w:t xml:space="preserve">so you don't just read about </w:t>
      </w:r>
      <w:proofErr w:type="gramStart"/>
      <w:r w:rsidRPr="00EF10FA">
        <w:rPr>
          <w:lang w:val="en-US"/>
        </w:rPr>
        <w:t>AI, but</w:t>
      </w:r>
      <w:proofErr w:type="gramEnd"/>
      <w:r w:rsidRPr="00EF10FA">
        <w:rPr>
          <w:lang w:val="en-US"/>
        </w:rPr>
        <w:t xml:space="preserve"> learn to work with it. </w:t>
      </w:r>
    </w:p>
    <w:p w14:paraId="384974A9" w14:textId="4EA44683" w:rsidR="000A459C" w:rsidRPr="00EF10FA" w:rsidRDefault="00F50118" w:rsidP="00F50118">
      <w:pPr>
        <w:pStyle w:val="Boxheading"/>
        <w:rPr>
          <w:lang w:val="en-US"/>
        </w:rPr>
      </w:pPr>
      <w:bookmarkStart w:id="83" w:name="_Toc198722223"/>
      <w:bookmarkStart w:id="84" w:name="_Toc199584986"/>
      <w:bookmarkStart w:id="85" w:name="_Toc198710640"/>
      <w:bookmarkStart w:id="86" w:name="_Toc198711524"/>
      <w:bookmarkStart w:id="87" w:name="_Toc199525328"/>
      <w:bookmarkStart w:id="88" w:name="_Toc208671241"/>
      <w:bookmarkStart w:id="89" w:name="_Hlk197178713"/>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1</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5</w:t>
      </w:r>
      <w:r w:rsidR="00E73285">
        <w:rPr>
          <w:lang w:val="en-US"/>
        </w:rPr>
        <w:fldChar w:fldCharType="end"/>
      </w:r>
      <w:r w:rsidRPr="00EF10FA">
        <w:rPr>
          <w:lang w:val="en-US"/>
        </w:rPr>
        <w:t xml:space="preserve"> </w:t>
      </w:r>
      <w:r w:rsidR="000A17BA" w:rsidRPr="00EF10FA">
        <w:rPr>
          <w:lang w:val="en-US"/>
        </w:rPr>
        <w:t>-</w:t>
      </w:r>
      <w:r w:rsidR="29576E97" w:rsidRPr="00EF10FA">
        <w:rPr>
          <w:lang w:val="en-US"/>
        </w:rPr>
        <w:t xml:space="preserve"> </w:t>
      </w:r>
      <w:r w:rsidR="0038F675" w:rsidRPr="00EF10FA">
        <w:rPr>
          <w:lang w:val="en-US"/>
        </w:rPr>
        <w:t xml:space="preserve">Accounting for AI use in this </w:t>
      </w:r>
      <w:bookmarkEnd w:id="83"/>
      <w:bookmarkEnd w:id="84"/>
      <w:bookmarkEnd w:id="85"/>
      <w:bookmarkEnd w:id="86"/>
      <w:bookmarkEnd w:id="87"/>
      <w:bookmarkEnd w:id="88"/>
      <w:r w:rsidR="00A44B55">
        <w:rPr>
          <w:lang w:val="en-US"/>
        </w:rPr>
        <w:t>book</w:t>
      </w:r>
    </w:p>
    <w:p w14:paraId="31D724A9" w14:textId="2E54ABE7" w:rsidR="2C37A40E" w:rsidRPr="00F30CCC" w:rsidRDefault="343FD69F" w:rsidP="00435754">
      <w:pPr>
        <w:pStyle w:val="Boxtext"/>
        <w:rPr>
          <w:lang w:val="en-US"/>
        </w:rPr>
      </w:pPr>
      <w:r w:rsidRPr="00EF10FA">
        <w:rPr>
          <w:lang w:val="en-US"/>
        </w:rPr>
        <w:t xml:space="preserve">In creating this </w:t>
      </w:r>
      <w:r w:rsidR="00A44B55">
        <w:rPr>
          <w:lang w:val="en-US"/>
        </w:rPr>
        <w:t>book</w:t>
      </w:r>
      <w:r w:rsidRPr="00EF10FA">
        <w:rPr>
          <w:lang w:val="en-US"/>
        </w:rPr>
        <w:t xml:space="preserve">, we made </w:t>
      </w:r>
      <w:r w:rsidR="002CB861" w:rsidRPr="00EF10FA">
        <w:rPr>
          <w:lang w:val="en-US"/>
        </w:rPr>
        <w:t xml:space="preserve">extensive </w:t>
      </w:r>
      <w:r w:rsidRPr="00EF10FA">
        <w:rPr>
          <w:lang w:val="en-US"/>
        </w:rPr>
        <w:t xml:space="preserve">use of common tools such as Microsoft Word, Google search and Zotero as a Reference Manager. But </w:t>
      </w:r>
      <w:proofErr w:type="gramStart"/>
      <w:r w:rsidRPr="00EF10FA">
        <w:rPr>
          <w:lang w:val="en-US"/>
        </w:rPr>
        <w:t>also</w:t>
      </w:r>
      <w:proofErr w:type="gramEnd"/>
      <w:r w:rsidRPr="00EF10FA">
        <w:rPr>
          <w:lang w:val="en-US"/>
        </w:rPr>
        <w:t xml:space="preserve"> generative AI tools including ChatGPT, Claude, Perplexity, Consensus, </w:t>
      </w:r>
      <w:proofErr w:type="spellStart"/>
      <w:r w:rsidRPr="00EF10FA">
        <w:rPr>
          <w:lang w:val="en-US"/>
        </w:rPr>
        <w:t>ResearchRabbit</w:t>
      </w:r>
      <w:proofErr w:type="spellEnd"/>
      <w:r w:rsidRPr="00EF10FA">
        <w:rPr>
          <w:lang w:val="en-US"/>
        </w:rPr>
        <w:t xml:space="preserve">, Studio LM, </w:t>
      </w:r>
      <w:proofErr w:type="spellStart"/>
      <w:r w:rsidRPr="00EF10FA">
        <w:rPr>
          <w:lang w:val="en-US"/>
        </w:rPr>
        <w:t>EduGenAI</w:t>
      </w:r>
      <w:proofErr w:type="spellEnd"/>
      <w:r w:rsidRPr="00EF10FA">
        <w:rPr>
          <w:lang w:val="en-US"/>
        </w:rPr>
        <w:t xml:space="preserve"> and Copilot. They helped find information, structure, rewrite and design chapters, and provide good and clear references based on our ideas and sources. We believe in </w:t>
      </w:r>
      <w:r w:rsidR="0289CC82" w:rsidRPr="00EF10FA">
        <w:rPr>
          <w:lang w:val="en-US"/>
        </w:rPr>
        <w:t>‘</w:t>
      </w:r>
      <w:r w:rsidRPr="00EF10FA">
        <w:rPr>
          <w:lang w:val="en-US"/>
        </w:rPr>
        <w:t>practice what you preach</w:t>
      </w:r>
      <w:r w:rsidR="4358119C" w:rsidRPr="00EF10FA">
        <w:rPr>
          <w:lang w:val="en-US"/>
        </w:rPr>
        <w:t>’</w:t>
      </w:r>
      <w:r w:rsidRPr="00EF10FA">
        <w:rPr>
          <w:lang w:val="en-US"/>
        </w:rPr>
        <w:t xml:space="preserve">. AI literacy starts with </w:t>
      </w:r>
      <w:r w:rsidRPr="00EF10FA">
        <w:rPr>
          <w:lang w:val="en-US"/>
        </w:rPr>
        <w:t xml:space="preserve">transparency and conscious </w:t>
      </w:r>
      <w:r w:rsidR="56B16C45" w:rsidRPr="00EF10FA">
        <w:rPr>
          <w:lang w:val="en-US"/>
        </w:rPr>
        <w:t xml:space="preserve">AI </w:t>
      </w:r>
      <w:r w:rsidRPr="00EF10FA">
        <w:rPr>
          <w:lang w:val="en-US"/>
        </w:rPr>
        <w:t xml:space="preserve">use. </w:t>
      </w:r>
    </w:p>
    <w:p w14:paraId="1A87E142" w14:textId="043C78E9" w:rsidR="000A459C" w:rsidRPr="00F30CCC" w:rsidRDefault="343FD69F" w:rsidP="00435754">
      <w:pPr>
        <w:pStyle w:val="Heading2"/>
        <w:rPr>
          <w:lang w:val="en-US"/>
        </w:rPr>
      </w:pPr>
      <w:bookmarkStart w:id="90" w:name="_Toc208677678"/>
      <w:bookmarkEnd w:id="89"/>
      <w:r w:rsidRPr="00EF10FA">
        <w:rPr>
          <w:lang w:val="en-US"/>
        </w:rPr>
        <w:t>How to use the Canvas course</w:t>
      </w:r>
      <w:bookmarkEnd w:id="90"/>
    </w:p>
    <w:p w14:paraId="5155FA24" w14:textId="18C6697D" w:rsidR="000A459C" w:rsidRPr="00F30CCC" w:rsidRDefault="28ACA88B" w:rsidP="72DB26BB">
      <w:pPr>
        <w:rPr>
          <w:lang w:val="en-US"/>
        </w:rPr>
      </w:pPr>
      <w:r w:rsidRPr="00EF10FA">
        <w:rPr>
          <w:lang w:val="en-US"/>
        </w:rPr>
        <w:t xml:space="preserve">Also linked to this </w:t>
      </w:r>
      <w:r w:rsidR="00A44B55">
        <w:rPr>
          <w:lang w:val="en-US"/>
        </w:rPr>
        <w:t>book</w:t>
      </w:r>
      <w:r w:rsidRPr="00EF10FA">
        <w:rPr>
          <w:lang w:val="en-US"/>
        </w:rPr>
        <w:t xml:space="preserve"> is a Canvas course and an e-learning module of Information Literacy from UBVU. </w:t>
      </w:r>
      <w:r w:rsidR="343FD69F" w:rsidRPr="00EF10FA">
        <w:rPr>
          <w:lang w:val="en-US"/>
        </w:rPr>
        <w:t xml:space="preserve">Depending on </w:t>
      </w:r>
      <w:r w:rsidR="234B971B" w:rsidRPr="00EF10FA">
        <w:rPr>
          <w:lang w:val="en-US"/>
        </w:rPr>
        <w:t xml:space="preserve">teachers' use </w:t>
      </w:r>
      <w:r w:rsidR="343FD69F" w:rsidRPr="00EF10FA">
        <w:rPr>
          <w:lang w:val="en-US"/>
        </w:rPr>
        <w:t xml:space="preserve">of this </w:t>
      </w:r>
      <w:r w:rsidR="00A44B55">
        <w:rPr>
          <w:lang w:val="en-US"/>
        </w:rPr>
        <w:t>book</w:t>
      </w:r>
      <w:r w:rsidR="5AC03959" w:rsidRPr="00EF10FA">
        <w:rPr>
          <w:lang w:val="en-US"/>
        </w:rPr>
        <w:t xml:space="preserve"> </w:t>
      </w:r>
      <w:r w:rsidR="3F15A719" w:rsidRPr="00EF10FA">
        <w:rPr>
          <w:lang w:val="en-US"/>
        </w:rPr>
        <w:t xml:space="preserve">or the e-learning </w:t>
      </w:r>
      <w:r w:rsidR="343FD69F" w:rsidRPr="00EF10FA">
        <w:rPr>
          <w:lang w:val="en-US"/>
        </w:rPr>
        <w:t>in one or more courses in your curriculum</w:t>
      </w:r>
      <w:r w:rsidR="6216D44A" w:rsidRPr="00EF10FA">
        <w:rPr>
          <w:lang w:val="en-US"/>
        </w:rPr>
        <w:t xml:space="preserve">, </w:t>
      </w:r>
      <w:r w:rsidR="343FD69F" w:rsidRPr="00EF10FA">
        <w:rPr>
          <w:lang w:val="en-US"/>
        </w:rPr>
        <w:t xml:space="preserve">you will be able to study the chapters </w:t>
      </w:r>
      <w:r w:rsidR="55A5E52E" w:rsidRPr="00EF10FA">
        <w:rPr>
          <w:lang w:val="en-US"/>
        </w:rPr>
        <w:t xml:space="preserve">of this </w:t>
      </w:r>
      <w:r w:rsidR="00A44B55">
        <w:rPr>
          <w:lang w:val="en-US"/>
        </w:rPr>
        <w:t>book</w:t>
      </w:r>
      <w:r w:rsidR="55A5E52E" w:rsidRPr="00EF10FA">
        <w:rPr>
          <w:lang w:val="en-US"/>
        </w:rPr>
        <w:t xml:space="preserve"> </w:t>
      </w:r>
      <w:r w:rsidR="7D61D9A3" w:rsidRPr="00EF10FA">
        <w:rPr>
          <w:lang w:val="en-US"/>
        </w:rPr>
        <w:t>there</w:t>
      </w:r>
      <w:r w:rsidR="343FD69F" w:rsidRPr="00EF10FA">
        <w:rPr>
          <w:lang w:val="en-US"/>
        </w:rPr>
        <w:t xml:space="preserve">. Each chapter </w:t>
      </w:r>
      <w:r w:rsidR="50E986F0" w:rsidRPr="00EF10FA">
        <w:rPr>
          <w:lang w:val="en-US"/>
        </w:rPr>
        <w:t xml:space="preserve">of the Canvas course </w:t>
      </w:r>
      <w:r w:rsidR="343FD69F" w:rsidRPr="00EF10FA">
        <w:rPr>
          <w:lang w:val="en-US"/>
        </w:rPr>
        <w:t xml:space="preserve">contains a </w:t>
      </w:r>
      <w:r w:rsidR="5FADBB18" w:rsidRPr="00EF10FA">
        <w:rPr>
          <w:lang w:val="en-US"/>
        </w:rPr>
        <w:t>c</w:t>
      </w:r>
      <w:r w:rsidR="343FD69F" w:rsidRPr="00EF10FA">
        <w:rPr>
          <w:lang w:val="en-US"/>
        </w:rPr>
        <w:t xml:space="preserve">hatbot at the beginning so you can </w:t>
      </w:r>
      <w:r w:rsidR="5A2A13E2" w:rsidRPr="00EF10FA">
        <w:rPr>
          <w:lang w:val="en-US"/>
        </w:rPr>
        <w:t>chat with</w:t>
      </w:r>
      <w:r w:rsidR="0500A553" w:rsidRPr="00EF10FA">
        <w:rPr>
          <w:lang w:val="en-US"/>
        </w:rPr>
        <w:t xml:space="preserve"> it about </w:t>
      </w:r>
      <w:r w:rsidR="343FD69F" w:rsidRPr="00EF10FA">
        <w:rPr>
          <w:lang w:val="en-US"/>
        </w:rPr>
        <w:t xml:space="preserve">the content of the chapter. It also contains </w:t>
      </w:r>
      <w:r w:rsidR="00F30CCC" w:rsidRPr="00EF10FA">
        <w:rPr>
          <w:lang w:val="en-US"/>
        </w:rPr>
        <w:t>a few</w:t>
      </w:r>
      <w:r w:rsidR="343FD69F" w:rsidRPr="00EF10FA">
        <w:rPr>
          <w:lang w:val="en-US"/>
        </w:rPr>
        <w:t xml:space="preserve"> application and reflection questions at the end of each chapter </w:t>
      </w:r>
      <w:r w:rsidR="6A7DCABE" w:rsidRPr="00EF10FA">
        <w:rPr>
          <w:lang w:val="en-US"/>
        </w:rPr>
        <w:t xml:space="preserve">to </w:t>
      </w:r>
      <w:r w:rsidR="343FD69F" w:rsidRPr="00EF10FA">
        <w:rPr>
          <w:lang w:val="en-US"/>
        </w:rPr>
        <w:t xml:space="preserve">deepen </w:t>
      </w:r>
      <w:r w:rsidR="7DC3D50D" w:rsidRPr="00EF10FA">
        <w:rPr>
          <w:lang w:val="en-US"/>
        </w:rPr>
        <w:t>your</w:t>
      </w:r>
      <w:r w:rsidR="343FD69F" w:rsidRPr="00EF10FA">
        <w:rPr>
          <w:lang w:val="en-US"/>
        </w:rPr>
        <w:t xml:space="preserve"> knowledge. Finally, the course contains </w:t>
      </w:r>
      <w:r w:rsidR="7771AAAA" w:rsidRPr="00EF10FA">
        <w:rPr>
          <w:lang w:val="en-US"/>
        </w:rPr>
        <w:t>several</w:t>
      </w:r>
      <w:r w:rsidR="343FD69F" w:rsidRPr="00EF10FA">
        <w:rPr>
          <w:lang w:val="en-US"/>
        </w:rPr>
        <w:t xml:space="preserve"> </w:t>
      </w:r>
      <w:r w:rsidR="5290CA38" w:rsidRPr="00EF10FA">
        <w:rPr>
          <w:lang w:val="en-US"/>
        </w:rPr>
        <w:t>d</w:t>
      </w:r>
      <w:r w:rsidR="343FD69F" w:rsidRPr="00EF10FA">
        <w:rPr>
          <w:lang w:val="en-US"/>
        </w:rPr>
        <w:t xml:space="preserve">iscussion </w:t>
      </w:r>
      <w:r w:rsidR="12E90AEE" w:rsidRPr="00EF10FA">
        <w:rPr>
          <w:lang w:val="en-US"/>
        </w:rPr>
        <w:t>f</w:t>
      </w:r>
      <w:r w:rsidR="343FD69F" w:rsidRPr="00EF10FA">
        <w:rPr>
          <w:lang w:val="en-US"/>
        </w:rPr>
        <w:t xml:space="preserve">orums. </w:t>
      </w:r>
      <w:r w:rsidR="28577895" w:rsidRPr="00EF10FA">
        <w:rPr>
          <w:lang w:val="en-US"/>
        </w:rPr>
        <w:t xml:space="preserve">If you log in with your </w:t>
      </w:r>
      <w:proofErr w:type="spellStart"/>
      <w:r w:rsidR="28577895" w:rsidRPr="00EF10FA">
        <w:rPr>
          <w:lang w:val="en-US"/>
        </w:rPr>
        <w:t>VUnetID</w:t>
      </w:r>
      <w:proofErr w:type="spellEnd"/>
      <w:r w:rsidR="343FD69F" w:rsidRPr="00EF10FA">
        <w:rPr>
          <w:lang w:val="en-US"/>
        </w:rPr>
        <w:t xml:space="preserve">, we invite you to share your knowledge with your fellow students and share your use and </w:t>
      </w:r>
      <w:r w:rsidR="2A3B0475" w:rsidRPr="00EF10FA">
        <w:rPr>
          <w:lang w:val="en-US"/>
        </w:rPr>
        <w:t xml:space="preserve">opinions </w:t>
      </w:r>
      <w:r w:rsidR="4595BF69" w:rsidRPr="00EF10FA">
        <w:rPr>
          <w:lang w:val="en-US"/>
        </w:rPr>
        <w:t xml:space="preserve">around </w:t>
      </w:r>
      <w:r w:rsidR="343FD69F" w:rsidRPr="00EF10FA">
        <w:rPr>
          <w:lang w:val="en-US"/>
        </w:rPr>
        <w:t>generative AI for learning and your professional practice.</w:t>
      </w:r>
    </w:p>
    <w:p w14:paraId="5964EBE9" w14:textId="43174110" w:rsidR="00027697" w:rsidRPr="00F30CCC" w:rsidRDefault="00027697" w:rsidP="00027697">
      <w:pPr>
        <w:pStyle w:val="ListParagraph"/>
        <w:numPr>
          <w:ilvl w:val="0"/>
          <w:numId w:val="3"/>
        </w:numPr>
        <w:rPr>
          <w:lang w:val="en-US"/>
        </w:rPr>
      </w:pPr>
      <w:hyperlink r:id="rId25">
        <w:r w:rsidRPr="00EF10FA">
          <w:rPr>
            <w:rStyle w:val="Hyperlink"/>
            <w:lang w:val="en-US"/>
          </w:rPr>
          <w:t>Go to the Canvas course of this book</w:t>
        </w:r>
      </w:hyperlink>
    </w:p>
    <w:p w14:paraId="0FBB3CAA" w14:textId="77777777" w:rsidR="00027697" w:rsidRPr="00F30CCC" w:rsidRDefault="00027697" w:rsidP="00027697">
      <w:pPr>
        <w:pStyle w:val="ListParagraph"/>
        <w:numPr>
          <w:ilvl w:val="0"/>
          <w:numId w:val="3"/>
        </w:numPr>
        <w:rPr>
          <w:lang w:val="en-US"/>
        </w:rPr>
      </w:pPr>
      <w:r w:rsidRPr="00EF10FA">
        <w:rPr>
          <w:lang w:val="en-US"/>
        </w:rPr>
        <w:t xml:space="preserve">Want to participate in the assignments? </w:t>
      </w:r>
      <w:hyperlink r:id="rId26" w:history="1">
        <w:r w:rsidRPr="00EF10FA">
          <w:rPr>
            <w:rStyle w:val="Hyperlink"/>
            <w:lang w:val="en-US"/>
          </w:rPr>
          <w:t>Then register for the course</w:t>
        </w:r>
      </w:hyperlink>
      <w:r w:rsidRPr="00EF10FA">
        <w:rPr>
          <w:lang w:val="en-US"/>
        </w:rPr>
        <w:t xml:space="preserve"> (VU students)</w:t>
      </w:r>
    </w:p>
    <w:p w14:paraId="1D12F245" w14:textId="77777777" w:rsidR="00027697" w:rsidRPr="00F30CCC" w:rsidRDefault="00027697" w:rsidP="00027697">
      <w:pPr>
        <w:pStyle w:val="ListParagraph"/>
        <w:numPr>
          <w:ilvl w:val="0"/>
          <w:numId w:val="3"/>
        </w:numPr>
        <w:rPr>
          <w:lang w:val="en-US"/>
        </w:rPr>
      </w:pPr>
      <w:hyperlink r:id="rId27">
        <w:r w:rsidRPr="00EF10FA">
          <w:rPr>
            <w:rStyle w:val="Hyperlink"/>
            <w:lang w:val="en-US"/>
          </w:rPr>
          <w:t>Go to UBVU's Information Literacy e-learning module</w:t>
        </w:r>
      </w:hyperlink>
    </w:p>
    <w:p w14:paraId="7707E639" w14:textId="674C4332" w:rsidR="00083016" w:rsidRPr="00F30CCC" w:rsidRDefault="003A0D65" w:rsidP="007906E4">
      <w:pPr>
        <w:pStyle w:val="Heading2"/>
        <w:rPr>
          <w:lang w:val="en-US"/>
        </w:rPr>
      </w:pPr>
      <w:bookmarkStart w:id="91" w:name="_Toc208677679"/>
      <w:r w:rsidRPr="00EF10FA">
        <w:rPr>
          <w:lang w:val="en-US"/>
        </w:rPr>
        <w:t>Activity</w:t>
      </w:r>
      <w:r w:rsidR="00714EB1">
        <w:rPr>
          <w:lang w:val="en-US"/>
        </w:rPr>
        <w:t xml:space="preserve"> </w:t>
      </w:r>
      <w:r w:rsidR="00A14D2D">
        <w:rPr>
          <w:lang w:val="en-US"/>
        </w:rPr>
        <w:t>-</w:t>
      </w:r>
      <w:r w:rsidR="3B6EE62A" w:rsidRPr="00EF10FA">
        <w:rPr>
          <w:lang w:val="en-US"/>
        </w:rPr>
        <w:t xml:space="preserve"> </w:t>
      </w:r>
      <w:r w:rsidR="00083016" w:rsidRPr="00EF10FA">
        <w:rPr>
          <w:lang w:val="en-US"/>
        </w:rPr>
        <w:t>General discussion forum</w:t>
      </w:r>
      <w:bookmarkEnd w:id="91"/>
    </w:p>
    <w:p w14:paraId="6A6A0DEB" w14:textId="33E54DB0" w:rsidR="000A459C" w:rsidRPr="00EF10FA" w:rsidRDefault="27378F13" w:rsidP="19AE072A">
      <w:pPr>
        <w:rPr>
          <w:lang w:val="en-US" w:eastAsia="en-US"/>
        </w:rPr>
      </w:pPr>
      <w:r w:rsidRPr="00EF10FA">
        <w:rPr>
          <w:lang w:val="en-US" w:eastAsia="en-US"/>
        </w:rPr>
        <w:t xml:space="preserve">Do you have </w:t>
      </w:r>
      <w:r w:rsidR="00083016" w:rsidRPr="00EF10FA">
        <w:rPr>
          <w:lang w:val="en-US" w:eastAsia="en-US"/>
        </w:rPr>
        <w:t xml:space="preserve">questions or comments about the content </w:t>
      </w:r>
      <w:r w:rsidR="00FA77AD" w:rsidRPr="00EF10FA">
        <w:rPr>
          <w:lang w:val="en-US" w:eastAsia="en-US"/>
        </w:rPr>
        <w:t xml:space="preserve">of the </w:t>
      </w:r>
      <w:r w:rsidR="00A44B55">
        <w:rPr>
          <w:lang w:val="en-US" w:eastAsia="en-US"/>
        </w:rPr>
        <w:t>book</w:t>
      </w:r>
      <w:r w:rsidR="1AEDEEBA" w:rsidRPr="00EF10FA">
        <w:rPr>
          <w:lang w:val="en-US" w:eastAsia="en-US"/>
        </w:rPr>
        <w:t xml:space="preserve"> </w:t>
      </w:r>
      <w:r w:rsidR="00FA77AD" w:rsidRPr="00EF10FA">
        <w:rPr>
          <w:lang w:val="en-US" w:eastAsia="en-US"/>
        </w:rPr>
        <w:t>or course</w:t>
      </w:r>
      <w:r w:rsidR="0B673322" w:rsidRPr="00EF10FA">
        <w:rPr>
          <w:lang w:val="en-US" w:eastAsia="en-US"/>
        </w:rPr>
        <w:t xml:space="preserve">? </w:t>
      </w:r>
      <w:r w:rsidR="00083016" w:rsidRPr="00EF10FA">
        <w:rPr>
          <w:lang w:val="en-US" w:eastAsia="en-US"/>
        </w:rPr>
        <w:t xml:space="preserve">Or </w:t>
      </w:r>
      <w:r w:rsidR="7AC2E908" w:rsidRPr="00EF10FA">
        <w:rPr>
          <w:lang w:val="en-US" w:eastAsia="en-US"/>
        </w:rPr>
        <w:t xml:space="preserve">want to </w:t>
      </w:r>
      <w:r w:rsidR="00083016" w:rsidRPr="00EF10FA">
        <w:rPr>
          <w:lang w:val="en-US" w:eastAsia="en-US"/>
        </w:rPr>
        <w:t>hear other students' opinions on a topic</w:t>
      </w:r>
      <w:r w:rsidR="16BAE757" w:rsidRPr="00EF10FA">
        <w:rPr>
          <w:lang w:val="en-US" w:eastAsia="en-US"/>
        </w:rPr>
        <w:t xml:space="preserve">? </w:t>
      </w:r>
      <w:r w:rsidR="00083016" w:rsidRPr="00EF10FA">
        <w:rPr>
          <w:lang w:val="en-US" w:eastAsia="en-US"/>
        </w:rPr>
        <w:t xml:space="preserve">Then post your message </w:t>
      </w:r>
      <w:r w:rsidR="57B2409B" w:rsidRPr="00EF10FA">
        <w:rPr>
          <w:lang w:val="en-US" w:eastAsia="en-US"/>
        </w:rPr>
        <w:t xml:space="preserve">on </w:t>
      </w:r>
      <w:hyperlink r:id="rId28">
        <w:r w:rsidR="57B2409B" w:rsidRPr="00EF10FA">
          <w:rPr>
            <w:rStyle w:val="Hyperlink"/>
            <w:lang w:val="en-US" w:eastAsia="en-US"/>
          </w:rPr>
          <w:t>Canvas</w:t>
        </w:r>
      </w:hyperlink>
      <w:r w:rsidR="00083016" w:rsidRPr="00EF10FA">
        <w:rPr>
          <w:lang w:val="en-US" w:eastAsia="en-US"/>
        </w:rPr>
        <w:t xml:space="preserve"> </w:t>
      </w:r>
      <w:r w:rsidR="00ED27E4">
        <w:rPr>
          <w:lang w:val="en-US" w:eastAsia="en-US"/>
        </w:rPr>
        <w:t xml:space="preserve">at </w:t>
      </w:r>
      <w:hyperlink r:id="rId29" w:history="1">
        <w:r w:rsidR="00ED27E4" w:rsidRPr="00B17C3E">
          <w:rPr>
            <w:rStyle w:val="Hyperlink"/>
            <w:lang w:val="en-US" w:eastAsia="en-US"/>
          </w:rPr>
          <w:t>https://canvas.vu.nl/courses/83333/discussion_topics/876577</w:t>
        </w:r>
      </w:hyperlink>
      <w:r w:rsidR="00ED27E4">
        <w:rPr>
          <w:lang w:val="en-US" w:eastAsia="en-US"/>
        </w:rPr>
        <w:t xml:space="preserve"> </w:t>
      </w:r>
      <w:r w:rsidR="00083016" w:rsidRPr="00EF10FA">
        <w:rPr>
          <w:lang w:val="en-US" w:eastAsia="en-US"/>
        </w:rPr>
        <w:t xml:space="preserve">or respond to others' </w:t>
      </w:r>
      <w:r w:rsidR="509AF554" w:rsidRPr="00EF10FA">
        <w:rPr>
          <w:lang w:val="en-US" w:eastAsia="en-US"/>
        </w:rPr>
        <w:t>posts</w:t>
      </w:r>
      <w:r w:rsidR="00083016" w:rsidRPr="00EF10FA">
        <w:rPr>
          <w:lang w:val="en-US" w:eastAsia="en-US"/>
        </w:rPr>
        <w:t>.</w:t>
      </w:r>
    </w:p>
    <w:p w14:paraId="01A4DE38" w14:textId="77777777" w:rsidR="000A459C" w:rsidRPr="00F30CCC" w:rsidRDefault="000A459C" w:rsidP="72DB26BB">
      <w:pPr>
        <w:rPr>
          <w:rFonts w:asciiTheme="majorHAnsi" w:eastAsiaTheme="minorEastAsia" w:hAnsiTheme="majorHAnsi" w:cstheme="majorEastAsia"/>
          <w:color w:val="0F4761" w:themeColor="accent1" w:themeShade="BF"/>
          <w:sz w:val="40"/>
          <w:szCs w:val="40"/>
          <w:lang w:val="en-US"/>
        </w:rPr>
      </w:pPr>
      <w:r w:rsidRPr="00EF10FA">
        <w:rPr>
          <w:lang w:val="en-US"/>
        </w:rPr>
        <w:br w:type="page"/>
      </w:r>
    </w:p>
    <w:p w14:paraId="2CEDC8C3" w14:textId="77777777" w:rsidR="000A459C" w:rsidRPr="00F30CCC" w:rsidRDefault="000A459C" w:rsidP="00435754">
      <w:pPr>
        <w:pStyle w:val="Heading1"/>
        <w:rPr>
          <w:lang w:val="en-US"/>
        </w:rPr>
      </w:pPr>
      <w:bookmarkStart w:id="92" w:name="_Ref199752798"/>
      <w:bookmarkStart w:id="93" w:name="_Toc208677680"/>
      <w:r w:rsidRPr="00EF10FA">
        <w:rPr>
          <w:lang w:val="en-US"/>
        </w:rPr>
        <w:lastRenderedPageBreak/>
        <w:t>What is Generative AI, and what can you do with it?</w:t>
      </w:r>
      <w:bookmarkEnd w:id="92"/>
      <w:bookmarkEnd w:id="93"/>
    </w:p>
    <w:p w14:paraId="393BA015" w14:textId="77777777" w:rsidR="000A459C" w:rsidRPr="00F30CCC" w:rsidRDefault="000A459C" w:rsidP="00FB098A">
      <w:pPr>
        <w:pStyle w:val="Steljevoor"/>
        <w:rPr>
          <w:lang w:val="en-US"/>
        </w:rPr>
      </w:pPr>
      <w:r w:rsidRPr="00EF10FA">
        <w:rPr>
          <w:lang w:val="en-US"/>
        </w:rPr>
        <w:t>Imagine ...</w:t>
      </w:r>
    </w:p>
    <w:p w14:paraId="3F79104C" w14:textId="01AFE273" w:rsidR="000A459C" w:rsidRPr="00395FB6" w:rsidRDefault="000A459C" w:rsidP="000A459C">
      <w:pPr>
        <w:rPr>
          <w:lang w:val="en-US"/>
        </w:rPr>
      </w:pPr>
      <w:r w:rsidRPr="00EF10FA">
        <w:rPr>
          <w:lang w:val="en-US"/>
        </w:rPr>
        <w:t xml:space="preserve">You're organizing an event with your sorority and need a logo. Instead of </w:t>
      </w:r>
      <w:r w:rsidR="09B85053" w:rsidRPr="00EF10FA">
        <w:rPr>
          <w:lang w:val="en-US"/>
        </w:rPr>
        <w:t xml:space="preserve">creating </w:t>
      </w:r>
      <w:r w:rsidRPr="00EF10FA">
        <w:rPr>
          <w:lang w:val="en-US"/>
        </w:rPr>
        <w:t xml:space="preserve">something yourself in </w:t>
      </w:r>
      <w:r w:rsidR="09B85053" w:rsidRPr="00EF10FA">
        <w:rPr>
          <w:lang w:val="en-US"/>
        </w:rPr>
        <w:t>Canva</w:t>
      </w:r>
      <w:r w:rsidRPr="00EF10FA">
        <w:rPr>
          <w:lang w:val="en-US"/>
        </w:rPr>
        <w:t>, you enter a few words into an AI image generator like DALL-E</w:t>
      </w:r>
      <w:r w:rsidR="2D24ED4A" w:rsidRPr="00EF10FA">
        <w:rPr>
          <w:lang w:val="en-US"/>
        </w:rPr>
        <w:t>,</w:t>
      </w:r>
      <w:r w:rsidRPr="00EF10FA">
        <w:rPr>
          <w:lang w:val="en-US"/>
        </w:rPr>
        <w:t xml:space="preserve"> and before you know it, </w:t>
      </w:r>
      <w:r w:rsidR="10776E0E" w:rsidRPr="00EF10FA">
        <w:rPr>
          <w:lang w:val="en-US"/>
        </w:rPr>
        <w:t xml:space="preserve">it gives </w:t>
      </w:r>
      <w:r w:rsidRPr="00EF10FA">
        <w:rPr>
          <w:lang w:val="en-US"/>
        </w:rPr>
        <w:t xml:space="preserve">you five cool options. What you may not realize is that behind such a </w:t>
      </w:r>
      <w:r w:rsidR="71CEA02C" w:rsidRPr="00EF10FA">
        <w:rPr>
          <w:lang w:val="en-US"/>
        </w:rPr>
        <w:t xml:space="preserve">simple </w:t>
      </w:r>
      <w:r w:rsidRPr="00EF10FA">
        <w:rPr>
          <w:lang w:val="en-US"/>
        </w:rPr>
        <w:t>result</w:t>
      </w:r>
      <w:r w:rsidR="1780436F" w:rsidRPr="00EF10FA">
        <w:rPr>
          <w:lang w:val="en-US"/>
        </w:rPr>
        <w:t xml:space="preserve">, there's </w:t>
      </w:r>
      <w:r w:rsidRPr="00EF10FA">
        <w:rPr>
          <w:lang w:val="en-US"/>
        </w:rPr>
        <w:t>a huge neural network, trained on large amounts of data and refined with human feedback. What you do in a few seconds</w:t>
      </w:r>
      <w:r w:rsidR="6723868A" w:rsidRPr="00EF10FA">
        <w:rPr>
          <w:lang w:val="en-US"/>
        </w:rPr>
        <w:t>,</w:t>
      </w:r>
      <w:r w:rsidRPr="00EF10FA">
        <w:rPr>
          <w:lang w:val="en-US"/>
        </w:rPr>
        <w:t xml:space="preserve"> is the result of years of research and billions of computational cycles. This is generative AI in action</w:t>
      </w:r>
      <w:r w:rsidR="61D55C58" w:rsidRPr="00EF10FA">
        <w:rPr>
          <w:lang w:val="en-US"/>
        </w:rPr>
        <w:t xml:space="preserve"> </w:t>
      </w:r>
      <w:r w:rsidR="00A14D2D">
        <w:rPr>
          <w:lang w:val="en-US"/>
        </w:rPr>
        <w:t>-</w:t>
      </w:r>
      <w:r w:rsidR="61D55C58" w:rsidRPr="00EF10FA">
        <w:rPr>
          <w:lang w:val="en-US"/>
        </w:rPr>
        <w:t xml:space="preserve"> </w:t>
      </w:r>
      <w:r w:rsidRPr="00EF10FA">
        <w:rPr>
          <w:lang w:val="en-US"/>
        </w:rPr>
        <w:t>creative, responsive and surprisingly useful. But what's behind it? And how do you use it responsibly?</w:t>
      </w:r>
    </w:p>
    <w:p w14:paraId="2272FA7E" w14:textId="2985399B" w:rsidR="000A459C" w:rsidRPr="00F30CCC" w:rsidRDefault="000A459C" w:rsidP="00435754">
      <w:pPr>
        <w:pStyle w:val="Heading2"/>
        <w:rPr>
          <w:lang w:val="en-US"/>
        </w:rPr>
      </w:pPr>
      <w:bookmarkStart w:id="94" w:name="_Toc199509562"/>
      <w:bookmarkStart w:id="95" w:name="_Toc199514067"/>
      <w:bookmarkStart w:id="96" w:name="_Toc199586351"/>
      <w:bookmarkStart w:id="97" w:name="_Toc199590125"/>
      <w:bookmarkStart w:id="98" w:name="_Toc199509563"/>
      <w:bookmarkStart w:id="99" w:name="_Toc199514068"/>
      <w:bookmarkStart w:id="100" w:name="_Toc199586352"/>
      <w:bookmarkStart w:id="101" w:name="_Toc199590126"/>
      <w:bookmarkStart w:id="102" w:name="_Toc199509564"/>
      <w:bookmarkStart w:id="103" w:name="_Toc199514069"/>
      <w:bookmarkStart w:id="104" w:name="_Toc199586353"/>
      <w:bookmarkStart w:id="105" w:name="_Toc199590127"/>
      <w:bookmarkStart w:id="106" w:name="_Toc199509565"/>
      <w:bookmarkStart w:id="107" w:name="_Toc199514070"/>
      <w:bookmarkStart w:id="108" w:name="_Toc199586354"/>
      <w:bookmarkStart w:id="109" w:name="_Toc199590128"/>
      <w:bookmarkStart w:id="110" w:name="_Toc199509566"/>
      <w:bookmarkStart w:id="111" w:name="_Toc199514071"/>
      <w:bookmarkStart w:id="112" w:name="_Toc199586355"/>
      <w:bookmarkStart w:id="113" w:name="_Toc199590129"/>
      <w:bookmarkStart w:id="114" w:name="_Toc199509567"/>
      <w:bookmarkStart w:id="115" w:name="_Toc199514072"/>
      <w:bookmarkStart w:id="116" w:name="_Toc199586356"/>
      <w:bookmarkStart w:id="117" w:name="_Toc199590130"/>
      <w:bookmarkStart w:id="118" w:name="_Toc199509568"/>
      <w:bookmarkStart w:id="119" w:name="_Toc199514073"/>
      <w:bookmarkStart w:id="120" w:name="_Toc199586357"/>
      <w:bookmarkStart w:id="121" w:name="_Toc199590131"/>
      <w:bookmarkStart w:id="122" w:name="_Toc208677681"/>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Pr="00EF10FA">
        <w:rPr>
          <w:lang w:val="en-US"/>
        </w:rPr>
        <w:t xml:space="preserve">How </w:t>
      </w:r>
      <w:r w:rsidR="4E759C65" w:rsidRPr="00EF10FA">
        <w:rPr>
          <w:lang w:val="en-US"/>
        </w:rPr>
        <w:t>to</w:t>
      </w:r>
      <w:r w:rsidRPr="00EF10FA">
        <w:rPr>
          <w:lang w:val="en-US"/>
        </w:rPr>
        <w:t xml:space="preserve"> recognize generative AI?</w:t>
      </w:r>
      <w:bookmarkEnd w:id="122"/>
    </w:p>
    <w:p w14:paraId="3000872C" w14:textId="1103F9B2" w:rsidR="000A459C" w:rsidRPr="00F30CCC" w:rsidRDefault="000A459C" w:rsidP="000A459C">
      <w:pPr>
        <w:rPr>
          <w:lang w:val="en-US"/>
        </w:rPr>
      </w:pPr>
      <w:r w:rsidRPr="00EF10FA">
        <w:rPr>
          <w:lang w:val="en-US"/>
        </w:rPr>
        <w:t xml:space="preserve">Generative AI is now woven into your daily life, even if you don't consciously engage in it. Maybe you use Google Docs and a suggestion for your next sentence automatically appears, or in </w:t>
      </w:r>
      <w:r w:rsidR="3149B96A" w:rsidRPr="00EF10FA">
        <w:rPr>
          <w:lang w:val="en-US"/>
        </w:rPr>
        <w:t>WhatsApp,</w:t>
      </w:r>
      <w:r w:rsidRPr="00EF10FA">
        <w:rPr>
          <w:lang w:val="en-US"/>
        </w:rPr>
        <w:t xml:space="preserve"> you see an </w:t>
      </w:r>
      <w:r w:rsidRPr="00EF10FA">
        <w:rPr>
          <w:lang w:val="en-US"/>
        </w:rPr>
        <w:t xml:space="preserve">automatic addition to a word you type. But generative AI goes further: it generates entirely new text, images, code, or sound based on a prompt </w:t>
      </w:r>
      <w:r w:rsidR="4FA163CB" w:rsidRPr="00EF10FA">
        <w:rPr>
          <w:lang w:val="en-US"/>
        </w:rPr>
        <w:t xml:space="preserve">you </w:t>
      </w:r>
      <w:r w:rsidRPr="00EF10FA">
        <w:rPr>
          <w:lang w:val="en-US"/>
        </w:rPr>
        <w:t>enter.</w:t>
      </w:r>
    </w:p>
    <w:p w14:paraId="4546E761" w14:textId="3B838279" w:rsidR="3AD75891" w:rsidRDefault="00C27EA9" w:rsidP="00877D06">
      <w:pPr>
        <w:pStyle w:val="Boxtext"/>
        <w:rPr>
          <w:rFonts w:ascii="Aptos" w:eastAsia="Aptos" w:hAnsi="Aptos" w:cs="Aptos"/>
          <w:lang w:val="en-US"/>
        </w:rPr>
      </w:pPr>
      <w:bookmarkStart w:id="123" w:name="_Toc208746599"/>
      <w:proofErr w:type="spellStart"/>
      <w:r>
        <w:t>Viewing</w:t>
      </w:r>
      <w:proofErr w:type="spellEnd"/>
      <w:r>
        <w:t xml:space="preserve"> tip </w:t>
      </w:r>
      <w:r w:rsidR="00B251BB">
        <w:fldChar w:fldCharType="begin"/>
      </w:r>
      <w:r w:rsidR="00B251BB">
        <w:instrText xml:space="preserve"> STYLEREF 1 \s </w:instrText>
      </w:r>
      <w:r w:rsidR="00B251BB">
        <w:fldChar w:fldCharType="separate"/>
      </w:r>
      <w:r w:rsidR="00B251BB">
        <w:rPr>
          <w:noProof/>
        </w:rPr>
        <w:t>2</w:t>
      </w:r>
      <w:r w:rsidR="00B251BB">
        <w:rPr>
          <w:noProof/>
        </w:rPr>
        <w:fldChar w:fldCharType="end"/>
      </w:r>
      <w:r w:rsidR="00B251BB">
        <w:noBreakHyphen/>
      </w:r>
      <w:r w:rsidR="00B251BB">
        <w:fldChar w:fldCharType="begin"/>
      </w:r>
      <w:r w:rsidR="00B251BB">
        <w:instrText xml:space="preserve"> SEQ Viewing_tip \* ARABIC \s 1 </w:instrText>
      </w:r>
      <w:r w:rsidR="00B251BB">
        <w:fldChar w:fldCharType="separate"/>
      </w:r>
      <w:r w:rsidR="00B251BB">
        <w:rPr>
          <w:noProof/>
        </w:rPr>
        <w:t>1</w:t>
      </w:r>
      <w:r w:rsidR="00B251BB">
        <w:rPr>
          <w:noProof/>
        </w:rPr>
        <w:fldChar w:fldCharType="end"/>
      </w:r>
      <w:r w:rsidR="39462163" w:rsidRPr="00EF10FA">
        <w:rPr>
          <w:lang w:val="en-US"/>
        </w:rPr>
        <w:t xml:space="preserve">: </w:t>
      </w:r>
      <w:r w:rsidR="39462163" w:rsidRPr="00EF10FA">
        <w:rPr>
          <w:rFonts w:ascii="Aptos" w:eastAsia="Aptos" w:hAnsi="Aptos" w:cs="Aptos"/>
          <w:lang w:val="en-US"/>
        </w:rPr>
        <w:t xml:space="preserve">Want to see how mundane AI functionalities can slip into something existential? </w:t>
      </w:r>
      <w:hyperlink r:id="rId30" w:history="1">
        <w:r w:rsidR="39462163" w:rsidRPr="001A0049">
          <w:rPr>
            <w:rStyle w:val="Hyperlink"/>
            <w:rFonts w:ascii="Aptos" w:hAnsi="Aptos" w:cs="Aptos"/>
            <w:lang w:val="en-US"/>
          </w:rPr>
          <w:t xml:space="preserve">Watch the episode </w:t>
        </w:r>
        <w:r w:rsidR="625B94F6" w:rsidRPr="001A0049">
          <w:rPr>
            <w:rStyle w:val="Hyperlink"/>
            <w:rFonts w:ascii="Aptos" w:hAnsi="Aptos" w:cs="Aptos"/>
            <w:lang w:val="en-US"/>
          </w:rPr>
          <w:t>‘</w:t>
        </w:r>
        <w:r w:rsidR="39462163" w:rsidRPr="001A0049">
          <w:rPr>
            <w:rStyle w:val="Hyperlink"/>
            <w:rFonts w:ascii="Aptos" w:hAnsi="Aptos" w:cs="Aptos"/>
            <w:lang w:val="en-US"/>
          </w:rPr>
          <w:t>Be Right Back</w:t>
        </w:r>
        <w:r w:rsidR="523CF808" w:rsidRPr="001A0049">
          <w:rPr>
            <w:rStyle w:val="Hyperlink"/>
            <w:rFonts w:ascii="Aptos" w:hAnsi="Aptos" w:cs="Aptos"/>
            <w:lang w:val="en-US"/>
          </w:rPr>
          <w:t>’</w:t>
        </w:r>
        <w:r w:rsidR="39462163" w:rsidRPr="001A0049">
          <w:rPr>
            <w:rStyle w:val="Hyperlink"/>
            <w:rFonts w:ascii="Aptos" w:hAnsi="Aptos" w:cs="Aptos"/>
            <w:lang w:val="en-US"/>
          </w:rPr>
          <w:t xml:space="preserve"> from </w:t>
        </w:r>
        <w:r w:rsidR="38BF7429" w:rsidRPr="001A0049">
          <w:rPr>
            <w:rStyle w:val="Hyperlink"/>
            <w:rFonts w:ascii="Aptos" w:hAnsi="Aptos" w:cs="Aptos"/>
            <w:lang w:val="en-US"/>
          </w:rPr>
          <w:t xml:space="preserve">the series </w:t>
        </w:r>
        <w:r w:rsidR="39462163" w:rsidRPr="001A0049">
          <w:rPr>
            <w:rStyle w:val="Hyperlink"/>
            <w:rFonts w:ascii="Aptos" w:hAnsi="Aptos" w:cs="Aptos"/>
            <w:lang w:val="en-US"/>
          </w:rPr>
          <w:t>Black Mirror</w:t>
        </w:r>
      </w:hyperlink>
      <w:r w:rsidR="39462163" w:rsidRPr="00EF10FA">
        <w:rPr>
          <w:rFonts w:ascii="Aptos" w:eastAsia="Aptos" w:hAnsi="Aptos" w:cs="Aptos"/>
          <w:lang w:val="en-US"/>
        </w:rPr>
        <w:t xml:space="preserve"> (season 2, episode 1), in which an AI mimics a deceased person based on chat and search history.</w:t>
      </w:r>
      <w:bookmarkEnd w:id="123"/>
    </w:p>
    <w:p w14:paraId="43A26E6E" w14:textId="77777777" w:rsidR="00877D06" w:rsidRPr="00EF10FA" w:rsidRDefault="00877D06" w:rsidP="00A523C6">
      <w:pPr>
        <w:rPr>
          <w:rFonts w:eastAsia="Aptos"/>
          <w:lang w:val="en-US"/>
        </w:rPr>
      </w:pPr>
    </w:p>
    <w:p w14:paraId="1F4E5CD5" w14:textId="5FEB3D62" w:rsidR="000A459C" w:rsidRPr="00EF10FA" w:rsidRDefault="00F50118" w:rsidP="00F50118">
      <w:pPr>
        <w:pStyle w:val="Boxheading"/>
        <w:rPr>
          <w:lang w:val="en-US"/>
        </w:rPr>
      </w:pPr>
      <w:bookmarkStart w:id="124" w:name="_Toc198722224"/>
      <w:bookmarkStart w:id="125" w:name="_Toc199584987"/>
      <w:bookmarkStart w:id="126" w:name="_Toc198710641"/>
      <w:bookmarkStart w:id="127" w:name="_Toc198711525"/>
      <w:bookmarkStart w:id="128" w:name="_Toc199525329"/>
      <w:bookmarkStart w:id="129" w:name="_Toc208671242"/>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2</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1</w:t>
      </w:r>
      <w:r w:rsidR="00E73285">
        <w:rPr>
          <w:lang w:val="en-US"/>
        </w:rPr>
        <w:fldChar w:fldCharType="end"/>
      </w:r>
      <w:r w:rsidRPr="00EF10FA">
        <w:rPr>
          <w:lang w:val="en-US"/>
        </w:rPr>
        <w:t xml:space="preserve"> </w:t>
      </w:r>
      <w:r w:rsidR="00005E95" w:rsidRPr="00EF10FA">
        <w:rPr>
          <w:lang w:val="en-US"/>
        </w:rPr>
        <w:t>-</w:t>
      </w:r>
      <w:r w:rsidR="5618CA19" w:rsidRPr="00EF10FA">
        <w:rPr>
          <w:lang w:val="en-US"/>
        </w:rPr>
        <w:t xml:space="preserve"> </w:t>
      </w:r>
      <w:r w:rsidR="000A459C" w:rsidRPr="00EF10FA">
        <w:rPr>
          <w:lang w:val="en-US"/>
        </w:rPr>
        <w:t>What is a prompt?</w:t>
      </w:r>
      <w:bookmarkEnd w:id="124"/>
      <w:bookmarkEnd w:id="125"/>
      <w:bookmarkEnd w:id="126"/>
      <w:bookmarkEnd w:id="127"/>
      <w:bookmarkEnd w:id="128"/>
      <w:bookmarkEnd w:id="129"/>
    </w:p>
    <w:p w14:paraId="1C4C138D" w14:textId="1EC18CAB" w:rsidR="000A459C" w:rsidRPr="00F30CCC" w:rsidRDefault="343FD69F" w:rsidP="00CB59C8">
      <w:pPr>
        <w:pStyle w:val="Boxtext"/>
        <w:rPr>
          <w:lang w:val="en-US"/>
        </w:rPr>
      </w:pPr>
      <w:r w:rsidRPr="00EF10FA">
        <w:rPr>
          <w:lang w:val="en-US"/>
        </w:rPr>
        <w:t xml:space="preserve">A prompt is the </w:t>
      </w:r>
      <w:r w:rsidR="2171D872" w:rsidRPr="00EF10FA">
        <w:rPr>
          <w:lang w:val="en-US"/>
        </w:rPr>
        <w:t xml:space="preserve">instruction </w:t>
      </w:r>
      <w:r w:rsidR="0C26ED4D" w:rsidRPr="00EF10FA">
        <w:rPr>
          <w:lang w:val="en-US"/>
        </w:rPr>
        <w:t xml:space="preserve">you </w:t>
      </w:r>
      <w:r w:rsidRPr="00EF10FA">
        <w:rPr>
          <w:lang w:val="en-US"/>
        </w:rPr>
        <w:t xml:space="preserve">give to an AI system </w:t>
      </w:r>
      <w:r w:rsidR="770F8F4E" w:rsidRPr="00EF10FA">
        <w:rPr>
          <w:lang w:val="en-US"/>
        </w:rPr>
        <w:t>via a chatbot</w:t>
      </w:r>
      <w:r w:rsidRPr="00EF10FA">
        <w:rPr>
          <w:lang w:val="en-US"/>
        </w:rPr>
        <w:t xml:space="preserve">: a question, </w:t>
      </w:r>
      <w:r w:rsidR="2A665CC8" w:rsidRPr="00EF10FA">
        <w:rPr>
          <w:lang w:val="en-US"/>
        </w:rPr>
        <w:t>command, or</w:t>
      </w:r>
      <w:r w:rsidRPr="00EF10FA">
        <w:rPr>
          <w:lang w:val="en-US"/>
        </w:rPr>
        <w:t xml:space="preserve"> description you use to direct the AI. Think of phrases like</w:t>
      </w:r>
      <w:r w:rsidR="3CCD5603" w:rsidRPr="00EF10FA">
        <w:rPr>
          <w:lang w:val="en-US"/>
        </w:rPr>
        <w:t xml:space="preserve"> ‘</w:t>
      </w:r>
      <w:r w:rsidRPr="00EF10FA">
        <w:rPr>
          <w:rStyle w:val="CodeChar"/>
          <w:rFonts w:asciiTheme="minorHAnsi" w:hAnsiTheme="minorHAnsi"/>
          <w:sz w:val="20"/>
          <w:szCs w:val="20"/>
          <w:lang w:val="en-US"/>
        </w:rPr>
        <w:t>give five arguments for vegetarian food</w:t>
      </w:r>
      <w:r w:rsidR="652FF70E" w:rsidRPr="00EF10FA">
        <w:rPr>
          <w:rStyle w:val="CodeChar"/>
          <w:rFonts w:asciiTheme="minorHAnsi" w:hAnsiTheme="minorHAnsi"/>
          <w:sz w:val="20"/>
          <w:szCs w:val="20"/>
          <w:lang w:val="en-US"/>
        </w:rPr>
        <w:t>’</w:t>
      </w:r>
      <w:r w:rsidR="17482FE5" w:rsidRPr="00EF10FA">
        <w:rPr>
          <w:rStyle w:val="CodeChar"/>
          <w:rFonts w:asciiTheme="minorHAnsi" w:hAnsiTheme="minorHAnsi"/>
          <w:sz w:val="20"/>
          <w:szCs w:val="20"/>
          <w:lang w:val="en-US"/>
        </w:rPr>
        <w:t xml:space="preserve"> </w:t>
      </w:r>
      <w:r w:rsidRPr="00EF10FA">
        <w:rPr>
          <w:lang w:val="en-US"/>
        </w:rPr>
        <w:t xml:space="preserve">or </w:t>
      </w:r>
      <w:r w:rsidR="77B79279" w:rsidRPr="00EF10FA">
        <w:rPr>
          <w:lang w:val="en-US"/>
        </w:rPr>
        <w:t>‘</w:t>
      </w:r>
      <w:r w:rsidRPr="00EF10FA">
        <w:rPr>
          <w:rStyle w:val="CodeChar"/>
          <w:rFonts w:asciiTheme="minorHAnsi" w:hAnsiTheme="minorHAnsi"/>
          <w:sz w:val="20"/>
          <w:szCs w:val="20"/>
          <w:lang w:val="en-US"/>
        </w:rPr>
        <w:t xml:space="preserve">create a Bauhaus-style logo </w:t>
      </w:r>
      <w:r w:rsidRPr="00EF10FA">
        <w:rPr>
          <w:lang w:val="en-US"/>
        </w:rPr>
        <w:t>for a sustainable project</w:t>
      </w:r>
      <w:r w:rsidR="66CB2D9E" w:rsidRPr="00EF10FA">
        <w:rPr>
          <w:lang w:val="en-US"/>
        </w:rPr>
        <w:t>.’</w:t>
      </w:r>
      <w:r w:rsidRPr="00EF10FA">
        <w:rPr>
          <w:lang w:val="en-US"/>
        </w:rPr>
        <w:t xml:space="preserve"> The more specific and clear your prompt is, the </w:t>
      </w:r>
      <w:r w:rsidR="45BF64AF" w:rsidRPr="00EF10FA">
        <w:rPr>
          <w:lang w:val="en-US"/>
        </w:rPr>
        <w:t xml:space="preserve">more likely </w:t>
      </w:r>
      <w:r w:rsidRPr="00EF10FA">
        <w:rPr>
          <w:lang w:val="en-US"/>
        </w:rPr>
        <w:t xml:space="preserve">the output will match your intent. So prompting is not only </w:t>
      </w:r>
      <w:r w:rsidR="5F23148E" w:rsidRPr="00EF10FA">
        <w:rPr>
          <w:lang w:val="en-US"/>
        </w:rPr>
        <w:t xml:space="preserve">a </w:t>
      </w:r>
      <w:r w:rsidRPr="00EF10FA">
        <w:rPr>
          <w:lang w:val="en-US"/>
        </w:rPr>
        <w:t>technology, but also a form of communicating and directing.</w:t>
      </w:r>
    </w:p>
    <w:p w14:paraId="2D96B63B" w14:textId="35D7B0F6" w:rsidR="000A459C" w:rsidRPr="00C665FB" w:rsidRDefault="343FD69F" w:rsidP="000A459C">
      <w:pPr>
        <w:rPr>
          <w:lang w:val="en-US"/>
        </w:rPr>
      </w:pPr>
      <w:r w:rsidRPr="00EF10FA">
        <w:rPr>
          <w:lang w:val="en-US"/>
        </w:rPr>
        <w:t>Much of this technology is based on so-called large language models (</w:t>
      </w:r>
      <w:r w:rsidR="00F05EE6" w:rsidRPr="00EF10FA">
        <w:rPr>
          <w:lang w:val="en-US"/>
        </w:rPr>
        <w:t>LLMs</w:t>
      </w:r>
      <w:r w:rsidRPr="00EF10FA">
        <w:rPr>
          <w:lang w:val="en-US"/>
        </w:rPr>
        <w:t xml:space="preserve">). Those models are trained on large data files from </w:t>
      </w:r>
      <w:r w:rsidR="0C31CA78" w:rsidRPr="00EF10FA">
        <w:rPr>
          <w:lang w:val="en-US"/>
        </w:rPr>
        <w:t xml:space="preserve">the </w:t>
      </w:r>
      <w:r w:rsidRPr="00EF10FA">
        <w:rPr>
          <w:lang w:val="en-US"/>
        </w:rPr>
        <w:t xml:space="preserve">Internet, publishing houses and more. Based on that, they learn how people communicate. </w:t>
      </w:r>
      <w:r w:rsidRPr="00EF10FA">
        <w:rPr>
          <w:rFonts w:ascii="Aptos" w:eastAsia="Aptos" w:hAnsi="Aptos" w:cs="Aptos"/>
          <w:lang w:val="en-US"/>
        </w:rPr>
        <w:t xml:space="preserve">In doing so, generative AI does not use literal copies of the training </w:t>
      </w:r>
      <w:r w:rsidR="00C665FB" w:rsidRPr="00EF10FA">
        <w:rPr>
          <w:rFonts w:ascii="Aptos" w:eastAsia="Aptos" w:hAnsi="Aptos" w:cs="Aptos"/>
          <w:lang w:val="en-US"/>
        </w:rPr>
        <w:t>data but</w:t>
      </w:r>
      <w:r w:rsidRPr="00EF10FA">
        <w:rPr>
          <w:rFonts w:ascii="Aptos" w:eastAsia="Aptos" w:hAnsi="Aptos" w:cs="Aptos"/>
          <w:lang w:val="en-US"/>
        </w:rPr>
        <w:t xml:space="preserve"> learns patterns and relationships through mathematical models. Like a writer inspired by books, AI generates new expressions based on what it has </w:t>
      </w:r>
      <w:r w:rsidR="11B9C372" w:rsidRPr="00EF10FA">
        <w:rPr>
          <w:rFonts w:ascii="Aptos" w:eastAsia="Aptos" w:hAnsi="Aptos" w:cs="Aptos"/>
          <w:lang w:val="en-US"/>
        </w:rPr>
        <w:t>‘</w:t>
      </w:r>
      <w:r w:rsidRPr="00EF10FA">
        <w:rPr>
          <w:rFonts w:ascii="Aptos" w:eastAsia="Aptos" w:hAnsi="Aptos" w:cs="Aptos"/>
          <w:lang w:val="en-US"/>
        </w:rPr>
        <w:t>read</w:t>
      </w:r>
      <w:r w:rsidR="68901395" w:rsidRPr="00EF10FA">
        <w:rPr>
          <w:rFonts w:ascii="Aptos" w:eastAsia="Aptos" w:hAnsi="Aptos" w:cs="Aptos"/>
          <w:lang w:val="en-US"/>
        </w:rPr>
        <w:t>’</w:t>
      </w:r>
      <w:r w:rsidRPr="00EF10FA">
        <w:rPr>
          <w:rFonts w:ascii="Aptos" w:eastAsia="Aptos" w:hAnsi="Aptos" w:cs="Aptos"/>
          <w:lang w:val="en-US"/>
        </w:rPr>
        <w:t xml:space="preserve">. </w:t>
      </w:r>
      <w:r w:rsidRPr="00EF10FA">
        <w:rPr>
          <w:lang w:val="en-US"/>
        </w:rPr>
        <w:t xml:space="preserve">They generate text by predicting as best as possible which word is most likely to follow the previous </w:t>
      </w:r>
      <w:proofErr w:type="gramStart"/>
      <w:r w:rsidRPr="00EF10FA">
        <w:rPr>
          <w:lang w:val="en-US"/>
        </w:rPr>
        <w:t>word</w:t>
      </w:r>
      <w:proofErr w:type="gramEnd"/>
      <w:r w:rsidRPr="00EF10FA">
        <w:rPr>
          <w:lang w:val="en-US"/>
        </w:rPr>
        <w:t xml:space="preserve">. The result often feels surprisingly fluid, like talking to a human being. </w:t>
      </w:r>
      <w:r w:rsidR="177864D3" w:rsidRPr="00EF10FA">
        <w:rPr>
          <w:lang w:val="en-US"/>
        </w:rPr>
        <w:t>Yet,</w:t>
      </w:r>
      <w:r w:rsidRPr="00EF10FA">
        <w:rPr>
          <w:lang w:val="en-US"/>
        </w:rPr>
        <w:t xml:space="preserve"> it is nothing more than large-scale statistics</w:t>
      </w:r>
      <w:r w:rsidR="00554E74">
        <w:rPr>
          <w:lang w:val="en-US"/>
        </w:rPr>
        <w:t xml:space="preserve"> </w:t>
      </w:r>
      <w:r w:rsidRPr="00EF10FA">
        <w:rPr>
          <w:lang w:val="en-US"/>
        </w:rPr>
        <w:fldChar w:fldCharType="begin"/>
      </w:r>
      <w:r w:rsidRPr="00EF10FA">
        <w:rPr>
          <w:lang w:val="en-US"/>
        </w:rPr>
        <w:instrText xml:space="preserve"> ADDIN ZOTERO_ITEM CSL_CITATION {"citationID":"1UvdSXiq","properties":{"formattedCitation":"(Brown, 2020)","plainCitation":"(Brown, 2020)","noteIndex":0},"citationItems":[{"id":"q5EzIcSY/ZMoMEvFe","uris":["http://zotero.org/users/1688/items/6K5CFENS"],"itemData":{"id":"gRopt2oi/2xkyNWnt","type":"paper-conference","event-title":"NeurIPS","title":"Language Models are Few-Shot Learners","author":[{"family":"Brown","given":"T. B."}],"issued":{"date-parts":[["2020"]]}}}],"schema":"https://github.com/citation-style-language/schema/raw/master/csl-citation.json"} </w:instrText>
      </w:r>
      <w:r w:rsidRPr="00EF10FA">
        <w:rPr>
          <w:lang w:val="en-US"/>
        </w:rPr>
        <w:fldChar w:fldCharType="separate"/>
      </w:r>
      <w:r w:rsidR="00554E74">
        <w:rPr>
          <w:lang w:val="en-US"/>
        </w:rPr>
        <w:t>(Brown, 2020)</w:t>
      </w:r>
      <w:r w:rsidRPr="00EF10FA">
        <w:rPr>
          <w:lang w:val="en-US"/>
        </w:rPr>
        <w:fldChar w:fldCharType="end"/>
      </w:r>
      <w:r w:rsidRPr="00EF10FA">
        <w:rPr>
          <w:lang w:val="en-US"/>
        </w:rPr>
        <w:t>. You'll learn more about it in chapters</w:t>
      </w:r>
      <w:r w:rsidR="14E2D1D3" w:rsidRPr="00EF10FA">
        <w:rPr>
          <w:lang w:val="en-US"/>
        </w:rPr>
        <w:t xml:space="preserve"> </w:t>
      </w:r>
      <w:r w:rsidRPr="00EF10FA">
        <w:rPr>
          <w:lang w:val="en-US"/>
        </w:rPr>
        <w:fldChar w:fldCharType="begin"/>
      </w:r>
      <w:r w:rsidRPr="00EF10FA">
        <w:rPr>
          <w:lang w:val="en-US"/>
        </w:rPr>
        <w:instrText>REF _Ref199010576 \r</w:instrText>
      </w:r>
      <w:r w:rsidRPr="00EF10FA">
        <w:rPr>
          <w:lang w:val="en-US"/>
        </w:rPr>
        <w:fldChar w:fldCharType="separate"/>
      </w:r>
      <w:r w:rsidR="414C852B" w:rsidRPr="00EF10FA">
        <w:rPr>
          <w:lang w:val="en-US"/>
        </w:rPr>
        <w:t>4</w:t>
      </w:r>
      <w:r w:rsidRPr="00EF10FA">
        <w:rPr>
          <w:lang w:val="en-US"/>
        </w:rPr>
        <w:fldChar w:fldCharType="end"/>
      </w:r>
      <w:r w:rsidRPr="00EF10FA">
        <w:rPr>
          <w:lang w:val="en-US"/>
        </w:rPr>
        <w:t xml:space="preserve"> and </w:t>
      </w:r>
      <w:r w:rsidRPr="00EF10FA">
        <w:rPr>
          <w:lang w:val="en-US"/>
        </w:rPr>
        <w:fldChar w:fldCharType="begin"/>
      </w:r>
      <w:r w:rsidRPr="00EF10FA">
        <w:rPr>
          <w:lang w:val="en-US"/>
        </w:rPr>
        <w:instrText>REF _Ref199010594 \r</w:instrText>
      </w:r>
      <w:r w:rsidRPr="00EF10FA">
        <w:rPr>
          <w:lang w:val="en-US"/>
        </w:rPr>
        <w:fldChar w:fldCharType="separate"/>
      </w:r>
      <w:r w:rsidR="414C852B" w:rsidRPr="00EF10FA">
        <w:rPr>
          <w:lang w:val="en-US"/>
        </w:rPr>
        <w:t>5</w:t>
      </w:r>
      <w:r w:rsidRPr="00EF10FA">
        <w:rPr>
          <w:lang w:val="en-US"/>
        </w:rPr>
        <w:fldChar w:fldCharType="end"/>
      </w:r>
      <w:r w:rsidR="1DC570B4" w:rsidRPr="00EF10FA">
        <w:rPr>
          <w:lang w:val="en-US"/>
        </w:rPr>
        <w:t>.</w:t>
      </w:r>
    </w:p>
    <w:p w14:paraId="09D9BD25" w14:textId="0BF38AE9" w:rsidR="000A459C" w:rsidRPr="00C665FB" w:rsidRDefault="00FB68A4" w:rsidP="00FB68A4">
      <w:pPr>
        <w:pStyle w:val="Boxheading"/>
        <w:rPr>
          <w:lang w:val="en-US"/>
        </w:rPr>
      </w:pPr>
      <w:bookmarkStart w:id="130" w:name="_Toc208671243"/>
      <w:bookmarkStart w:id="131" w:name="_Toc198722225"/>
      <w:bookmarkStart w:id="132" w:name="_Toc199584988"/>
      <w:bookmarkStart w:id="133" w:name="_Toc198710642"/>
      <w:bookmarkStart w:id="134" w:name="_Toc198711526"/>
      <w:bookmarkStart w:id="135" w:name="_Toc199525330"/>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2</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2</w:t>
      </w:r>
      <w:r w:rsidR="00E73285">
        <w:rPr>
          <w:lang w:val="en-US"/>
        </w:rPr>
        <w:fldChar w:fldCharType="end"/>
      </w:r>
      <w:r w:rsidRPr="00EF10FA">
        <w:rPr>
          <w:lang w:val="en-US"/>
        </w:rPr>
        <w:t xml:space="preserve"> </w:t>
      </w:r>
      <w:r w:rsidR="00005E95" w:rsidRPr="00EF10FA">
        <w:rPr>
          <w:lang w:val="en-US"/>
        </w:rPr>
        <w:t>-</w:t>
      </w:r>
      <w:r w:rsidR="28E27EB3" w:rsidRPr="00EF10FA">
        <w:rPr>
          <w:lang w:val="en-US"/>
        </w:rPr>
        <w:t xml:space="preserve"> </w:t>
      </w:r>
      <w:r w:rsidR="000A459C" w:rsidRPr="00EF10FA">
        <w:rPr>
          <w:lang w:val="en-US"/>
        </w:rPr>
        <w:t>Large Language Models and Multimodal Models</w:t>
      </w:r>
      <w:bookmarkEnd w:id="130"/>
      <w:r w:rsidR="000A459C" w:rsidRPr="00EF10FA">
        <w:rPr>
          <w:lang w:val="en-US"/>
        </w:rPr>
        <w:t xml:space="preserve"> </w:t>
      </w:r>
      <w:bookmarkEnd w:id="131"/>
      <w:bookmarkEnd w:id="132"/>
      <w:bookmarkEnd w:id="133"/>
      <w:bookmarkEnd w:id="134"/>
      <w:bookmarkEnd w:id="135"/>
    </w:p>
    <w:p w14:paraId="0139E167" w14:textId="78237A83" w:rsidR="000A459C" w:rsidRPr="00C665FB" w:rsidRDefault="343FD69F" w:rsidP="00CB59C8">
      <w:pPr>
        <w:pStyle w:val="Boxtext"/>
        <w:rPr>
          <w:lang w:val="en-US"/>
        </w:rPr>
      </w:pPr>
      <w:r w:rsidRPr="00EF10FA">
        <w:rPr>
          <w:lang w:val="en-US"/>
        </w:rPr>
        <w:lastRenderedPageBreak/>
        <w:t xml:space="preserve">GPT-4 from OpenAI is an example of an </w:t>
      </w:r>
      <w:r w:rsidR="5CB29F86" w:rsidRPr="00EF10FA">
        <w:rPr>
          <w:lang w:val="en-US"/>
        </w:rPr>
        <w:t xml:space="preserve">LLM </w:t>
      </w:r>
      <w:r w:rsidRPr="00EF10FA">
        <w:rPr>
          <w:lang w:val="en-US"/>
        </w:rPr>
        <w:t xml:space="preserve">that not only understands and generates text, but can also </w:t>
      </w:r>
      <w:r w:rsidR="00C665FB" w:rsidRPr="00EF10FA">
        <w:rPr>
          <w:lang w:val="en-US"/>
        </w:rPr>
        <w:t>analyze</w:t>
      </w:r>
      <w:r w:rsidRPr="00EF10FA">
        <w:rPr>
          <w:lang w:val="en-US"/>
        </w:rPr>
        <w:t xml:space="preserve"> images and graphs</w:t>
      </w:r>
      <w:r w:rsidR="0CEBEB8C" w:rsidRPr="00EF10FA">
        <w:rPr>
          <w:lang w:val="en-US"/>
        </w:rPr>
        <w:t>,</w:t>
      </w:r>
      <w:r w:rsidRPr="00EF10FA">
        <w:rPr>
          <w:lang w:val="en-US"/>
        </w:rPr>
        <w:t xml:space="preserve"> and handle sound or video. These are called multimodal models: models that can work with multiple types of input and output, such as text, image, </w:t>
      </w:r>
      <w:r w:rsidR="1C4AF4FA" w:rsidRPr="00EF10FA">
        <w:rPr>
          <w:lang w:val="en-US"/>
        </w:rPr>
        <w:t>speech, or</w:t>
      </w:r>
      <w:r w:rsidRPr="00EF10FA">
        <w:rPr>
          <w:lang w:val="en-US"/>
        </w:rPr>
        <w:t xml:space="preserve"> code. Other examples are Gemini (Google) and Sonnet (Claude, Anthropic). These models drive many generative AI applications, from summaries to code and from poems to </w:t>
      </w:r>
      <w:r w:rsidR="4D96023F" w:rsidRPr="00EF10FA">
        <w:rPr>
          <w:lang w:val="en-US"/>
        </w:rPr>
        <w:t xml:space="preserve">research proposals </w:t>
      </w:r>
      <w:r w:rsidR="000A459C" w:rsidRPr="00EF10FA">
        <w:rPr>
          <w:lang w:val="en-US"/>
        </w:rPr>
        <w:fldChar w:fldCharType="begin"/>
      </w:r>
      <w:r w:rsidR="000A459C" w:rsidRPr="00EF10FA">
        <w:rPr>
          <w:lang w:val="en-US"/>
        </w:rPr>
        <w:instrText xml:space="preserve"> ADDIN ZOTERO_ITEM CSL_CITATION {"citationID":"wuZM1HZo","properties":{"formattedCitation":"(Bommasani et al., 2022; Radford, 2019)","plainCitation":"(Bommasani et al., 2022; Radford, 2019)","noteIndex":0},"citationItems":[{"id":16898,"uris":["http://zotero.org/users/1688/items/F33D5PXF"],"itemData":{"id":16898,"type":"article","abstract":"AI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2025",4,20]]},"issued":{"date-parts":[["2022",7,12]]}}},{"id":16892,"uris":["http://zotero.org/users/1688/items/S2N72VTP"],"itemData":{"id":16892,"type":"webpage","container-title":"OpenAI Blog","title":"Language models are unsupervised multitask learners","author":[{"family":"Radford","given":"A."}],"issued":{"date-parts":[["2019"]]}}}],"schema":"https://github.com/citation-style-language/schema/raw/master/csl-citation.json"} </w:instrText>
      </w:r>
      <w:r w:rsidR="000A459C" w:rsidRPr="00EF10FA">
        <w:rPr>
          <w:lang w:val="en-US"/>
        </w:rPr>
        <w:fldChar w:fldCharType="separate"/>
      </w:r>
      <w:r w:rsidRPr="00EF10FA">
        <w:rPr>
          <w:lang w:val="en-US"/>
        </w:rPr>
        <w:t>(Bommasani et al., 2022; Radford, 2019)</w:t>
      </w:r>
      <w:r w:rsidR="000A459C" w:rsidRPr="00EF10FA">
        <w:rPr>
          <w:lang w:val="en-US"/>
        </w:rPr>
        <w:fldChar w:fldCharType="end"/>
      </w:r>
      <w:r w:rsidRPr="00EF10FA">
        <w:rPr>
          <w:lang w:val="en-US"/>
        </w:rPr>
        <w:t xml:space="preserve">. You can read more about </w:t>
      </w:r>
      <w:r w:rsidR="7C6E1515" w:rsidRPr="00EF10FA">
        <w:rPr>
          <w:lang w:val="en-US"/>
        </w:rPr>
        <w:t xml:space="preserve">LLMs </w:t>
      </w:r>
      <w:r w:rsidRPr="00EF10FA">
        <w:rPr>
          <w:lang w:val="en-US"/>
        </w:rPr>
        <w:t xml:space="preserve">in </w:t>
      </w:r>
      <w:r w:rsidR="7DB3137A" w:rsidRPr="00EF10FA">
        <w:rPr>
          <w:lang w:val="en-US"/>
        </w:rPr>
        <w:t xml:space="preserve">chapters </w:t>
      </w:r>
      <w:r w:rsidR="000A459C" w:rsidRPr="00EF10FA">
        <w:rPr>
          <w:lang w:val="en-US"/>
        </w:rPr>
        <w:fldChar w:fldCharType="begin"/>
      </w:r>
      <w:r w:rsidR="000A459C" w:rsidRPr="00EF10FA">
        <w:rPr>
          <w:lang w:val="en-US"/>
        </w:rPr>
        <w:instrText xml:space="preserve"> REF _Ref199010177 \r \h </w:instrText>
      </w:r>
      <w:r w:rsidR="000A459C" w:rsidRPr="00EF10FA">
        <w:rPr>
          <w:lang w:val="en-US"/>
        </w:rPr>
      </w:r>
      <w:r w:rsidR="000A459C" w:rsidRPr="00EF10FA">
        <w:rPr>
          <w:lang w:val="en-US"/>
        </w:rPr>
        <w:fldChar w:fldCharType="separate"/>
      </w:r>
      <w:r w:rsidR="414C852B" w:rsidRPr="00EF10FA">
        <w:rPr>
          <w:lang w:val="en-US"/>
        </w:rPr>
        <w:t>4</w:t>
      </w:r>
      <w:r w:rsidR="000A459C" w:rsidRPr="00EF10FA">
        <w:rPr>
          <w:lang w:val="en-US"/>
        </w:rPr>
        <w:fldChar w:fldCharType="end"/>
      </w:r>
      <w:r w:rsidRPr="00EF10FA">
        <w:rPr>
          <w:lang w:val="en-US"/>
        </w:rPr>
        <w:t xml:space="preserve"> and </w:t>
      </w:r>
      <w:r w:rsidR="000A459C" w:rsidRPr="00EF10FA">
        <w:rPr>
          <w:lang w:val="en-US"/>
        </w:rPr>
        <w:fldChar w:fldCharType="begin"/>
      </w:r>
      <w:r w:rsidR="000A459C" w:rsidRPr="00EF10FA">
        <w:rPr>
          <w:lang w:val="en-US"/>
        </w:rPr>
        <w:instrText xml:space="preserve"> REF _Ref199010594 \r \h </w:instrText>
      </w:r>
      <w:r w:rsidR="000A459C" w:rsidRPr="00EF10FA">
        <w:rPr>
          <w:lang w:val="en-US"/>
        </w:rPr>
      </w:r>
      <w:r w:rsidR="000A459C" w:rsidRPr="00EF10FA">
        <w:rPr>
          <w:lang w:val="en-US"/>
        </w:rPr>
        <w:fldChar w:fldCharType="separate"/>
      </w:r>
      <w:r w:rsidR="414C852B" w:rsidRPr="00EF10FA">
        <w:rPr>
          <w:lang w:val="en-US"/>
        </w:rPr>
        <w:t>5</w:t>
      </w:r>
      <w:r w:rsidR="000A459C" w:rsidRPr="00EF10FA">
        <w:rPr>
          <w:lang w:val="en-US"/>
        </w:rPr>
        <w:fldChar w:fldCharType="end"/>
      </w:r>
      <w:r w:rsidR="02BB5BE6" w:rsidRPr="00EF10FA">
        <w:rPr>
          <w:lang w:val="en-US"/>
        </w:rPr>
        <w:t>.</w:t>
      </w:r>
    </w:p>
    <w:p w14:paraId="2488DF4C" w14:textId="19B83071" w:rsidR="000A459C" w:rsidRPr="00C665FB" w:rsidRDefault="343FD69F" w:rsidP="000A459C">
      <w:pPr>
        <w:rPr>
          <w:lang w:val="en-US"/>
        </w:rPr>
      </w:pPr>
      <w:r w:rsidRPr="00EF10FA">
        <w:rPr>
          <w:lang w:val="en-US"/>
        </w:rPr>
        <w:t xml:space="preserve">You recognize generative AI by output </w:t>
      </w:r>
      <w:r w:rsidR="5711B025" w:rsidRPr="00EF10FA">
        <w:rPr>
          <w:lang w:val="en-US"/>
        </w:rPr>
        <w:t xml:space="preserve">that </w:t>
      </w:r>
      <w:r w:rsidRPr="00EF10FA">
        <w:rPr>
          <w:lang w:val="en-US"/>
        </w:rPr>
        <w:t xml:space="preserve">appears </w:t>
      </w:r>
      <w:proofErr w:type="gramStart"/>
      <w:r w:rsidRPr="00EF10FA">
        <w:rPr>
          <w:lang w:val="en-US"/>
        </w:rPr>
        <w:t>original, yet</w:t>
      </w:r>
      <w:proofErr w:type="gramEnd"/>
      <w:r w:rsidRPr="00EF10FA">
        <w:rPr>
          <w:lang w:val="en-US"/>
        </w:rPr>
        <w:t xml:space="preserve"> is always based on patterns from training data. A text generated by ChatGPT is never literally copied from </w:t>
      </w:r>
      <w:r w:rsidR="4FB97B55" w:rsidRPr="00EF10FA">
        <w:rPr>
          <w:lang w:val="en-US"/>
        </w:rPr>
        <w:t xml:space="preserve">a source on </w:t>
      </w:r>
      <w:r w:rsidRPr="00EF10FA">
        <w:rPr>
          <w:lang w:val="en-US"/>
        </w:rPr>
        <w:t xml:space="preserve">the </w:t>
      </w:r>
      <w:proofErr w:type="gramStart"/>
      <w:r w:rsidRPr="00EF10FA">
        <w:rPr>
          <w:lang w:val="en-US"/>
        </w:rPr>
        <w:t>Internet, but</w:t>
      </w:r>
      <w:proofErr w:type="gramEnd"/>
      <w:r w:rsidRPr="00EF10FA">
        <w:rPr>
          <w:lang w:val="en-US"/>
        </w:rPr>
        <w:t xml:space="preserve"> is composed based on what the model </w:t>
      </w:r>
      <w:r w:rsidR="510A3CD5" w:rsidRPr="00EF10FA">
        <w:rPr>
          <w:lang w:val="en-US"/>
        </w:rPr>
        <w:t>learns</w:t>
      </w:r>
      <w:r w:rsidRPr="00EF10FA">
        <w:rPr>
          <w:lang w:val="en-US"/>
        </w:rPr>
        <w:t xml:space="preserve"> people are likely to write.</w:t>
      </w:r>
    </w:p>
    <w:p w14:paraId="31EB26E6" w14:textId="11E1139E" w:rsidR="000A459C" w:rsidRPr="00C665FB" w:rsidRDefault="000A459C" w:rsidP="00435754">
      <w:pPr>
        <w:pStyle w:val="Heading2"/>
        <w:rPr>
          <w:lang w:val="en-US"/>
        </w:rPr>
      </w:pPr>
      <w:bookmarkStart w:id="136" w:name="_Toc208677682"/>
      <w:r w:rsidRPr="00EF10FA">
        <w:rPr>
          <w:lang w:val="en-US"/>
        </w:rPr>
        <w:t>What can you do with generative AI</w:t>
      </w:r>
      <w:r w:rsidR="53D0E8B9" w:rsidRPr="00EF10FA">
        <w:rPr>
          <w:lang w:val="en-US"/>
        </w:rPr>
        <w:t>?</w:t>
      </w:r>
      <w:bookmarkEnd w:id="136"/>
    </w:p>
    <w:p w14:paraId="2540250E" w14:textId="5E1940C8" w:rsidR="000A459C" w:rsidRPr="00C665FB" w:rsidRDefault="00A301BB" w:rsidP="00A523C6">
      <w:pPr>
        <w:pStyle w:val="NormalWeb"/>
        <w:rPr>
          <w:lang w:val="en-US"/>
        </w:rPr>
      </w:pPr>
      <w:proofErr w:type="spellStart"/>
      <w:r>
        <w:rPr>
          <w:color w:val="000000"/>
        </w:rPr>
        <w:t>Taking</w:t>
      </w:r>
      <w:proofErr w:type="spellEnd"/>
      <w:r>
        <w:rPr>
          <w:color w:val="000000"/>
        </w:rPr>
        <w:t xml:space="preserve"> </w:t>
      </w:r>
      <w:proofErr w:type="spellStart"/>
      <w:r>
        <w:rPr>
          <w:color w:val="000000"/>
        </w:rPr>
        <w:t>into</w:t>
      </w:r>
      <w:proofErr w:type="spellEnd"/>
      <w:r>
        <w:rPr>
          <w:color w:val="000000"/>
        </w:rPr>
        <w:t xml:space="preserve"> account </w:t>
      </w:r>
      <w:proofErr w:type="spellStart"/>
      <w:r>
        <w:rPr>
          <w:color w:val="000000"/>
        </w:rPr>
        <w:t>the</w:t>
      </w:r>
      <w:proofErr w:type="spellEnd"/>
      <w:r>
        <w:rPr>
          <w:color w:val="000000"/>
        </w:rPr>
        <w:t xml:space="preserve"> </w:t>
      </w:r>
      <w:proofErr w:type="spellStart"/>
      <w:r>
        <w:rPr>
          <w:color w:val="000000"/>
        </w:rPr>
        <w:t>rules</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guidelines</w:t>
      </w:r>
      <w:proofErr w:type="spellEnd"/>
      <w:r>
        <w:rPr>
          <w:color w:val="000000"/>
        </w:rPr>
        <w:t xml:space="preserve"> of </w:t>
      </w:r>
      <w:proofErr w:type="spellStart"/>
      <w:r>
        <w:rPr>
          <w:color w:val="000000"/>
        </w:rPr>
        <w:t>your</w:t>
      </w:r>
      <w:proofErr w:type="spellEnd"/>
      <w:r>
        <w:rPr>
          <w:color w:val="000000"/>
        </w:rPr>
        <w:t xml:space="preserve"> </w:t>
      </w:r>
      <w:proofErr w:type="spellStart"/>
      <w:r>
        <w:rPr>
          <w:color w:val="000000"/>
        </w:rPr>
        <w:t>faculty</w:t>
      </w:r>
      <w:proofErr w:type="spellEnd"/>
      <w:r>
        <w:rPr>
          <w:color w:val="000000"/>
        </w:rPr>
        <w:t xml:space="preserve"> or course, </w:t>
      </w:r>
      <w:proofErr w:type="spellStart"/>
      <w:r>
        <w:rPr>
          <w:color w:val="000000"/>
        </w:rPr>
        <w:t>gene</w:t>
      </w:r>
      <w:r w:rsidR="00A523C6">
        <w:rPr>
          <w:color w:val="000000"/>
        </w:rPr>
        <w:t>rative</w:t>
      </w:r>
      <w:proofErr w:type="spellEnd"/>
      <w:r>
        <w:rPr>
          <w:color w:val="000000"/>
        </w:rPr>
        <w:t xml:space="preserve"> AI </w:t>
      </w:r>
      <w:proofErr w:type="spellStart"/>
      <w:r>
        <w:rPr>
          <w:color w:val="000000"/>
        </w:rPr>
        <w:t>can</w:t>
      </w:r>
      <w:proofErr w:type="spellEnd"/>
      <w:r>
        <w:rPr>
          <w:color w:val="000000"/>
        </w:rPr>
        <w:t xml:space="preserve"> offer </w:t>
      </w:r>
      <w:proofErr w:type="spellStart"/>
      <w:r>
        <w:rPr>
          <w:color w:val="000000"/>
        </w:rPr>
        <w:t>you</w:t>
      </w:r>
      <w:proofErr w:type="spellEnd"/>
      <w:r>
        <w:rPr>
          <w:color w:val="000000"/>
        </w:rPr>
        <w:t xml:space="preserve"> concrete support </w:t>
      </w:r>
      <w:proofErr w:type="spellStart"/>
      <w:r>
        <w:rPr>
          <w:color w:val="000000"/>
        </w:rPr>
        <w:t>for</w:t>
      </w:r>
      <w:proofErr w:type="spellEnd"/>
      <w:r>
        <w:rPr>
          <w:color w:val="000000"/>
        </w:rPr>
        <w:t xml:space="preserve"> </w:t>
      </w:r>
      <w:proofErr w:type="spellStart"/>
      <w:r>
        <w:rPr>
          <w:color w:val="000000"/>
        </w:rPr>
        <w:t>your</w:t>
      </w:r>
      <w:proofErr w:type="spellEnd"/>
      <w:r>
        <w:rPr>
          <w:color w:val="000000"/>
        </w:rPr>
        <w:t xml:space="preserve"> studies </w:t>
      </w:r>
      <w:proofErr w:type="spellStart"/>
      <w:r>
        <w:rPr>
          <w:color w:val="000000"/>
        </w:rPr>
        <w:t>and</w:t>
      </w:r>
      <w:proofErr w:type="spellEnd"/>
      <w:r>
        <w:rPr>
          <w:color w:val="000000"/>
        </w:rPr>
        <w:t xml:space="preserve"> in </w:t>
      </w:r>
      <w:proofErr w:type="spellStart"/>
      <w:r>
        <w:rPr>
          <w:color w:val="000000"/>
        </w:rPr>
        <w:t>all</w:t>
      </w:r>
      <w:proofErr w:type="spellEnd"/>
      <w:r>
        <w:rPr>
          <w:color w:val="000000"/>
        </w:rPr>
        <w:t xml:space="preserve"> kinds of </w:t>
      </w:r>
      <w:proofErr w:type="spellStart"/>
      <w:r>
        <w:rPr>
          <w:color w:val="000000"/>
        </w:rPr>
        <w:t>other</w:t>
      </w:r>
      <w:proofErr w:type="spellEnd"/>
      <w:r>
        <w:rPr>
          <w:color w:val="000000"/>
        </w:rPr>
        <w:t xml:space="preserve"> </w:t>
      </w:r>
      <w:proofErr w:type="spellStart"/>
      <w:r>
        <w:rPr>
          <w:color w:val="000000"/>
        </w:rPr>
        <w:t>situations</w:t>
      </w:r>
      <w:proofErr w:type="spellEnd"/>
      <w:r>
        <w:rPr>
          <w:color w:val="000000"/>
        </w:rPr>
        <w:t>.</w:t>
      </w:r>
      <w:r>
        <w:rPr>
          <w:rStyle w:val="apple-converted-space"/>
          <w:color w:val="000000"/>
        </w:rPr>
        <w:t xml:space="preserve"> </w:t>
      </w:r>
      <w:r w:rsidR="7E66B11D" w:rsidRPr="00EF10FA">
        <w:rPr>
          <w:lang w:val="en-US"/>
        </w:rPr>
        <w:t xml:space="preserve">For example, </w:t>
      </w:r>
      <w:r w:rsidR="343FD69F" w:rsidRPr="00EF10FA">
        <w:rPr>
          <w:lang w:val="en-US"/>
        </w:rPr>
        <w:t xml:space="preserve">during the writing process </w:t>
      </w:r>
      <w:r w:rsidR="617F936C" w:rsidRPr="00EF10FA">
        <w:rPr>
          <w:lang w:val="en-US"/>
        </w:rPr>
        <w:t>for an assignment</w:t>
      </w:r>
      <w:r w:rsidR="343FD69F" w:rsidRPr="00EF10FA">
        <w:rPr>
          <w:lang w:val="en-US"/>
        </w:rPr>
        <w:t xml:space="preserve">, you can use AI for brainstorming, structuring texts or checking language use. </w:t>
      </w:r>
      <w:r w:rsidR="343FD69F" w:rsidRPr="00EF10FA">
        <w:rPr>
          <w:lang w:val="en-US"/>
        </w:rPr>
        <w:t xml:space="preserve">When creating visual presentations, you can use AI to generate images, </w:t>
      </w:r>
      <w:r w:rsidR="69460E62" w:rsidRPr="00EF10FA">
        <w:rPr>
          <w:lang w:val="en-US"/>
        </w:rPr>
        <w:t>graphs, or</w:t>
      </w:r>
      <w:r w:rsidR="343FD69F" w:rsidRPr="00EF10FA">
        <w:rPr>
          <w:lang w:val="en-US"/>
        </w:rPr>
        <w:t xml:space="preserve"> even illustrations. In coding environments, you can use AI to generate sample code, entire </w:t>
      </w:r>
      <w:r w:rsidR="72C6E204" w:rsidRPr="00EF10FA">
        <w:rPr>
          <w:lang w:val="en-US"/>
        </w:rPr>
        <w:t xml:space="preserve">websites </w:t>
      </w:r>
      <w:r w:rsidR="343FD69F" w:rsidRPr="00EF10FA">
        <w:rPr>
          <w:lang w:val="en-US"/>
        </w:rPr>
        <w:t>or fix bugs. With AI, you can optimize your study process in various ways, such as:</w:t>
      </w:r>
    </w:p>
    <w:p w14:paraId="28DA3D9A" w14:textId="0FBA3839" w:rsidR="000A459C" w:rsidRPr="00C665FB" w:rsidRDefault="343FD69F" w:rsidP="000A459C">
      <w:pPr>
        <w:pStyle w:val="ListParagraph"/>
        <w:numPr>
          <w:ilvl w:val="0"/>
          <w:numId w:val="60"/>
        </w:numPr>
        <w:rPr>
          <w:lang w:val="en-US"/>
        </w:rPr>
      </w:pPr>
      <w:r w:rsidRPr="00EF10FA">
        <w:rPr>
          <w:lang w:val="en-US"/>
        </w:rPr>
        <w:t>Automatically summarize and structure notes from lectures or talks for a better overview.</w:t>
      </w:r>
    </w:p>
    <w:p w14:paraId="5779FEEB" w14:textId="2D4BBBCB" w:rsidR="000A459C" w:rsidRPr="00C665FB" w:rsidRDefault="6D54A258" w:rsidP="000A459C">
      <w:pPr>
        <w:pStyle w:val="ListParagraph"/>
        <w:numPr>
          <w:ilvl w:val="0"/>
          <w:numId w:val="60"/>
        </w:numPr>
        <w:rPr>
          <w:lang w:val="en-US"/>
        </w:rPr>
      </w:pPr>
      <w:r w:rsidRPr="00EF10FA">
        <w:rPr>
          <w:lang w:val="en-US"/>
        </w:rPr>
        <w:t xml:space="preserve">Convert </w:t>
      </w:r>
      <w:r w:rsidR="343FD69F" w:rsidRPr="00EF10FA">
        <w:rPr>
          <w:lang w:val="en-US"/>
        </w:rPr>
        <w:t xml:space="preserve">your </w:t>
      </w:r>
      <w:r w:rsidR="5AC03959" w:rsidRPr="00EF10FA">
        <w:rPr>
          <w:lang w:val="en-US"/>
        </w:rPr>
        <w:t xml:space="preserve">textbooks </w:t>
      </w:r>
      <w:r w:rsidR="343FD69F" w:rsidRPr="00EF10FA">
        <w:rPr>
          <w:lang w:val="en-US"/>
        </w:rPr>
        <w:t xml:space="preserve">or online texts to podcasts for learning on the go. </w:t>
      </w:r>
    </w:p>
    <w:p w14:paraId="7E3567E1" w14:textId="2FF671F2" w:rsidR="000A459C" w:rsidRPr="00C665FB" w:rsidRDefault="343FD69F" w:rsidP="000A459C">
      <w:pPr>
        <w:pStyle w:val="ListParagraph"/>
        <w:numPr>
          <w:ilvl w:val="0"/>
          <w:numId w:val="60"/>
        </w:numPr>
        <w:rPr>
          <w:lang w:val="en-US"/>
        </w:rPr>
      </w:pPr>
      <w:r w:rsidRPr="00EF10FA">
        <w:rPr>
          <w:lang w:val="en-US"/>
        </w:rPr>
        <w:t xml:space="preserve">Ask targeted and substantive questions about study material. </w:t>
      </w:r>
    </w:p>
    <w:p w14:paraId="61DF178D" w14:textId="176C29EE" w:rsidR="000A459C" w:rsidRPr="00C665FB" w:rsidRDefault="6EFA317B" w:rsidP="000A459C">
      <w:pPr>
        <w:pStyle w:val="ListParagraph"/>
        <w:numPr>
          <w:ilvl w:val="0"/>
          <w:numId w:val="60"/>
        </w:numPr>
        <w:rPr>
          <w:lang w:val="en-US"/>
        </w:rPr>
      </w:pPr>
      <w:r w:rsidRPr="00EF10FA">
        <w:rPr>
          <w:lang w:val="en-US"/>
        </w:rPr>
        <w:t xml:space="preserve">Act as a </w:t>
      </w:r>
      <w:r w:rsidR="343FD69F" w:rsidRPr="00EF10FA">
        <w:rPr>
          <w:lang w:val="en-US"/>
        </w:rPr>
        <w:t xml:space="preserve">personal study coach to motivate you, </w:t>
      </w:r>
      <w:r w:rsidR="2DBA1B0B" w:rsidRPr="00EF10FA">
        <w:rPr>
          <w:lang w:val="en-US"/>
        </w:rPr>
        <w:t xml:space="preserve">help you plan </w:t>
      </w:r>
      <w:r w:rsidR="343FD69F" w:rsidRPr="00EF10FA">
        <w:rPr>
          <w:lang w:val="en-US"/>
        </w:rPr>
        <w:t xml:space="preserve">and guide your learning. </w:t>
      </w:r>
    </w:p>
    <w:p w14:paraId="46975CF4" w14:textId="69B8C759" w:rsidR="000A459C" w:rsidRPr="00C665FB" w:rsidRDefault="343FD69F" w:rsidP="000A459C">
      <w:pPr>
        <w:rPr>
          <w:lang w:val="en-US"/>
        </w:rPr>
      </w:pPr>
      <w:r w:rsidRPr="00EF10FA">
        <w:rPr>
          <w:lang w:val="en-US"/>
        </w:rPr>
        <w:t xml:space="preserve">You can also use generative AI for language support, such as practicing your writing skills with alternative wording or asking for </w:t>
      </w:r>
      <w:r w:rsidR="137A074C" w:rsidRPr="00EF10FA">
        <w:rPr>
          <w:lang w:val="en-US"/>
        </w:rPr>
        <w:t xml:space="preserve">targeted </w:t>
      </w:r>
      <w:r w:rsidRPr="00EF10FA">
        <w:rPr>
          <w:lang w:val="en-US"/>
        </w:rPr>
        <w:t>feedback on your draft text. Some students even use AI as a speaking partner when practicing foreign languages</w:t>
      </w:r>
      <w:r w:rsidR="3C94A0D4" w:rsidRPr="00EF10FA">
        <w:rPr>
          <w:lang w:val="en-US"/>
        </w:rPr>
        <w:t>,</w:t>
      </w:r>
      <w:r w:rsidR="2C8E0501" w:rsidRPr="00EF10FA">
        <w:rPr>
          <w:lang w:val="en-US"/>
        </w:rPr>
        <w:t xml:space="preserve"> </w:t>
      </w:r>
      <w:r w:rsidR="664508C5" w:rsidRPr="00EF10FA">
        <w:rPr>
          <w:lang w:val="en-US"/>
        </w:rPr>
        <w:t xml:space="preserve">doing </w:t>
      </w:r>
      <w:r w:rsidR="2C8E0501" w:rsidRPr="00EF10FA">
        <w:rPr>
          <w:lang w:val="en-US"/>
        </w:rPr>
        <w:t>role-plays</w:t>
      </w:r>
      <w:r w:rsidRPr="00EF10FA">
        <w:rPr>
          <w:lang w:val="en-US"/>
        </w:rPr>
        <w:t>, or get help preparing presentations by generating scripts.</w:t>
      </w:r>
    </w:p>
    <w:p w14:paraId="37D5E996" w14:textId="352711B0" w:rsidR="000A459C" w:rsidRPr="00C665FB" w:rsidRDefault="00FB68A4" w:rsidP="00FB68A4">
      <w:pPr>
        <w:pStyle w:val="Boxheading"/>
        <w:rPr>
          <w:lang w:val="en-US"/>
        </w:rPr>
      </w:pPr>
      <w:bookmarkStart w:id="137" w:name="_Toc198722226"/>
      <w:bookmarkStart w:id="138" w:name="_Toc199584989"/>
      <w:bookmarkStart w:id="139" w:name="_Toc198710643"/>
      <w:bookmarkStart w:id="140" w:name="_Toc198711527"/>
      <w:bookmarkStart w:id="141" w:name="_Toc199525331"/>
      <w:bookmarkStart w:id="142" w:name="_Toc208671244"/>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2</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3</w:t>
      </w:r>
      <w:r w:rsidR="00E73285">
        <w:rPr>
          <w:lang w:val="en-US"/>
        </w:rPr>
        <w:fldChar w:fldCharType="end"/>
      </w:r>
      <w:r w:rsidRPr="00EF10FA">
        <w:rPr>
          <w:lang w:val="en-US"/>
        </w:rPr>
        <w:t xml:space="preserve"> </w:t>
      </w:r>
      <w:r w:rsidR="00005E95" w:rsidRPr="00EF10FA">
        <w:rPr>
          <w:lang w:val="en-US"/>
        </w:rPr>
        <w:t>-</w:t>
      </w:r>
      <w:r w:rsidR="4136ACC9" w:rsidRPr="00EF10FA">
        <w:rPr>
          <w:lang w:val="en-US"/>
        </w:rPr>
        <w:t xml:space="preserve"> </w:t>
      </w:r>
      <w:r w:rsidR="000A459C" w:rsidRPr="00EF10FA">
        <w:rPr>
          <w:lang w:val="en-US"/>
        </w:rPr>
        <w:t>Prompt engineering: a new academic skill</w:t>
      </w:r>
      <w:bookmarkEnd w:id="137"/>
      <w:bookmarkEnd w:id="138"/>
      <w:bookmarkEnd w:id="139"/>
      <w:bookmarkEnd w:id="140"/>
      <w:bookmarkEnd w:id="141"/>
      <w:bookmarkEnd w:id="142"/>
    </w:p>
    <w:p w14:paraId="246EFD61" w14:textId="2EAC9453" w:rsidR="000A459C" w:rsidRPr="00C665FB" w:rsidRDefault="343FD69F" w:rsidP="00CB59C8">
      <w:pPr>
        <w:pStyle w:val="Boxtext"/>
        <w:rPr>
          <w:lang w:val="en-US"/>
        </w:rPr>
      </w:pPr>
      <w:r w:rsidRPr="00EF10FA">
        <w:rPr>
          <w:lang w:val="en-US"/>
        </w:rPr>
        <w:t xml:space="preserve">Prompt engineering means learning to experiment with how you </w:t>
      </w:r>
      <w:r w:rsidR="766D11AB" w:rsidRPr="00EF10FA">
        <w:rPr>
          <w:lang w:val="en-US"/>
        </w:rPr>
        <w:t>make requests of</w:t>
      </w:r>
      <w:r w:rsidRPr="00EF10FA">
        <w:rPr>
          <w:lang w:val="en-US"/>
        </w:rPr>
        <w:t xml:space="preserve"> an AI. Consider adding context </w:t>
      </w:r>
      <w:r w:rsidR="39E35348" w:rsidRPr="00EF10FA">
        <w:rPr>
          <w:lang w:val="en-US"/>
        </w:rPr>
        <w:t xml:space="preserve">to your prompt: </w:t>
      </w:r>
      <w:r w:rsidRPr="00EF10FA">
        <w:rPr>
          <w:lang w:val="en-US"/>
        </w:rPr>
        <w:t>role (</w:t>
      </w:r>
      <w:r w:rsidRPr="00EF10FA">
        <w:rPr>
          <w:rStyle w:val="CodeChar"/>
          <w:rFonts w:asciiTheme="minorHAnsi" w:hAnsiTheme="minorHAnsi"/>
          <w:sz w:val="20"/>
          <w:szCs w:val="20"/>
          <w:lang w:val="en-US"/>
        </w:rPr>
        <w:t>you are a critical teacher</w:t>
      </w:r>
      <w:r w:rsidRPr="00EF10FA">
        <w:rPr>
          <w:lang w:val="en-US"/>
        </w:rPr>
        <w:t>) or desired output (</w:t>
      </w:r>
      <w:r w:rsidRPr="00EF10FA">
        <w:rPr>
          <w:rStyle w:val="CodeChar"/>
          <w:rFonts w:asciiTheme="minorHAnsi" w:hAnsiTheme="minorHAnsi"/>
          <w:sz w:val="20"/>
          <w:szCs w:val="20"/>
          <w:lang w:val="en-US"/>
        </w:rPr>
        <w:t xml:space="preserve">give me a point-by-point analysis in no more than </w:t>
      </w:r>
      <w:r w:rsidR="18DE0EEC" w:rsidRPr="00EF10FA">
        <w:rPr>
          <w:rStyle w:val="CodeChar"/>
          <w:rFonts w:asciiTheme="minorHAnsi" w:hAnsiTheme="minorHAnsi"/>
          <w:sz w:val="20"/>
          <w:szCs w:val="20"/>
          <w:lang w:val="en-US"/>
        </w:rPr>
        <w:t>a hundred</w:t>
      </w:r>
      <w:r w:rsidRPr="00EF10FA">
        <w:rPr>
          <w:rStyle w:val="CodeChar"/>
          <w:rFonts w:asciiTheme="minorHAnsi" w:hAnsiTheme="minorHAnsi"/>
          <w:sz w:val="20"/>
          <w:szCs w:val="20"/>
          <w:lang w:val="en-US"/>
        </w:rPr>
        <w:t xml:space="preserve"> words</w:t>
      </w:r>
      <w:r w:rsidRPr="00EF10FA">
        <w:rPr>
          <w:lang w:val="en-US"/>
        </w:rPr>
        <w:t xml:space="preserve">). The </w:t>
      </w:r>
      <w:r w:rsidR="60AB6039" w:rsidRPr="00EF10FA">
        <w:rPr>
          <w:lang w:val="en-US"/>
        </w:rPr>
        <w:t xml:space="preserve">more specific </w:t>
      </w:r>
      <w:r w:rsidRPr="00EF10FA">
        <w:rPr>
          <w:lang w:val="en-US"/>
        </w:rPr>
        <w:t xml:space="preserve">your prompt is, the better the AI performs. Prompt skill is increasingly </w:t>
      </w:r>
      <w:r w:rsidR="55EF07A5" w:rsidRPr="00EF10FA">
        <w:rPr>
          <w:lang w:val="en-US"/>
        </w:rPr>
        <w:t>considered</w:t>
      </w:r>
      <w:r w:rsidRPr="00EF10FA">
        <w:rPr>
          <w:lang w:val="en-US"/>
        </w:rPr>
        <w:t xml:space="preserve"> a key digital literacy competency</w:t>
      </w:r>
      <w:r w:rsidR="00554E74">
        <w:rPr>
          <w:lang w:val="en-US"/>
        </w:rPr>
        <w:t xml:space="preserve"> </w:t>
      </w:r>
      <w:r w:rsidRPr="00EF10FA">
        <w:rPr>
          <w:lang w:val="en-US"/>
        </w:rPr>
        <w:fldChar w:fldCharType="begin"/>
      </w:r>
      <w:r w:rsidR="00C665FB">
        <w:rPr>
          <w:lang w:val="en-US"/>
        </w:rPr>
        <w:instrText xml:space="preserve"> ADDIN ZOTERO_ITEM CSL_CITATION {"citationID":"2p4VjVvz","properties":{"formattedCitation":"(Mollick &amp; Mollick, 2023)","plainCitation":"(Mollick &amp; Mollick, 2023)","noteIndex":0},"citationItems":[{"id":16894,"uris":["http://zotero.org/users/1688/items/PGD8VZ2J"],"itemData":{"id":16894,"type":"article-journal","container-title":"arXiv preprint","title":"Using AI to improve teaching and learning","URL":"https://arxiv.org/abs/2304.03442","author":[{"family":"Mollick","given":"E."},{"family":"Mollick","given":"L."}],"issued":{"date-parts":[["2023"]]}}}],"schema":"https://github.com/citation-style-language/schema/raw/master/csl-citation.json"} </w:instrText>
      </w:r>
      <w:r w:rsidRPr="00EF10FA">
        <w:rPr>
          <w:lang w:val="en-US"/>
        </w:rPr>
        <w:fldChar w:fldCharType="separate"/>
      </w:r>
      <w:r w:rsidR="00395FB6">
        <w:rPr>
          <w:lang w:val="en-US"/>
        </w:rPr>
        <w:t>(Mollick &amp; Mollick, 2023)</w:t>
      </w:r>
      <w:r w:rsidRPr="00EF10FA">
        <w:rPr>
          <w:lang w:val="en-US"/>
        </w:rPr>
        <w:fldChar w:fldCharType="end"/>
      </w:r>
      <w:r w:rsidRPr="00EF10FA">
        <w:rPr>
          <w:lang w:val="en-US"/>
        </w:rPr>
        <w:t xml:space="preserve">. More on this in sections </w:t>
      </w:r>
      <w:r w:rsidRPr="00EF10FA">
        <w:rPr>
          <w:lang w:val="en-US"/>
        </w:rPr>
        <w:fldChar w:fldCharType="begin"/>
      </w:r>
      <w:r w:rsidRPr="00EF10FA">
        <w:rPr>
          <w:lang w:val="en-US"/>
        </w:rPr>
        <w:instrText>REF _Ref199010763 \r</w:instrText>
      </w:r>
      <w:r w:rsidRPr="00EF10FA">
        <w:rPr>
          <w:lang w:val="en-US"/>
        </w:rPr>
        <w:fldChar w:fldCharType="separate"/>
      </w:r>
      <w:r w:rsidR="414C852B" w:rsidRPr="00EF10FA">
        <w:rPr>
          <w:lang w:val="en-US"/>
        </w:rPr>
        <w:t>3</w:t>
      </w:r>
      <w:r w:rsidRPr="00EF10FA">
        <w:rPr>
          <w:lang w:val="en-US"/>
        </w:rPr>
        <w:fldChar w:fldCharType="end"/>
      </w:r>
      <w:r w:rsidR="55886D19" w:rsidRPr="00EF10FA">
        <w:rPr>
          <w:lang w:val="en-US"/>
        </w:rPr>
        <w:t xml:space="preserve">, </w:t>
      </w:r>
      <w:r w:rsidRPr="00EF10FA">
        <w:rPr>
          <w:lang w:val="en-US"/>
        </w:rPr>
        <w:fldChar w:fldCharType="begin"/>
      </w:r>
      <w:r w:rsidRPr="00EF10FA">
        <w:rPr>
          <w:lang w:val="en-US"/>
        </w:rPr>
        <w:instrText>REF _Ref199010802 \r</w:instrText>
      </w:r>
      <w:r w:rsidRPr="00EF10FA">
        <w:rPr>
          <w:lang w:val="en-US"/>
        </w:rPr>
        <w:fldChar w:fldCharType="separate"/>
      </w:r>
      <w:r w:rsidR="414C852B" w:rsidRPr="00EF10FA">
        <w:rPr>
          <w:lang w:val="en-US"/>
        </w:rPr>
        <w:t>5</w:t>
      </w:r>
      <w:r w:rsidRPr="00EF10FA">
        <w:rPr>
          <w:lang w:val="en-US"/>
        </w:rPr>
        <w:fldChar w:fldCharType="end"/>
      </w:r>
      <w:r w:rsidRPr="00EF10FA">
        <w:rPr>
          <w:lang w:val="en-US"/>
        </w:rPr>
        <w:t xml:space="preserve"> and </w:t>
      </w:r>
      <w:r w:rsidRPr="00EF10FA">
        <w:rPr>
          <w:lang w:val="en-US"/>
        </w:rPr>
        <w:fldChar w:fldCharType="begin"/>
      </w:r>
      <w:r w:rsidRPr="00EF10FA">
        <w:rPr>
          <w:lang w:val="en-US"/>
        </w:rPr>
        <w:instrText>REF _Ref199010968 \r</w:instrText>
      </w:r>
      <w:r w:rsidRPr="00EF10FA">
        <w:rPr>
          <w:lang w:val="en-US"/>
        </w:rPr>
        <w:fldChar w:fldCharType="separate"/>
      </w:r>
      <w:r w:rsidR="414C852B" w:rsidRPr="00EF10FA">
        <w:rPr>
          <w:lang w:val="en-US"/>
        </w:rPr>
        <w:t>7</w:t>
      </w:r>
      <w:r w:rsidRPr="00EF10FA">
        <w:rPr>
          <w:lang w:val="en-US"/>
        </w:rPr>
        <w:fldChar w:fldCharType="end"/>
      </w:r>
      <w:r w:rsidR="1279020C" w:rsidRPr="00EF10FA">
        <w:rPr>
          <w:lang w:val="en-US"/>
        </w:rPr>
        <w:t>.</w:t>
      </w:r>
    </w:p>
    <w:p w14:paraId="50FB3C91" w14:textId="245A62E8" w:rsidR="000A459C" w:rsidRPr="00C665FB" w:rsidRDefault="000A459C" w:rsidP="000A459C">
      <w:pPr>
        <w:rPr>
          <w:lang w:val="en-US"/>
        </w:rPr>
      </w:pPr>
      <w:r w:rsidRPr="00EF10FA">
        <w:rPr>
          <w:lang w:val="en-US"/>
        </w:rPr>
        <w:t xml:space="preserve">AI can also be used as a feedback partner in fields where language is crucial, such as history, </w:t>
      </w:r>
      <w:r w:rsidR="10728650" w:rsidRPr="00EF10FA">
        <w:rPr>
          <w:lang w:val="en-US"/>
        </w:rPr>
        <w:t>law, or</w:t>
      </w:r>
      <w:r w:rsidRPr="00EF10FA">
        <w:rPr>
          <w:lang w:val="en-US"/>
        </w:rPr>
        <w:t xml:space="preserve"> communication. You can have concepts explained in simpler </w:t>
      </w:r>
      <w:proofErr w:type="gramStart"/>
      <w:r w:rsidRPr="00EF10FA">
        <w:rPr>
          <w:lang w:val="en-US"/>
        </w:rPr>
        <w:t>language, or</w:t>
      </w:r>
      <w:proofErr w:type="gramEnd"/>
      <w:r w:rsidRPr="00EF10FA">
        <w:rPr>
          <w:lang w:val="en-US"/>
        </w:rPr>
        <w:t xml:space="preserve"> ask for alternative wording. In more creative contexts, such as art or design, you can use AI to turn raw ideas into visual or auditory elaborations.</w:t>
      </w:r>
    </w:p>
    <w:p w14:paraId="514F67B5" w14:textId="0D646E9B" w:rsidR="000A459C" w:rsidRPr="00C665FB" w:rsidRDefault="00FB68A4" w:rsidP="00FB68A4">
      <w:pPr>
        <w:pStyle w:val="Boxheading"/>
        <w:rPr>
          <w:lang w:val="en-US"/>
        </w:rPr>
      </w:pPr>
      <w:bookmarkStart w:id="143" w:name="_Toc198711528"/>
      <w:bookmarkStart w:id="144" w:name="_Toc198722227"/>
      <w:bookmarkStart w:id="145" w:name="_Toc199525332"/>
      <w:bookmarkStart w:id="146" w:name="_Toc199584990"/>
      <w:bookmarkStart w:id="147" w:name="_Toc208671245"/>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2</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4</w:t>
      </w:r>
      <w:r w:rsidR="00E73285">
        <w:rPr>
          <w:lang w:val="en-US"/>
        </w:rPr>
        <w:fldChar w:fldCharType="end"/>
      </w:r>
      <w:r w:rsidRPr="00EF10FA">
        <w:rPr>
          <w:lang w:val="en-US"/>
        </w:rPr>
        <w:t xml:space="preserve"> </w:t>
      </w:r>
      <w:r w:rsidR="00005E95" w:rsidRPr="00EF10FA">
        <w:rPr>
          <w:lang w:val="en-US"/>
        </w:rPr>
        <w:t>-</w:t>
      </w:r>
      <w:r w:rsidR="012A1F53" w:rsidRPr="00EF10FA">
        <w:rPr>
          <w:lang w:val="en-US"/>
        </w:rPr>
        <w:t xml:space="preserve"> </w:t>
      </w:r>
      <w:r w:rsidR="000A459C" w:rsidRPr="00EF10FA">
        <w:rPr>
          <w:lang w:val="en-US"/>
        </w:rPr>
        <w:t xml:space="preserve">Know your </w:t>
      </w:r>
      <w:r w:rsidRPr="00EF10FA">
        <w:rPr>
          <w:lang w:val="en-US"/>
        </w:rPr>
        <w:t>AI-</w:t>
      </w:r>
      <w:r w:rsidR="000A459C" w:rsidRPr="00EF10FA">
        <w:rPr>
          <w:lang w:val="en-US"/>
        </w:rPr>
        <w:t>tools</w:t>
      </w:r>
      <w:bookmarkEnd w:id="143"/>
      <w:bookmarkEnd w:id="144"/>
      <w:bookmarkEnd w:id="145"/>
      <w:bookmarkEnd w:id="146"/>
      <w:bookmarkEnd w:id="147"/>
    </w:p>
    <w:p w14:paraId="6E4A6D35" w14:textId="6D96EAF7" w:rsidR="000A459C" w:rsidRPr="00C665FB" w:rsidRDefault="343FD69F" w:rsidP="72DB26BB">
      <w:pPr>
        <w:pStyle w:val="Boxtext"/>
        <w:rPr>
          <w:lang w:val="en-US"/>
        </w:rPr>
      </w:pPr>
      <w:r w:rsidRPr="00EF10FA">
        <w:rPr>
          <w:lang w:val="en-US"/>
        </w:rPr>
        <w:t xml:space="preserve">You probably know ChatGPT and how generative AI helps you in Microsoft Word or Grammarly by the text suggestions you get. They have a </w:t>
      </w:r>
      <w:proofErr w:type="gramStart"/>
      <w:r w:rsidRPr="00EF10FA">
        <w:rPr>
          <w:lang w:val="en-US"/>
        </w:rPr>
        <w:t>pretty broad</w:t>
      </w:r>
      <w:proofErr w:type="gramEnd"/>
      <w:r w:rsidRPr="00EF10FA">
        <w:rPr>
          <w:lang w:val="en-US"/>
        </w:rPr>
        <w:t xml:space="preserve"> function. But </w:t>
      </w:r>
      <w:proofErr w:type="gramStart"/>
      <w:r w:rsidR="724ED7C6" w:rsidRPr="00EF10FA">
        <w:rPr>
          <w:lang w:val="en-US"/>
        </w:rPr>
        <w:t xml:space="preserve">more and </w:t>
      </w:r>
      <w:r w:rsidRPr="00EF10FA">
        <w:rPr>
          <w:lang w:val="en-US"/>
        </w:rPr>
        <w:t>more</w:t>
      </w:r>
      <w:proofErr w:type="gramEnd"/>
      <w:r w:rsidRPr="00EF10FA">
        <w:rPr>
          <w:lang w:val="en-US"/>
        </w:rPr>
        <w:t xml:space="preserve"> </w:t>
      </w:r>
      <w:r w:rsidR="34E8C9E2" w:rsidRPr="00EF10FA">
        <w:rPr>
          <w:lang w:val="en-US"/>
        </w:rPr>
        <w:t xml:space="preserve">customized </w:t>
      </w:r>
      <w:r w:rsidRPr="00EF10FA">
        <w:rPr>
          <w:lang w:val="en-US"/>
        </w:rPr>
        <w:t xml:space="preserve">tools are being created for every conceivable problem. </w:t>
      </w:r>
      <w:r w:rsidRPr="00EF10FA">
        <w:rPr>
          <w:lang w:val="en-US"/>
        </w:rPr>
        <w:lastRenderedPageBreak/>
        <w:t xml:space="preserve">For example, there are programs like Napkin that can generate diagrams based on text. </w:t>
      </w:r>
      <w:r w:rsidR="1525244F" w:rsidRPr="00EF10FA">
        <w:rPr>
          <w:lang w:val="en-US"/>
        </w:rPr>
        <w:t xml:space="preserve">In image editing programs such as Adobe Photoshop, you can erase parts of a photo or image that </w:t>
      </w:r>
      <w:r w:rsidR="696B184F" w:rsidRPr="00EF10FA">
        <w:rPr>
          <w:lang w:val="en-US"/>
        </w:rPr>
        <w:t>they</w:t>
      </w:r>
      <w:r w:rsidR="1525244F" w:rsidRPr="00EF10FA">
        <w:rPr>
          <w:lang w:val="en-US"/>
        </w:rPr>
        <w:t xml:space="preserve"> </w:t>
      </w:r>
      <w:r w:rsidR="360C83CD" w:rsidRPr="00EF10FA">
        <w:rPr>
          <w:lang w:val="en-US"/>
        </w:rPr>
        <w:t xml:space="preserve">then </w:t>
      </w:r>
      <w:r w:rsidR="1525244F" w:rsidRPr="00EF10FA">
        <w:rPr>
          <w:lang w:val="en-US"/>
        </w:rPr>
        <w:t>automatically filled in by generative AI</w:t>
      </w:r>
      <w:r w:rsidR="32FB82B0" w:rsidRPr="00EF10FA">
        <w:rPr>
          <w:lang w:val="en-US"/>
        </w:rPr>
        <w:t>. O</w:t>
      </w:r>
      <w:r w:rsidR="1525244F" w:rsidRPr="00EF10FA">
        <w:rPr>
          <w:lang w:val="en-US"/>
        </w:rPr>
        <w:t xml:space="preserve">r even make the image </w:t>
      </w:r>
      <w:r w:rsidR="34CD3092" w:rsidRPr="00EF10FA">
        <w:rPr>
          <w:lang w:val="en-US"/>
        </w:rPr>
        <w:t>larger,</w:t>
      </w:r>
      <w:r w:rsidR="1525244F" w:rsidRPr="00EF10FA">
        <w:rPr>
          <w:lang w:val="en-US"/>
        </w:rPr>
        <w:t xml:space="preserve"> where the AI fills in the newly added edges. </w:t>
      </w:r>
      <w:r w:rsidRPr="00EF10FA">
        <w:rPr>
          <w:lang w:val="en-US"/>
        </w:rPr>
        <w:t xml:space="preserve">Generative AI in programs such as Lovable, Bolt or </w:t>
      </w:r>
      <w:proofErr w:type="spellStart"/>
      <w:r w:rsidRPr="00EF10FA">
        <w:rPr>
          <w:lang w:val="en-US"/>
        </w:rPr>
        <w:t>Softr</w:t>
      </w:r>
      <w:proofErr w:type="spellEnd"/>
      <w:r w:rsidRPr="00EF10FA">
        <w:rPr>
          <w:lang w:val="en-US"/>
        </w:rPr>
        <w:t xml:space="preserve"> make it possible to create completely prompt-driven Websites. They call this Vibe Coding</w:t>
      </w:r>
      <w:r w:rsidR="00C665FB">
        <w:rPr>
          <w:lang w:val="en-US"/>
        </w:rPr>
        <w:t xml:space="preserve"> </w:t>
      </w:r>
      <w:r w:rsidRPr="00EF10FA">
        <w:rPr>
          <w:lang w:val="en-US"/>
        </w:rPr>
        <w:fldChar w:fldCharType="begin"/>
      </w:r>
      <w:r w:rsidR="00C665FB">
        <w:rPr>
          <w:lang w:val="en-US"/>
        </w:rPr>
        <w:instrText xml:space="preserve"> ADDIN ZOTERO_ITEM CSL_CITATION {"citationID":"LmMPcN9s","properties":{"formattedCitation":"(Siu, 2025)","plainCitation":"(Siu, 2025)","noteIndex":0},"citationItems":[{"id":17104,"uris":["http://zotero.org/users/1688/items/3ZRLLUZW"],"itemData":{"id":17104,"type":"webpage","abstract":"As a seriously non-technical person, I challenged myself to a two-day AI coding boot camp that promised I'd be able to build a fully functional app in 48 hours.","container-title":"CNBC","language":"en","note":"section: Make It - AI at Work","title":"I took a 2-day 'vibe coding' class and successfully built a product. Here are my biggest takeaways","URL":"https://www.cnbc.com/2025/05/08/i-took-a-2-day-vibe-coding-class-and-successfully-built-a-product.html","author":[{"family":"Siu","given":"Ernestine"}],"accessed":{"date-parts":[["2025",5,8]]},"issued":{"date-parts":[["2025",5,8]]}}}],"schema":"https://github.com/citation-style-language/schema/raw/master/csl-citation.json"} </w:instrText>
      </w:r>
      <w:r w:rsidRPr="00EF10FA">
        <w:rPr>
          <w:lang w:val="en-US"/>
        </w:rPr>
        <w:fldChar w:fldCharType="separate"/>
      </w:r>
      <w:r w:rsidR="00C665FB">
        <w:rPr>
          <w:lang w:val="en-US"/>
        </w:rPr>
        <w:t>(Siu, 2025)</w:t>
      </w:r>
      <w:r w:rsidRPr="00EF10FA">
        <w:rPr>
          <w:lang w:val="en-US"/>
        </w:rPr>
        <w:fldChar w:fldCharType="end"/>
      </w:r>
      <w:r w:rsidRPr="00EF10FA">
        <w:rPr>
          <w:lang w:val="en-US"/>
        </w:rPr>
        <w:t xml:space="preserve">. Specialized bots </w:t>
      </w:r>
      <w:r w:rsidR="2BCE9FEE" w:rsidRPr="00EF10FA">
        <w:rPr>
          <w:lang w:val="en-US"/>
        </w:rPr>
        <w:t xml:space="preserve">and applications </w:t>
      </w:r>
      <w:r w:rsidR="6B351D41" w:rsidRPr="00EF10FA">
        <w:rPr>
          <w:lang w:val="en-US"/>
        </w:rPr>
        <w:t xml:space="preserve">appear </w:t>
      </w:r>
      <w:r w:rsidRPr="00EF10FA">
        <w:rPr>
          <w:lang w:val="en-US"/>
        </w:rPr>
        <w:t xml:space="preserve">for every conceivable area. More on this in </w:t>
      </w:r>
      <w:r w:rsidR="4BB4E802" w:rsidRPr="00EF10FA">
        <w:rPr>
          <w:lang w:val="en-US"/>
        </w:rPr>
        <w:t xml:space="preserve">chapter </w:t>
      </w:r>
      <w:r w:rsidRPr="00EF10FA">
        <w:rPr>
          <w:lang w:val="en-US"/>
        </w:rPr>
        <w:fldChar w:fldCharType="begin"/>
      </w:r>
      <w:r w:rsidRPr="00EF10FA">
        <w:rPr>
          <w:lang w:val="en-US"/>
        </w:rPr>
        <w:instrText>REF _Ref199010594 \w</w:instrText>
      </w:r>
      <w:r w:rsidRPr="00EF10FA">
        <w:rPr>
          <w:lang w:val="en-US"/>
        </w:rPr>
        <w:fldChar w:fldCharType="separate"/>
      </w:r>
      <w:r w:rsidR="414C852B" w:rsidRPr="00EF10FA">
        <w:rPr>
          <w:lang w:val="en-US"/>
        </w:rPr>
        <w:t>5</w:t>
      </w:r>
      <w:r w:rsidRPr="00EF10FA">
        <w:rPr>
          <w:lang w:val="en-US"/>
        </w:rPr>
        <w:fldChar w:fldCharType="end"/>
      </w:r>
      <w:r w:rsidRPr="00EF10FA">
        <w:rPr>
          <w:lang w:val="en-US"/>
        </w:rPr>
        <w:t xml:space="preserve"> and </w:t>
      </w:r>
      <w:r w:rsidRPr="00EF10FA">
        <w:rPr>
          <w:lang w:val="en-US"/>
        </w:rPr>
        <w:fldChar w:fldCharType="begin"/>
      </w:r>
      <w:r w:rsidRPr="00EF10FA">
        <w:rPr>
          <w:lang w:val="en-US"/>
        </w:rPr>
        <w:instrText>REF _Ref199010968 \w</w:instrText>
      </w:r>
      <w:r w:rsidRPr="00EF10FA">
        <w:rPr>
          <w:lang w:val="en-US"/>
        </w:rPr>
        <w:fldChar w:fldCharType="separate"/>
      </w:r>
      <w:r w:rsidR="414C852B" w:rsidRPr="00EF10FA">
        <w:rPr>
          <w:lang w:val="en-US"/>
        </w:rPr>
        <w:t>7</w:t>
      </w:r>
      <w:r w:rsidRPr="00EF10FA">
        <w:rPr>
          <w:lang w:val="en-US"/>
        </w:rPr>
        <w:fldChar w:fldCharType="end"/>
      </w:r>
      <w:r w:rsidR="3D42A677" w:rsidRPr="00EF10FA">
        <w:rPr>
          <w:lang w:val="en-US"/>
        </w:rPr>
        <w:t>.</w:t>
      </w:r>
    </w:p>
    <w:p w14:paraId="384C7E05" w14:textId="77777777" w:rsidR="000A459C" w:rsidRPr="00C665FB" w:rsidRDefault="000A459C" w:rsidP="00435754">
      <w:pPr>
        <w:pStyle w:val="Heading2"/>
        <w:rPr>
          <w:lang w:val="en-US"/>
        </w:rPr>
      </w:pPr>
      <w:bookmarkStart w:id="148" w:name="_Toc208677683"/>
      <w:r w:rsidRPr="00EF10FA">
        <w:rPr>
          <w:lang w:val="en-US"/>
        </w:rPr>
        <w:t>Limitations and misconceptions</w:t>
      </w:r>
      <w:bookmarkEnd w:id="148"/>
    </w:p>
    <w:p w14:paraId="698B51B7" w14:textId="14132164" w:rsidR="000A459C" w:rsidRPr="00C665FB" w:rsidRDefault="000A459C" w:rsidP="000A459C">
      <w:pPr>
        <w:rPr>
          <w:lang w:val="en-US"/>
        </w:rPr>
      </w:pPr>
      <w:r w:rsidRPr="00EF10FA">
        <w:rPr>
          <w:lang w:val="en-US"/>
        </w:rPr>
        <w:t xml:space="preserve">A common misconception is that generative AI itself thinks or understands what you ask. </w:t>
      </w:r>
      <w:proofErr w:type="gramStart"/>
      <w:r w:rsidRPr="00EF10FA">
        <w:rPr>
          <w:lang w:val="en-US"/>
        </w:rPr>
        <w:t>In reality, it</w:t>
      </w:r>
      <w:proofErr w:type="gramEnd"/>
      <w:r w:rsidRPr="00EF10FA">
        <w:rPr>
          <w:lang w:val="en-US"/>
        </w:rPr>
        <w:t xml:space="preserve"> does nothing more than calculate which word </w:t>
      </w:r>
      <w:r w:rsidR="4E8AE7F1" w:rsidRPr="00EF10FA">
        <w:rPr>
          <w:lang w:val="en-US"/>
        </w:rPr>
        <w:t xml:space="preserve">is most likely </w:t>
      </w:r>
      <w:r w:rsidRPr="00EF10FA">
        <w:rPr>
          <w:lang w:val="en-US"/>
        </w:rPr>
        <w:t xml:space="preserve">to follow. The model does not understand irony, </w:t>
      </w:r>
      <w:r w:rsidR="168C60B8" w:rsidRPr="00EF10FA">
        <w:rPr>
          <w:lang w:val="en-US"/>
        </w:rPr>
        <w:t>emotion, or</w:t>
      </w:r>
      <w:r w:rsidRPr="00EF10FA">
        <w:rPr>
          <w:lang w:val="en-US"/>
        </w:rPr>
        <w:t xml:space="preserve"> context in a human way (for now). This sometimes results in hallucinations: convincing but factually incorrect texts. </w:t>
      </w:r>
      <w:r w:rsidR="00C665FB" w:rsidRPr="00EF10FA">
        <w:rPr>
          <w:lang w:val="en-US"/>
        </w:rPr>
        <w:t>So,</w:t>
      </w:r>
      <w:r w:rsidRPr="00EF10FA">
        <w:rPr>
          <w:lang w:val="en-US"/>
        </w:rPr>
        <w:t xml:space="preserve"> it is always important to check the information and facts an AI creates with external sources. And even if you ask the generative AI for sources: do check that these sources </w:t>
      </w:r>
      <w:proofErr w:type="gramStart"/>
      <w:r w:rsidRPr="00EF10FA">
        <w:rPr>
          <w:lang w:val="en-US"/>
        </w:rPr>
        <w:t>actually exist</w:t>
      </w:r>
      <w:proofErr w:type="gramEnd"/>
      <w:r w:rsidRPr="00EF10FA">
        <w:rPr>
          <w:lang w:val="en-US"/>
        </w:rPr>
        <w:t xml:space="preserve">. </w:t>
      </w:r>
    </w:p>
    <w:p w14:paraId="20CAD9C3" w14:textId="5DFA22FA" w:rsidR="000A459C" w:rsidRPr="007455CB" w:rsidRDefault="343FD69F" w:rsidP="000A459C">
      <w:pPr>
        <w:rPr>
          <w:lang w:val="en-US"/>
        </w:rPr>
      </w:pPr>
      <w:r w:rsidRPr="00EF10FA">
        <w:rPr>
          <w:lang w:val="en-US"/>
        </w:rPr>
        <w:t xml:space="preserve">A key risk </w:t>
      </w:r>
      <w:r w:rsidR="50BF921B" w:rsidRPr="00EF10FA">
        <w:rPr>
          <w:lang w:val="en-US"/>
        </w:rPr>
        <w:t xml:space="preserve">in using AI </w:t>
      </w:r>
      <w:r w:rsidRPr="00EF10FA">
        <w:rPr>
          <w:lang w:val="en-US"/>
        </w:rPr>
        <w:t>is that generative AI reproduces social or cultural biases</w:t>
      </w:r>
      <w:r w:rsidR="60E2DE15" w:rsidRPr="00EF10FA">
        <w:rPr>
          <w:lang w:val="en-US"/>
        </w:rPr>
        <w:t xml:space="preserve"> from the data it was trained on</w:t>
      </w:r>
      <w:r w:rsidRPr="00EF10FA">
        <w:rPr>
          <w:lang w:val="en-US"/>
        </w:rPr>
        <w:t xml:space="preserve">. For example, when a model is trained primarily on English-speaking, Western data, it may exclude or stereotype worldviews and perspectives. Generative AI not only reproduces existing </w:t>
      </w:r>
      <w:proofErr w:type="gramStart"/>
      <w:r w:rsidRPr="00EF10FA">
        <w:rPr>
          <w:lang w:val="en-US"/>
        </w:rPr>
        <w:t>biases, but</w:t>
      </w:r>
      <w:proofErr w:type="gramEnd"/>
      <w:r w:rsidRPr="00EF10FA">
        <w:rPr>
          <w:lang w:val="en-US"/>
        </w:rPr>
        <w:t xml:space="preserve"> often does so based on training data that comes in part from unreliable or even problematic sources. For example, a commonly used dataset (mC4) </w:t>
      </w:r>
      <w:r w:rsidR="09A01FF3" w:rsidRPr="00EF10FA">
        <w:rPr>
          <w:lang w:val="en-US"/>
        </w:rPr>
        <w:t xml:space="preserve">for ChatGPT training </w:t>
      </w:r>
      <w:r w:rsidRPr="00EF10FA">
        <w:rPr>
          <w:lang w:val="en-US"/>
        </w:rPr>
        <w:t>included websites with conspiracy theories or extremist content</w:t>
      </w:r>
      <w:r w:rsidR="006B76F6">
        <w:rPr>
          <w:lang w:val="en-US"/>
        </w:rPr>
        <w:t xml:space="preserve"> </w:t>
      </w:r>
      <w:r w:rsidRPr="00EF10FA">
        <w:rPr>
          <w:lang w:val="en-US"/>
        </w:rPr>
        <w:fldChar w:fldCharType="begin"/>
      </w:r>
      <w:r w:rsidR="00C80F4A">
        <w:rPr>
          <w:lang w:val="en-US"/>
        </w:rPr>
        <w:instrText xml:space="preserve"> ADDIN ZOTERO_ITEM CSL_CITATION {"citationID":"Q5WTJp0m","properties":{"formattedCitation":"(Hofman &amp; Veerbeek, 2023)","plainCitation":"(Hofman &amp; Veerbeek, 2023)","noteIndex":0},"citationItems":[{"id":17014,"uris":["http://zotero.org/users/1688/items/VLPNZ8HZ"],"itemData":{"id":17014,"type":"article-magazine","abstract":"De Nederlandse bronnen die chatbots trainen staan bol van auteursrechtschendingen, privé-gegevens en nepnieuws. Maar het bedrijf achter ChatGPT komt ermee weg.","container-title":"De Groene Amsterdammer","language":"nl","title":"Chatbots als ChatGPT putten veel uit nazi- en complotsites","URL":"https://www.groene.nl/artikel/dat-zijn-toch-gewoon-al-onze-artikelen","author":[{"family":"Hofman","given":"Eva"},{"family":"Veerbeek","given":"Joris"}],"accessed":{"date-parts":[["2025",5,3]]},"issued":{"date-parts":[["2023",6,7]]}}}],"schema":"https://github.com/citation-style-language/schema/raw/master/csl-citation.json"} </w:instrText>
      </w:r>
      <w:r w:rsidRPr="00EF10FA">
        <w:rPr>
          <w:lang w:val="en-US"/>
        </w:rPr>
        <w:fldChar w:fldCharType="separate"/>
      </w:r>
      <w:r w:rsidR="00C61282">
        <w:rPr>
          <w:lang w:val="en-US"/>
        </w:rPr>
        <w:t>(Hofman &amp; Veerbeek, 2023)</w:t>
      </w:r>
      <w:r w:rsidRPr="00EF10FA">
        <w:rPr>
          <w:lang w:val="en-US"/>
        </w:rPr>
        <w:fldChar w:fldCharType="end"/>
      </w:r>
      <w:r w:rsidRPr="00EF10FA">
        <w:rPr>
          <w:lang w:val="en-US"/>
        </w:rPr>
        <w:t xml:space="preserve">. This </w:t>
      </w:r>
      <w:r w:rsidR="08CD60BF" w:rsidRPr="00EF10FA">
        <w:rPr>
          <w:lang w:val="en-US"/>
        </w:rPr>
        <w:t>can cause</w:t>
      </w:r>
      <w:r w:rsidRPr="00EF10FA">
        <w:rPr>
          <w:lang w:val="en-US"/>
        </w:rPr>
        <w:t xml:space="preserve"> distort</w:t>
      </w:r>
      <w:r w:rsidR="623C306B" w:rsidRPr="00EF10FA">
        <w:rPr>
          <w:lang w:val="en-US"/>
        </w:rPr>
        <w:t>ion</w:t>
      </w:r>
      <w:r w:rsidRPr="00EF10FA">
        <w:rPr>
          <w:lang w:val="en-US"/>
        </w:rPr>
        <w:t xml:space="preserve"> or exclu</w:t>
      </w:r>
      <w:r w:rsidR="6EA7ECC9" w:rsidRPr="00EF10FA">
        <w:rPr>
          <w:lang w:val="en-US"/>
        </w:rPr>
        <w:t>sions of</w:t>
      </w:r>
      <w:r w:rsidRPr="00EF10FA">
        <w:rPr>
          <w:lang w:val="en-US"/>
        </w:rPr>
        <w:t xml:space="preserve"> worldviews </w:t>
      </w:r>
      <w:r w:rsidR="764BD2CC" w:rsidRPr="00EF10FA">
        <w:rPr>
          <w:lang w:val="en-US"/>
        </w:rPr>
        <w:t>in the output</w:t>
      </w:r>
      <w:r w:rsidRPr="00EF10FA">
        <w:rPr>
          <w:lang w:val="en-US"/>
        </w:rPr>
        <w:t xml:space="preserve">. You can read more about the provenance, </w:t>
      </w:r>
      <w:r w:rsidR="0C4ED694" w:rsidRPr="00EF10FA">
        <w:rPr>
          <w:lang w:val="en-US"/>
        </w:rPr>
        <w:t>quality, and</w:t>
      </w:r>
      <w:r w:rsidRPr="00EF10FA">
        <w:rPr>
          <w:lang w:val="en-US"/>
        </w:rPr>
        <w:t xml:space="preserve"> legitimacy of this data in chapter </w:t>
      </w:r>
      <w:r w:rsidRPr="00EF10FA">
        <w:rPr>
          <w:lang w:val="en-US"/>
        </w:rPr>
        <w:fldChar w:fldCharType="begin"/>
      </w:r>
      <w:r w:rsidRPr="00EF10FA">
        <w:rPr>
          <w:lang w:val="en-US"/>
        </w:rPr>
        <w:instrText>REF _Ref199010177 \r  \* MERGEFORMAT</w:instrText>
      </w:r>
      <w:r w:rsidRPr="00EF10FA">
        <w:rPr>
          <w:lang w:val="en-US"/>
        </w:rPr>
        <w:fldChar w:fldCharType="separate"/>
      </w:r>
      <w:r w:rsidR="414C852B" w:rsidRPr="00EF10FA">
        <w:rPr>
          <w:lang w:val="en-US"/>
        </w:rPr>
        <w:t>4</w:t>
      </w:r>
      <w:r w:rsidRPr="00EF10FA">
        <w:rPr>
          <w:lang w:val="en-US"/>
        </w:rPr>
        <w:fldChar w:fldCharType="end"/>
      </w:r>
      <w:r w:rsidR="14D5AADB" w:rsidRPr="00EF10FA">
        <w:rPr>
          <w:lang w:val="en-US"/>
        </w:rPr>
        <w:t>.</w:t>
      </w:r>
    </w:p>
    <w:p w14:paraId="2110C01E" w14:textId="478EF166" w:rsidR="000A459C" w:rsidRPr="006B76F6" w:rsidRDefault="343FD69F" w:rsidP="000A459C">
      <w:pPr>
        <w:rPr>
          <w:lang w:val="en-US"/>
        </w:rPr>
      </w:pPr>
      <w:r w:rsidRPr="00EF10FA">
        <w:rPr>
          <w:lang w:val="en-US"/>
        </w:rPr>
        <w:t xml:space="preserve">Another misconception is that generative AI replaces human creativity. </w:t>
      </w:r>
      <w:proofErr w:type="gramStart"/>
      <w:r w:rsidRPr="00EF10FA">
        <w:rPr>
          <w:lang w:val="en-US"/>
        </w:rPr>
        <w:t xml:space="preserve">In reality, </w:t>
      </w:r>
      <w:r w:rsidR="5026EC7D" w:rsidRPr="00EF10FA">
        <w:rPr>
          <w:lang w:val="en-US"/>
        </w:rPr>
        <w:t>AI</w:t>
      </w:r>
      <w:proofErr w:type="gramEnd"/>
      <w:r w:rsidR="5026EC7D" w:rsidRPr="00EF10FA">
        <w:rPr>
          <w:lang w:val="en-US"/>
        </w:rPr>
        <w:t xml:space="preserve"> </w:t>
      </w:r>
      <w:r w:rsidR="014E1D33" w:rsidRPr="00EF10FA">
        <w:rPr>
          <w:lang w:val="en-US"/>
        </w:rPr>
        <w:t>mostly</w:t>
      </w:r>
      <w:r w:rsidR="5026EC7D" w:rsidRPr="00EF10FA">
        <w:rPr>
          <w:lang w:val="en-US"/>
        </w:rPr>
        <w:t xml:space="preserve"> functions better as a human's assistant. </w:t>
      </w:r>
      <w:r w:rsidRPr="00EF10FA">
        <w:rPr>
          <w:lang w:val="en-US"/>
        </w:rPr>
        <w:t xml:space="preserve">It is a </w:t>
      </w:r>
      <w:r w:rsidR="6C9109A8" w:rsidRPr="00EF10FA">
        <w:rPr>
          <w:lang w:val="en-US"/>
        </w:rPr>
        <w:t>co</w:t>
      </w:r>
      <w:r w:rsidR="00A523C6">
        <w:rPr>
          <w:lang w:val="en-US"/>
        </w:rPr>
        <w:t>-</w:t>
      </w:r>
      <w:r w:rsidR="6C9109A8" w:rsidRPr="00EF10FA">
        <w:rPr>
          <w:lang w:val="en-US"/>
        </w:rPr>
        <w:t xml:space="preserve">creative </w:t>
      </w:r>
      <w:r w:rsidRPr="00EF10FA">
        <w:rPr>
          <w:lang w:val="en-US"/>
        </w:rPr>
        <w:t xml:space="preserve">tool: you steer, the model follows. Thus, generative AI generates truly creative ideas only when you instruct it, for example, to connect </w:t>
      </w:r>
      <w:r w:rsidR="18881A4E" w:rsidRPr="00EF10FA">
        <w:rPr>
          <w:lang w:val="en-US"/>
        </w:rPr>
        <w:t>seeming</w:t>
      </w:r>
      <w:r w:rsidR="2BD66B33" w:rsidRPr="00EF10FA">
        <w:rPr>
          <w:lang w:val="en-US"/>
        </w:rPr>
        <w:t>ly unrelated</w:t>
      </w:r>
      <w:r w:rsidR="18881A4E" w:rsidRPr="00EF10FA">
        <w:rPr>
          <w:lang w:val="en-US"/>
        </w:rPr>
        <w:t xml:space="preserve"> </w:t>
      </w:r>
      <w:r w:rsidRPr="00EF10FA">
        <w:rPr>
          <w:lang w:val="en-US"/>
        </w:rPr>
        <w:t xml:space="preserve">concepts. You </w:t>
      </w:r>
      <w:r w:rsidR="5FE596C2" w:rsidRPr="00EF10FA">
        <w:rPr>
          <w:lang w:val="en-US"/>
        </w:rPr>
        <w:t xml:space="preserve">give </w:t>
      </w:r>
      <w:r w:rsidRPr="00EF10FA">
        <w:rPr>
          <w:lang w:val="en-US"/>
        </w:rPr>
        <w:t xml:space="preserve">the instructions </w:t>
      </w:r>
      <w:r w:rsidR="13CF2ACA" w:rsidRPr="00EF10FA">
        <w:rPr>
          <w:lang w:val="en-US"/>
        </w:rPr>
        <w:t xml:space="preserve">and must be </w:t>
      </w:r>
      <w:r w:rsidRPr="00EF10FA">
        <w:rPr>
          <w:lang w:val="en-US"/>
        </w:rPr>
        <w:t>able to judge whether something is useful, correct</w:t>
      </w:r>
      <w:r w:rsidR="7BAE4A63" w:rsidRPr="00EF10FA">
        <w:rPr>
          <w:lang w:val="en-US"/>
        </w:rPr>
        <w:t>, and</w:t>
      </w:r>
      <w:r w:rsidRPr="00EF10FA">
        <w:rPr>
          <w:lang w:val="en-US"/>
        </w:rPr>
        <w:t xml:space="preserve"> ethical. In addition, working with generative AI is often an iterative process, where you're not done after just one prompt. You get the best results if you use your creativity to build on the initial result </w:t>
      </w:r>
      <w:r w:rsidR="62ACE9D4" w:rsidRPr="00EF10FA">
        <w:rPr>
          <w:lang w:val="en-US"/>
        </w:rPr>
        <w:t xml:space="preserve">with follow-up </w:t>
      </w:r>
      <w:r w:rsidRPr="00EF10FA">
        <w:rPr>
          <w:lang w:val="en-US"/>
        </w:rPr>
        <w:t>commands.</w:t>
      </w:r>
    </w:p>
    <w:p w14:paraId="1AA7142B" w14:textId="08DA55E8" w:rsidR="000A459C" w:rsidRPr="006B76F6" w:rsidRDefault="5459F1FC" w:rsidP="00435754">
      <w:pPr>
        <w:pStyle w:val="Heading2"/>
        <w:rPr>
          <w:lang w:val="en-US"/>
        </w:rPr>
      </w:pPr>
      <w:bookmarkStart w:id="149" w:name="_Toc208677684"/>
      <w:r w:rsidRPr="00EF10FA">
        <w:rPr>
          <w:lang w:val="en-US"/>
        </w:rPr>
        <w:t>Dealing</w:t>
      </w:r>
      <w:r w:rsidR="000A459C" w:rsidRPr="00EF10FA">
        <w:rPr>
          <w:lang w:val="en-US"/>
        </w:rPr>
        <w:t xml:space="preserve"> critically and creatively with generative AI</w:t>
      </w:r>
      <w:bookmarkEnd w:id="149"/>
    </w:p>
    <w:p w14:paraId="16BD8439" w14:textId="77728107" w:rsidR="000A459C" w:rsidRPr="006B76F6" w:rsidRDefault="000A459C" w:rsidP="000A459C">
      <w:pPr>
        <w:rPr>
          <w:lang w:val="en-US"/>
        </w:rPr>
      </w:pPr>
      <w:r w:rsidRPr="00EF10FA">
        <w:rPr>
          <w:lang w:val="en-US"/>
        </w:rPr>
        <w:t xml:space="preserve">Critically handling generative AI starts with self-knowledge: know when you need AI, and when you don't. Ask yourself questions such as: </w:t>
      </w:r>
      <w:r w:rsidR="08201833" w:rsidRPr="00EF10FA">
        <w:rPr>
          <w:lang w:val="en-US"/>
        </w:rPr>
        <w:t>‘</w:t>
      </w:r>
      <w:r w:rsidRPr="00EF10FA">
        <w:rPr>
          <w:lang w:val="en-US"/>
        </w:rPr>
        <w:t xml:space="preserve">do I really understand this assignment, or am I too quickly guided by the AI's suggestions? Am I using AI to learn, or to avoid work I </w:t>
      </w:r>
      <w:r w:rsidR="0C984ACD" w:rsidRPr="00EF10FA">
        <w:rPr>
          <w:lang w:val="en-US"/>
        </w:rPr>
        <w:t xml:space="preserve">could have </w:t>
      </w:r>
      <w:proofErr w:type="gramStart"/>
      <w:r w:rsidR="0C984ACD" w:rsidRPr="00EF10FA">
        <w:rPr>
          <w:lang w:val="en-US"/>
        </w:rPr>
        <w:t>actually learned</w:t>
      </w:r>
      <w:proofErr w:type="gramEnd"/>
      <w:r w:rsidR="0C984ACD" w:rsidRPr="00EF10FA">
        <w:rPr>
          <w:lang w:val="en-US"/>
        </w:rPr>
        <w:t xml:space="preserve"> from</w:t>
      </w:r>
      <w:r w:rsidRPr="00EF10FA">
        <w:rPr>
          <w:lang w:val="en-US"/>
        </w:rPr>
        <w:t>?</w:t>
      </w:r>
      <w:r w:rsidR="16E144A3" w:rsidRPr="00EF10FA">
        <w:rPr>
          <w:lang w:val="en-US"/>
        </w:rPr>
        <w:t>’</w:t>
      </w:r>
    </w:p>
    <w:p w14:paraId="7F8646EF" w14:textId="0895DAC3" w:rsidR="000A459C" w:rsidRPr="006B76F6" w:rsidRDefault="00FB68A4" w:rsidP="00FB68A4">
      <w:pPr>
        <w:pStyle w:val="Boxheading"/>
        <w:rPr>
          <w:lang w:val="en-US"/>
        </w:rPr>
      </w:pPr>
      <w:bookmarkStart w:id="150" w:name="_Toc208671246"/>
      <w:bookmarkStart w:id="151" w:name="_Toc198722228"/>
      <w:bookmarkStart w:id="152" w:name="_Toc199584991"/>
      <w:bookmarkStart w:id="153" w:name="_Toc198711529"/>
      <w:bookmarkStart w:id="154" w:name="_Toc199525333"/>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2</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5</w:t>
      </w:r>
      <w:r w:rsidR="00E73285">
        <w:rPr>
          <w:lang w:val="en-US"/>
        </w:rPr>
        <w:fldChar w:fldCharType="end"/>
      </w:r>
      <w:r w:rsidRPr="00EF10FA">
        <w:rPr>
          <w:lang w:val="en-US"/>
        </w:rPr>
        <w:t xml:space="preserve"> </w:t>
      </w:r>
      <w:r w:rsidR="00005E95" w:rsidRPr="00EF10FA">
        <w:rPr>
          <w:lang w:val="en-US"/>
        </w:rPr>
        <w:t>-</w:t>
      </w:r>
      <w:r w:rsidR="2086751C" w:rsidRPr="00EF10FA">
        <w:rPr>
          <w:lang w:val="en-US"/>
        </w:rPr>
        <w:t xml:space="preserve"> </w:t>
      </w:r>
      <w:r w:rsidR="000A459C" w:rsidRPr="00EF10FA">
        <w:rPr>
          <w:lang w:val="en-US"/>
        </w:rPr>
        <w:t>Ethics and responsibility in generative AI use</w:t>
      </w:r>
      <w:bookmarkEnd w:id="150"/>
      <w:r w:rsidR="000A459C" w:rsidRPr="00EF10FA">
        <w:rPr>
          <w:lang w:val="en-US"/>
        </w:rPr>
        <w:t xml:space="preserve"> </w:t>
      </w:r>
      <w:bookmarkEnd w:id="151"/>
      <w:bookmarkEnd w:id="152"/>
      <w:bookmarkEnd w:id="153"/>
      <w:bookmarkEnd w:id="154"/>
    </w:p>
    <w:p w14:paraId="5D5C42EC" w14:textId="10291D68" w:rsidR="000A459C" w:rsidRPr="006B76F6" w:rsidRDefault="000A459C" w:rsidP="00CB59C8">
      <w:pPr>
        <w:pStyle w:val="Boxtext"/>
        <w:rPr>
          <w:lang w:val="en-US"/>
        </w:rPr>
      </w:pPr>
      <w:r w:rsidRPr="00EF10FA">
        <w:rPr>
          <w:lang w:val="en-US"/>
        </w:rPr>
        <w:t xml:space="preserve">If you use AI to generate content, </w:t>
      </w:r>
      <w:r w:rsidR="54F6AE3B" w:rsidRPr="00EF10FA">
        <w:rPr>
          <w:lang w:val="en-US"/>
        </w:rPr>
        <w:t>you</w:t>
      </w:r>
      <w:r w:rsidRPr="00EF10FA">
        <w:rPr>
          <w:lang w:val="en-US"/>
        </w:rPr>
        <w:t xml:space="preserve"> are still responsible for the outcome. AI has no intention, no sourcing and no moral compass. It is up to you to be transparent about your use, to critically assess whether the output is accurate, and to ensure that you do not violate the copyrights of others</w:t>
      </w:r>
      <w:r w:rsidR="009F0948">
        <w:rPr>
          <w:lang w:val="en-US"/>
        </w:rPr>
        <w:t xml:space="preserve"> </w:t>
      </w:r>
      <w:r w:rsidRPr="00EF10FA">
        <w:rPr>
          <w:lang w:val="en-US"/>
        </w:rPr>
        <w:fldChar w:fldCharType="begin"/>
      </w:r>
      <w:r w:rsidR="00BB44DE">
        <w:rPr>
          <w:lang w:val="en-US"/>
        </w:rPr>
        <w:instrText xml:space="preserve"> ADDIN ZOTERO_ITEM CSL_CITATION {"citationID":"jMK7wMGK","properties":{"formattedCitation":"(M. Mitchell, 2019; Ziegelmayer, 2021)","plainCitation":"(M. Mitchell, 2019; Ziegelmayer, 2021)","noteIndex":0},"citationItems":[{"id":16869,"uris":["http://zotero.org/users/1688/items/94GDPFQ4"],"itemData":{"id":16869,"type":"book","publisher":"Penguin","title":"Artificial Intelligence: A Guide for Thinking Humans","author":[{"family":"Mitchell","given":"M."}],"issued":{"date-parts":[["2019"]]}}},{"id":16893,"uris":["http://zotero.org/users/1688/items/H74T4FN2"],"itemData":{"id":16893,"type":"book","publisher":"Springer","title":"The ethics of artificial intelligence","author":[{"family":"Ziegelmayer","given":"U."}],"issued":{"date-parts":[["2021"]]}}}],"schema":"https://github.com/citation-style-language/schema/raw/master/csl-citation.json"} </w:instrText>
      </w:r>
      <w:r w:rsidRPr="00EF10FA">
        <w:rPr>
          <w:lang w:val="en-US"/>
        </w:rPr>
        <w:fldChar w:fldCharType="separate"/>
      </w:r>
      <w:r w:rsidR="000A1990">
        <w:rPr>
          <w:lang w:val="en-US"/>
        </w:rPr>
        <w:t>(M. Mitchell, 2019; Ziegelmayer, 2021)</w:t>
      </w:r>
      <w:r w:rsidRPr="00EF10FA">
        <w:rPr>
          <w:lang w:val="en-US"/>
        </w:rPr>
        <w:fldChar w:fldCharType="end"/>
      </w:r>
      <w:r w:rsidRPr="00EF10FA">
        <w:rPr>
          <w:lang w:val="en-US"/>
        </w:rPr>
        <w:t xml:space="preserve">. Therefore, use AI primarily as a tool, not as a replacement for your own thinking. </w:t>
      </w:r>
    </w:p>
    <w:p w14:paraId="37803A91" w14:textId="54CD00AF" w:rsidR="000A459C" w:rsidRPr="009F0948" w:rsidRDefault="000A459C" w:rsidP="000A459C">
      <w:pPr>
        <w:rPr>
          <w:lang w:val="en-US"/>
        </w:rPr>
      </w:pPr>
      <w:r w:rsidRPr="00EF10FA">
        <w:rPr>
          <w:lang w:val="en-US"/>
        </w:rPr>
        <w:lastRenderedPageBreak/>
        <w:t>Learning support use means that you use AI as, for example, a sparring partner, not as the writer of your essay. Try</w:t>
      </w:r>
      <w:r w:rsidR="78006D97" w:rsidRPr="00EF10FA">
        <w:rPr>
          <w:lang w:val="en-US"/>
        </w:rPr>
        <w:t>ing</w:t>
      </w:r>
      <w:r w:rsidRPr="00EF10FA">
        <w:rPr>
          <w:lang w:val="en-US"/>
        </w:rPr>
        <w:t xml:space="preserve"> multiple prompts, compar</w:t>
      </w:r>
      <w:r w:rsidR="1D1D1BCD" w:rsidRPr="00EF10FA">
        <w:rPr>
          <w:lang w:val="en-US"/>
        </w:rPr>
        <w:t>ing</w:t>
      </w:r>
      <w:r w:rsidRPr="00EF10FA">
        <w:rPr>
          <w:lang w:val="en-US"/>
        </w:rPr>
        <w:t xml:space="preserve"> outputs, </w:t>
      </w:r>
      <w:r w:rsidR="45D5EA0B" w:rsidRPr="00EF10FA">
        <w:rPr>
          <w:lang w:val="en-US"/>
        </w:rPr>
        <w:t xml:space="preserve">and </w:t>
      </w:r>
      <w:r w:rsidRPr="00EF10FA">
        <w:rPr>
          <w:lang w:val="en-US"/>
        </w:rPr>
        <w:t>experiment</w:t>
      </w:r>
      <w:r w:rsidR="319F6765" w:rsidRPr="00EF10FA">
        <w:rPr>
          <w:lang w:val="en-US"/>
        </w:rPr>
        <w:t>ing</w:t>
      </w:r>
      <w:r w:rsidRPr="00EF10FA">
        <w:rPr>
          <w:lang w:val="en-US"/>
        </w:rPr>
        <w:t xml:space="preserve"> with formats. Let AI counter your argument </w:t>
      </w:r>
      <w:r w:rsidR="009F0948" w:rsidRPr="00EF10FA">
        <w:rPr>
          <w:lang w:val="en-US"/>
        </w:rPr>
        <w:t>structure or</w:t>
      </w:r>
      <w:r w:rsidRPr="00EF10FA">
        <w:rPr>
          <w:lang w:val="en-US"/>
        </w:rPr>
        <w:t xml:space="preserve"> give a surprising perspective on your thesis topic. But always make sure you are the one creating, selecting, reviewing and rewriting. After all, these skills are valuable not only academically, but also in the workplace and in the public debate about AI. By critically practicing </w:t>
      </w:r>
      <w:r w:rsidR="1A63506D" w:rsidRPr="00EF10FA">
        <w:rPr>
          <w:lang w:val="en-US"/>
        </w:rPr>
        <w:t xml:space="preserve">with </w:t>
      </w:r>
      <w:r w:rsidRPr="00EF10FA">
        <w:rPr>
          <w:lang w:val="en-US"/>
        </w:rPr>
        <w:t>AI applications now, you are preparing yourself for a future where human-machine collaboration is the norm.</w:t>
      </w:r>
    </w:p>
    <w:p w14:paraId="4D53968E" w14:textId="39600ACE" w:rsidR="000A459C" w:rsidRPr="009F0948" w:rsidRDefault="00FB68A4" w:rsidP="00FB68A4">
      <w:pPr>
        <w:pStyle w:val="Boxheading"/>
        <w:rPr>
          <w:lang w:val="en-US"/>
        </w:rPr>
      </w:pPr>
      <w:bookmarkStart w:id="155" w:name="_Toc198722229"/>
      <w:bookmarkStart w:id="156" w:name="_Toc198711530"/>
      <w:bookmarkStart w:id="157" w:name="_Toc199525334"/>
      <w:bookmarkStart w:id="158" w:name="_Toc199584992"/>
      <w:bookmarkStart w:id="159" w:name="_Toc208671247"/>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2</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6</w:t>
      </w:r>
      <w:r w:rsidR="00E73285">
        <w:rPr>
          <w:lang w:val="en-US"/>
        </w:rPr>
        <w:fldChar w:fldCharType="end"/>
      </w:r>
      <w:r w:rsidRPr="00EF10FA">
        <w:rPr>
          <w:lang w:val="en-US"/>
        </w:rPr>
        <w:t xml:space="preserve"> </w:t>
      </w:r>
      <w:r w:rsidR="00005E95" w:rsidRPr="00EF10FA">
        <w:rPr>
          <w:lang w:val="en-US"/>
        </w:rPr>
        <w:t>-</w:t>
      </w:r>
      <w:r w:rsidR="3BC52BFD" w:rsidRPr="00EF10FA">
        <w:rPr>
          <w:lang w:val="en-US"/>
        </w:rPr>
        <w:t xml:space="preserve"> </w:t>
      </w:r>
      <w:r w:rsidR="000A459C" w:rsidRPr="00EF10FA">
        <w:rPr>
          <w:lang w:val="en-US"/>
        </w:rPr>
        <w:t>How generative AI encourages you to learn better</w:t>
      </w:r>
      <w:bookmarkEnd w:id="155"/>
      <w:bookmarkEnd w:id="156"/>
      <w:bookmarkEnd w:id="157"/>
      <w:bookmarkEnd w:id="158"/>
      <w:bookmarkEnd w:id="159"/>
    </w:p>
    <w:p w14:paraId="1AC3A32D" w14:textId="4F1B14EA" w:rsidR="000A459C" w:rsidRPr="0069719F" w:rsidRDefault="000A459C" w:rsidP="00CB59C8">
      <w:pPr>
        <w:pStyle w:val="Boxtext"/>
        <w:rPr>
          <w:lang w:val="en-US"/>
        </w:rPr>
      </w:pPr>
      <w:r w:rsidRPr="00EF10FA">
        <w:rPr>
          <w:lang w:val="en-US"/>
        </w:rPr>
        <w:t xml:space="preserve">Instead of seeing generative AI as an easy tool to quickly create or invent something, you can use it as a mirror. Have ChatGPT </w:t>
      </w:r>
      <w:proofErr w:type="gramStart"/>
      <w:r w:rsidRPr="00EF10FA">
        <w:rPr>
          <w:lang w:val="en-US"/>
        </w:rPr>
        <w:t>give an explanation of</w:t>
      </w:r>
      <w:proofErr w:type="gramEnd"/>
      <w:r w:rsidRPr="00EF10FA">
        <w:rPr>
          <w:lang w:val="en-US"/>
        </w:rPr>
        <w:t xml:space="preserve"> a tricky concept and see if you understand the explanation. Then ask a better question or improve the explanation yourself. By actively questioning and correcting AI, you</w:t>
      </w:r>
      <w:r w:rsidR="158A7C14" w:rsidRPr="00EF10FA">
        <w:rPr>
          <w:lang w:val="en-US"/>
        </w:rPr>
        <w:t xml:space="preserve"> can</w:t>
      </w:r>
      <w:r w:rsidRPr="00EF10FA">
        <w:rPr>
          <w:lang w:val="en-US"/>
        </w:rPr>
        <w:t xml:space="preserve"> train your thinking skills. This kind of metacognitive use of generative AI aligns with deep learning and critical academic thinking</w:t>
      </w:r>
      <w:r w:rsidR="0069719F">
        <w:rPr>
          <w:lang w:val="en-US"/>
        </w:rPr>
        <w:t xml:space="preserve"> </w:t>
      </w:r>
      <w:r w:rsidRPr="00EF10FA">
        <w:rPr>
          <w:lang w:val="en-US"/>
        </w:rPr>
        <w:fldChar w:fldCharType="begin"/>
      </w:r>
      <w:r w:rsidR="001C690D">
        <w:rPr>
          <w:lang w:val="en-US"/>
        </w:rPr>
        <w:instrText xml:space="preserve"> ADDIN ZOTERO_ITEM CSL_CITATION {"citationID":"JmNktQb3","properties":{"formattedCitation":"(Luckin et al., 2022)","plainCitation":"(Luckin et al., 2022)","noteIndex":0},"citationItems":[{"id":16895,"uris":["http://zotero.org/users/1688/items/9YW26VTP"],"itemData":{"id":16895,"type":"book","publisher":"Pearson Education","title":"Intelligence Unleashed: An Argument for AI in Education","author":[{"family":"Luckin","given":"R."},{"family":"Holmes","given":"W."},{"family":"Griffiths","given":"M."},{"family":"Forcier","given":"L. B."}],"issued":{"date-parts":[["2022"]]}}}],"schema":"https://github.com/citation-style-language/schema/raw/master/csl-citation.json"} </w:instrText>
      </w:r>
      <w:r w:rsidRPr="00EF10FA">
        <w:rPr>
          <w:lang w:val="en-US"/>
        </w:rPr>
        <w:fldChar w:fldCharType="separate"/>
      </w:r>
      <w:r w:rsidR="000E75E7">
        <w:rPr>
          <w:lang w:val="en-US"/>
        </w:rPr>
        <w:t>(Luckin et al., 2022)</w:t>
      </w:r>
      <w:r w:rsidRPr="00EF10FA">
        <w:rPr>
          <w:lang w:val="en-US"/>
        </w:rPr>
        <w:fldChar w:fldCharType="end"/>
      </w:r>
      <w:r w:rsidR="0069719F">
        <w:rPr>
          <w:lang w:val="en-US"/>
        </w:rPr>
        <w:t>.</w:t>
      </w:r>
    </w:p>
    <w:p w14:paraId="5E57A3CD" w14:textId="49BC5029" w:rsidR="000A459C" w:rsidRPr="0069719F" w:rsidRDefault="000A459C" w:rsidP="00435754">
      <w:pPr>
        <w:pStyle w:val="Heading2"/>
        <w:rPr>
          <w:lang w:val="en-US"/>
        </w:rPr>
      </w:pPr>
      <w:bookmarkStart w:id="160" w:name="_Toc208677685"/>
      <w:r w:rsidRPr="00EF10FA">
        <w:rPr>
          <w:lang w:val="en-US"/>
        </w:rPr>
        <w:t xml:space="preserve">Confidence in </w:t>
      </w:r>
      <w:r w:rsidR="6994BB28" w:rsidRPr="00EF10FA">
        <w:rPr>
          <w:lang w:val="en-US"/>
        </w:rPr>
        <w:t>your work</w:t>
      </w:r>
      <w:bookmarkEnd w:id="160"/>
    </w:p>
    <w:p w14:paraId="6333E0FD" w14:textId="0B8C2988" w:rsidR="000A459C" w:rsidRPr="00A25D8F" w:rsidRDefault="25191387" w:rsidP="000A459C">
      <w:pPr>
        <w:rPr>
          <w:lang w:val="en-US" w:eastAsia="en-US"/>
        </w:rPr>
      </w:pPr>
      <w:r w:rsidRPr="00EF10FA">
        <w:rPr>
          <w:lang w:val="en-US"/>
        </w:rPr>
        <w:t xml:space="preserve">What about actually </w:t>
      </w:r>
      <w:r w:rsidR="343FD69F" w:rsidRPr="00EF10FA">
        <w:rPr>
          <w:lang w:val="en-US"/>
        </w:rPr>
        <w:t>using generative AI to create texts or other products</w:t>
      </w:r>
      <w:r w:rsidR="7B1958E1" w:rsidRPr="00EF10FA">
        <w:rPr>
          <w:lang w:val="en-US"/>
        </w:rPr>
        <w:t xml:space="preserve">? </w:t>
      </w:r>
      <w:r w:rsidR="343FD69F" w:rsidRPr="00EF10FA">
        <w:rPr>
          <w:lang w:val="en-US"/>
        </w:rPr>
        <w:t xml:space="preserve">Even if you are transparent </w:t>
      </w:r>
      <w:r w:rsidR="5DFA32A1" w:rsidRPr="00EF10FA">
        <w:rPr>
          <w:lang w:val="en-US"/>
        </w:rPr>
        <w:t xml:space="preserve">about </w:t>
      </w:r>
      <w:r w:rsidR="68E05325" w:rsidRPr="00EF10FA">
        <w:rPr>
          <w:lang w:val="en-US"/>
        </w:rPr>
        <w:t>it</w:t>
      </w:r>
      <w:r w:rsidR="343FD69F" w:rsidRPr="00EF10FA">
        <w:rPr>
          <w:lang w:val="en-US"/>
        </w:rPr>
        <w:t xml:space="preserve">, doubts may arise about you as a person. </w:t>
      </w:r>
      <w:r w:rsidR="2025B81D" w:rsidRPr="00EF10FA">
        <w:rPr>
          <w:lang w:val="en-US"/>
        </w:rPr>
        <w:t xml:space="preserve">For example, </w:t>
      </w:r>
      <w:r w:rsidR="6917BCD9" w:rsidRPr="00EF10FA">
        <w:rPr>
          <w:lang w:val="en-US"/>
        </w:rPr>
        <w:t xml:space="preserve">Dennis </w:t>
      </w:r>
      <w:proofErr w:type="spellStart"/>
      <w:r w:rsidR="6917BCD9" w:rsidRPr="00EF10FA">
        <w:rPr>
          <w:lang w:val="en-US"/>
        </w:rPr>
        <w:t>Vaendel</w:t>
      </w:r>
      <w:proofErr w:type="spellEnd"/>
      <w:r w:rsidR="6377C1F8" w:rsidRPr="00EF10FA">
        <w:rPr>
          <w:lang w:val="en-US"/>
        </w:rPr>
        <w:t xml:space="preserve"> </w:t>
      </w:r>
      <w:r w:rsidRPr="00EF10FA">
        <w:rPr>
          <w:lang w:val="en-US"/>
        </w:rPr>
        <w:fldChar w:fldCharType="begin"/>
      </w:r>
      <w:r w:rsidRPr="00EF10FA">
        <w:rPr>
          <w:lang w:val="en-US"/>
        </w:rPr>
        <w:instrText xml:space="preserve"> ADDIN ZOTERO_ITEM CSL_CITATION {"citationID":"iybTDykp","properties":{"formattedCitation":"(2025)","plainCitation":"(2025)","noteIndex":0},"citationItems":[{"id":17216,"uris":["http://zotero.org/users/1688/items/LL67ZZAM"],"itemData":{"id":17216,"type":"post-weblog","abstract":"Observant Online is de online versie van het onafhankelijke universiteitsblad van de Universiteit Maastricht","container-title":"Observant","language":"nl-NL","title":"Je motivatiebrief schrijven met ChatGPT? “Die kandidaten zijn sowieso zwak”","title-short":"Je motivatiebrief schrijven met ChatGPT?","URL":"https://www.observantonline.nl/Home/Artikelen/id/63439/je-motivatiebrief-schrijven-met-chatgpt-die-kandidaten-zijn-sowieso-zwak","author":[{"family":"Vaendel","given":"Dennis"}],"accessed":{"date-parts":[["2025",6,24]]},"issued":{"date-parts":[["2025",6,16]]}},"suppress-author":true}],"schema":"https://github.com/citation-style-language/schema/raw/master/csl-citation.json"} </w:instrText>
      </w:r>
      <w:r w:rsidRPr="00EF10FA">
        <w:rPr>
          <w:lang w:val="en-US"/>
        </w:rPr>
        <w:fldChar w:fldCharType="separate"/>
      </w:r>
      <w:r w:rsidR="6917BCD9" w:rsidRPr="00EF10FA">
        <w:rPr>
          <w:lang w:val="en-US"/>
        </w:rPr>
        <w:t>(2025)</w:t>
      </w:r>
      <w:r w:rsidRPr="00EF10FA">
        <w:rPr>
          <w:lang w:val="en-US"/>
        </w:rPr>
        <w:fldChar w:fldCharType="end"/>
      </w:r>
      <w:r w:rsidR="6E8BFCD8" w:rsidRPr="00EF10FA">
        <w:rPr>
          <w:lang w:val="en-US"/>
        </w:rPr>
        <w:t xml:space="preserve"> writes in </w:t>
      </w:r>
      <w:r w:rsidR="6917BCD9" w:rsidRPr="00EF10FA">
        <w:rPr>
          <w:lang w:val="en-US"/>
        </w:rPr>
        <w:t>the university newspaper of Maastricht University</w:t>
      </w:r>
      <w:r w:rsidR="610292C6" w:rsidRPr="00EF10FA">
        <w:rPr>
          <w:lang w:val="en-US"/>
        </w:rPr>
        <w:t xml:space="preserve">, </w:t>
      </w:r>
      <w:r w:rsidR="6E8BFCD8" w:rsidRPr="00EF10FA">
        <w:rPr>
          <w:lang w:val="en-US"/>
        </w:rPr>
        <w:t xml:space="preserve">that cover letters </w:t>
      </w:r>
      <w:r w:rsidR="25881053" w:rsidRPr="00EF10FA">
        <w:rPr>
          <w:lang w:val="en-US"/>
        </w:rPr>
        <w:t xml:space="preserve">visibly </w:t>
      </w:r>
      <w:r w:rsidR="6E8BFCD8" w:rsidRPr="00EF10FA">
        <w:rPr>
          <w:lang w:val="en-US"/>
        </w:rPr>
        <w:t xml:space="preserve">written using generative AI </w:t>
      </w:r>
      <w:r w:rsidR="6917BCD9" w:rsidRPr="00EF10FA">
        <w:rPr>
          <w:lang w:val="en-US"/>
        </w:rPr>
        <w:t>immediately create doubts about the candidate's suitability</w:t>
      </w:r>
      <w:r w:rsidR="610292C6" w:rsidRPr="00EF10FA">
        <w:rPr>
          <w:lang w:val="en-US"/>
        </w:rPr>
        <w:t xml:space="preserve">. </w:t>
      </w:r>
      <w:r w:rsidR="343FD69F" w:rsidRPr="00EF10FA">
        <w:rPr>
          <w:lang w:val="en-US"/>
        </w:rPr>
        <w:t xml:space="preserve">In an article by </w:t>
      </w:r>
      <w:r w:rsidR="252D1486" w:rsidRPr="00EF10FA">
        <w:rPr>
          <w:lang w:val="en-US"/>
        </w:rPr>
        <w:t>d</w:t>
      </w:r>
      <w:r w:rsidR="343FD69F" w:rsidRPr="00EF10FA">
        <w:rPr>
          <w:lang w:val="en-US"/>
        </w:rPr>
        <w:t>e Correspondent, Michel de Hoog</w:t>
      </w:r>
      <w:r w:rsidR="6615A232" w:rsidRPr="00EF10FA">
        <w:rPr>
          <w:lang w:val="en-US"/>
        </w:rPr>
        <w:t xml:space="preserve"> </w:t>
      </w:r>
      <w:r w:rsidRPr="00EF10FA">
        <w:rPr>
          <w:lang w:val="en-US" w:eastAsia="en-US"/>
        </w:rPr>
        <w:fldChar w:fldCharType="begin"/>
      </w:r>
      <w:r w:rsidRPr="00EF10FA">
        <w:rPr>
          <w:lang w:val="en-US" w:eastAsia="en-US"/>
        </w:rPr>
        <w:instrText xml:space="preserve"> ADDIN ZOTERO_ITEM CSL_CITATION {"citationID":"TSAQVLMo","properties":{"formattedCitation":"(2025)","plainCitation":"(2025)","noteIndex":0},"citationItems":[{"id":17180,"uris":["http://zotero.org/users/1688/items/4YYK799Z"],"itemData":{"id":17180,"type":"webpage","abstract":"Als je eerlijk ‘toegeeft’ dat je AI hebt gebruikt voor die flitsende presentatie of dat steengoede jaarverslag, vertrouwen je collega’s je niet meer. We vinden transparantie heel belangrijk, blijkt uit recent onderzoek – maar over AI kun je beter je mond houden. (Als je maar niet betrapt wordt.)","container-title":"De Correspondent","language":"nl","title":"Ja, AI kan je productiever maken. Maar wie vertrouwt jou dan nog?","URL":"https://decorrespondent.nl/16133/ja-ai-kan-je-productiever-maken-maar-wie-vertrouwt-jou-dan-nog/9699d435-5d3f-0755-0dae-309ff9658c99","author":[{"family":"Hoog","given":"Michiel","dropping-particle":"de"}],"accessed":{"date-parts":[["2025",6,2]]},"issued":{"date-parts":[["2025",6,2]]}},"suppress-author":true}],"schema":"https://github.com/citation-style-language/schema/raw/master/csl-citation.json"} </w:instrText>
      </w:r>
      <w:r w:rsidRPr="00EF10FA">
        <w:rPr>
          <w:lang w:val="en-US" w:eastAsia="en-US"/>
        </w:rPr>
        <w:fldChar w:fldCharType="separate"/>
      </w:r>
      <w:r w:rsidR="343FD69F" w:rsidRPr="00EF10FA">
        <w:rPr>
          <w:lang w:val="en-US"/>
        </w:rPr>
        <w:t>(2025)</w:t>
      </w:r>
      <w:r w:rsidRPr="00EF10FA">
        <w:rPr>
          <w:lang w:val="en-US" w:eastAsia="en-US"/>
        </w:rPr>
        <w:fldChar w:fldCharType="end"/>
      </w:r>
      <w:r w:rsidR="343FD69F" w:rsidRPr="00EF10FA">
        <w:rPr>
          <w:lang w:val="en-US"/>
        </w:rPr>
        <w:t xml:space="preserve"> paints a complex picture </w:t>
      </w:r>
      <w:r w:rsidR="610292C6" w:rsidRPr="00EF10FA">
        <w:rPr>
          <w:lang w:val="en-US"/>
        </w:rPr>
        <w:t xml:space="preserve">about this </w:t>
      </w:r>
      <w:r w:rsidR="343FD69F" w:rsidRPr="00EF10FA">
        <w:rPr>
          <w:lang w:val="en-US"/>
        </w:rPr>
        <w:t>based on research. It</w:t>
      </w:r>
      <w:r w:rsidR="141C2672" w:rsidRPr="00EF10FA">
        <w:rPr>
          <w:lang w:val="en-US"/>
        </w:rPr>
        <w:t xml:space="preserve"> indicates </w:t>
      </w:r>
      <w:r w:rsidR="343FD69F" w:rsidRPr="00EF10FA">
        <w:rPr>
          <w:lang w:val="en-US"/>
        </w:rPr>
        <w:t xml:space="preserve">that people who admit to having used AI for presentations, </w:t>
      </w:r>
      <w:r w:rsidR="24775C6F" w:rsidRPr="00EF10FA">
        <w:rPr>
          <w:lang w:val="en-US"/>
        </w:rPr>
        <w:t>reports, or</w:t>
      </w:r>
      <w:r w:rsidR="343FD69F" w:rsidRPr="00EF10FA">
        <w:rPr>
          <w:lang w:val="en-US"/>
        </w:rPr>
        <w:t xml:space="preserve"> emails are </w:t>
      </w:r>
      <w:r w:rsidR="6623C6B7" w:rsidRPr="00EF10FA">
        <w:rPr>
          <w:lang w:val="en-US"/>
        </w:rPr>
        <w:t>considered</w:t>
      </w:r>
      <w:r w:rsidR="343FD69F" w:rsidRPr="00EF10FA">
        <w:rPr>
          <w:lang w:val="en-US"/>
        </w:rPr>
        <w:t xml:space="preserve"> less capable and trustworthy, </w:t>
      </w:r>
      <w:r w:rsidR="0825EE5B" w:rsidRPr="00EF10FA">
        <w:rPr>
          <w:lang w:val="en-US"/>
        </w:rPr>
        <w:t>even though</w:t>
      </w:r>
      <w:r w:rsidR="343FD69F" w:rsidRPr="00EF10FA">
        <w:rPr>
          <w:lang w:val="en-US"/>
        </w:rPr>
        <w:t xml:space="preserve"> their work may be better. </w:t>
      </w:r>
      <w:r w:rsidR="0069719F" w:rsidRPr="00EF10FA">
        <w:rPr>
          <w:lang w:val="en-US"/>
        </w:rPr>
        <w:t>So,</w:t>
      </w:r>
      <w:r w:rsidR="40D257A8" w:rsidRPr="00EF10FA">
        <w:rPr>
          <w:lang w:val="en-US"/>
        </w:rPr>
        <w:t xml:space="preserve"> </w:t>
      </w:r>
      <w:r w:rsidR="343FD69F" w:rsidRPr="00EF10FA">
        <w:rPr>
          <w:lang w:val="en-US"/>
        </w:rPr>
        <w:t xml:space="preserve">this </w:t>
      </w:r>
      <w:r w:rsidR="40D257A8" w:rsidRPr="00EF10FA">
        <w:rPr>
          <w:lang w:val="en-US"/>
        </w:rPr>
        <w:t xml:space="preserve">causes </w:t>
      </w:r>
      <w:r w:rsidR="343FD69F" w:rsidRPr="00EF10FA">
        <w:rPr>
          <w:lang w:val="en-US"/>
        </w:rPr>
        <w:t>a paradox where honesty about AI use</w:t>
      </w:r>
      <w:r w:rsidR="65A99ED3" w:rsidRPr="00EF10FA">
        <w:rPr>
          <w:lang w:val="en-US"/>
        </w:rPr>
        <w:t xml:space="preserve"> </w:t>
      </w:r>
      <w:r w:rsidR="00A14D2D">
        <w:rPr>
          <w:lang w:val="en-US"/>
        </w:rPr>
        <w:t>-</w:t>
      </w:r>
      <w:r w:rsidR="65A99ED3" w:rsidRPr="00EF10FA">
        <w:rPr>
          <w:lang w:val="en-US"/>
        </w:rPr>
        <w:t xml:space="preserve"> </w:t>
      </w:r>
      <w:r w:rsidR="343FD69F" w:rsidRPr="00EF10FA">
        <w:rPr>
          <w:lang w:val="en-US"/>
        </w:rPr>
        <w:t>normally good for trust</w:t>
      </w:r>
      <w:r w:rsidR="5ED22149" w:rsidRPr="00EF10FA">
        <w:rPr>
          <w:lang w:val="en-US"/>
        </w:rPr>
        <w:t xml:space="preserve"> </w:t>
      </w:r>
      <w:r w:rsidR="00A14D2D">
        <w:rPr>
          <w:lang w:val="en-US"/>
        </w:rPr>
        <w:t>-</w:t>
      </w:r>
      <w:r w:rsidR="5ED22149" w:rsidRPr="00EF10FA">
        <w:rPr>
          <w:lang w:val="en-US"/>
        </w:rPr>
        <w:t xml:space="preserve"> </w:t>
      </w:r>
      <w:r w:rsidR="343FD69F" w:rsidRPr="00EF10FA">
        <w:rPr>
          <w:lang w:val="en-US"/>
        </w:rPr>
        <w:t xml:space="preserve">backfires and many employees therefore conceal their AI use as </w:t>
      </w:r>
      <w:r w:rsidR="2BABDFCE" w:rsidRPr="00EF10FA">
        <w:rPr>
          <w:lang w:val="en-US"/>
        </w:rPr>
        <w:t>‘</w:t>
      </w:r>
      <w:r w:rsidR="343FD69F" w:rsidRPr="00EF10FA">
        <w:rPr>
          <w:lang w:val="en-US"/>
        </w:rPr>
        <w:t>secret cyborgs</w:t>
      </w:r>
      <w:r w:rsidR="60F040D7" w:rsidRPr="00EF10FA">
        <w:rPr>
          <w:lang w:val="en-US"/>
        </w:rPr>
        <w:t>’</w:t>
      </w:r>
      <w:r w:rsidR="343FD69F" w:rsidRPr="00EF10FA">
        <w:rPr>
          <w:lang w:val="en-US"/>
        </w:rPr>
        <w:t xml:space="preserve">. </w:t>
      </w:r>
      <w:r w:rsidR="28C98CF0" w:rsidRPr="00EF10FA">
        <w:rPr>
          <w:lang w:val="en-US"/>
        </w:rPr>
        <w:t>But those caught doing so</w:t>
      </w:r>
      <w:r w:rsidR="4273B44F" w:rsidRPr="00EF10FA">
        <w:rPr>
          <w:lang w:val="en-US"/>
        </w:rPr>
        <w:t>,</w:t>
      </w:r>
      <w:r w:rsidR="28C98CF0" w:rsidRPr="00EF10FA">
        <w:rPr>
          <w:lang w:val="en-US"/>
        </w:rPr>
        <w:t xml:space="preserve"> </w:t>
      </w:r>
      <w:r w:rsidR="23B2E597" w:rsidRPr="00EF10FA">
        <w:rPr>
          <w:lang w:val="en-US"/>
        </w:rPr>
        <w:t>again,</w:t>
      </w:r>
      <w:r w:rsidR="672A8EC7" w:rsidRPr="00EF10FA">
        <w:rPr>
          <w:lang w:val="en-US"/>
        </w:rPr>
        <w:t xml:space="preserve"> </w:t>
      </w:r>
      <w:r w:rsidR="28C98CF0" w:rsidRPr="00EF10FA">
        <w:rPr>
          <w:lang w:val="en-US"/>
        </w:rPr>
        <w:t xml:space="preserve">risk </w:t>
      </w:r>
      <w:r w:rsidR="343FD69F" w:rsidRPr="00EF10FA">
        <w:rPr>
          <w:lang w:val="en-US"/>
        </w:rPr>
        <w:t xml:space="preserve">even greater reputational damage, as evidenced by examples of lawyers and writers </w:t>
      </w:r>
      <w:r w:rsidR="19B53A29" w:rsidRPr="00EF10FA">
        <w:rPr>
          <w:lang w:val="en-US"/>
        </w:rPr>
        <w:t xml:space="preserve">with </w:t>
      </w:r>
      <w:r w:rsidR="343FD69F" w:rsidRPr="00EF10FA">
        <w:rPr>
          <w:lang w:val="en-US"/>
        </w:rPr>
        <w:t xml:space="preserve">damaged </w:t>
      </w:r>
      <w:r w:rsidR="70DDC0CF" w:rsidRPr="00EF10FA">
        <w:rPr>
          <w:lang w:val="en-US"/>
        </w:rPr>
        <w:t>careers</w:t>
      </w:r>
      <w:r w:rsidR="343FD69F" w:rsidRPr="00EF10FA">
        <w:rPr>
          <w:lang w:val="en-US"/>
        </w:rPr>
        <w:t>. The question remains whether this distrust is temporary and will subside as AI becomes more established, or whether doubts about authenticity and deployment will remain.</w:t>
      </w:r>
      <w:r w:rsidR="7619CF08" w:rsidRPr="00EF10FA">
        <w:rPr>
          <w:lang w:val="en-US"/>
        </w:rPr>
        <w:t xml:space="preserve"> What do you think?</w:t>
      </w:r>
    </w:p>
    <w:p w14:paraId="584B2ADE" w14:textId="77777777" w:rsidR="000A459C" w:rsidRPr="00A25D8F" w:rsidRDefault="000A459C" w:rsidP="00435754">
      <w:pPr>
        <w:pStyle w:val="Heading2"/>
        <w:rPr>
          <w:lang w:val="en-US"/>
        </w:rPr>
      </w:pPr>
      <w:bookmarkStart w:id="161" w:name="_Toc208677686"/>
      <w:r w:rsidRPr="00EF10FA">
        <w:rPr>
          <w:lang w:val="en-US"/>
        </w:rPr>
        <w:t>Self-study questions</w:t>
      </w:r>
      <w:bookmarkEnd w:id="161"/>
    </w:p>
    <w:p w14:paraId="56B86223" w14:textId="77777777" w:rsidR="000A459C" w:rsidRPr="00A25D8F" w:rsidRDefault="000A459C" w:rsidP="00FA77AD">
      <w:pPr>
        <w:pStyle w:val="Heading3"/>
        <w:rPr>
          <w:lang w:val="en-US"/>
        </w:rPr>
      </w:pPr>
      <w:r w:rsidRPr="00EF10FA">
        <w:rPr>
          <w:lang w:val="en-US"/>
        </w:rPr>
        <w:t>Check questions</w:t>
      </w:r>
    </w:p>
    <w:p w14:paraId="7A99AA3C" w14:textId="6D9D35BF" w:rsidR="000A459C" w:rsidRPr="00A25D8F" w:rsidRDefault="343FD69F" w:rsidP="000A459C">
      <w:pPr>
        <w:pStyle w:val="whitespace-normal"/>
        <w:numPr>
          <w:ilvl w:val="0"/>
          <w:numId w:val="65"/>
        </w:numPr>
        <w:rPr>
          <w:lang w:val="en-US"/>
        </w:rPr>
      </w:pPr>
      <w:r w:rsidRPr="00EF10FA">
        <w:rPr>
          <w:lang w:val="en-US"/>
        </w:rPr>
        <w:t xml:space="preserve">What is the difference between generative AI and classical AI? Give an example </w:t>
      </w:r>
      <w:r w:rsidR="4F60090E" w:rsidRPr="00EF10FA">
        <w:rPr>
          <w:lang w:val="en-US"/>
        </w:rPr>
        <w:t>of both</w:t>
      </w:r>
      <w:r w:rsidRPr="00EF10FA">
        <w:rPr>
          <w:lang w:val="en-US"/>
        </w:rPr>
        <w:t>.</w:t>
      </w:r>
    </w:p>
    <w:p w14:paraId="7424B19C" w14:textId="374C7866" w:rsidR="000A459C" w:rsidRPr="00A25D8F" w:rsidRDefault="000A459C" w:rsidP="000A459C">
      <w:pPr>
        <w:pStyle w:val="whitespace-normal"/>
        <w:numPr>
          <w:ilvl w:val="0"/>
          <w:numId w:val="65"/>
        </w:numPr>
        <w:rPr>
          <w:lang w:val="en-US"/>
        </w:rPr>
      </w:pPr>
      <w:r w:rsidRPr="00EF10FA">
        <w:rPr>
          <w:lang w:val="en-US"/>
        </w:rPr>
        <w:t>What is a prompt</w:t>
      </w:r>
      <w:r w:rsidR="21835687" w:rsidRPr="00EF10FA">
        <w:rPr>
          <w:lang w:val="en-US"/>
        </w:rPr>
        <w:t>, and</w:t>
      </w:r>
      <w:r w:rsidRPr="00EF10FA">
        <w:rPr>
          <w:lang w:val="en-US"/>
        </w:rPr>
        <w:t xml:space="preserve"> why is it important to formulate specific and clear prompts?</w:t>
      </w:r>
    </w:p>
    <w:p w14:paraId="3EBEAA94" w14:textId="77777777" w:rsidR="000A459C" w:rsidRPr="00A25D8F" w:rsidRDefault="000A459C" w:rsidP="000A459C">
      <w:pPr>
        <w:pStyle w:val="whitespace-normal"/>
        <w:numPr>
          <w:ilvl w:val="0"/>
          <w:numId w:val="65"/>
        </w:numPr>
        <w:rPr>
          <w:lang w:val="en-US"/>
        </w:rPr>
      </w:pPr>
      <w:r w:rsidRPr="00EF10FA">
        <w:rPr>
          <w:lang w:val="en-US"/>
        </w:rPr>
        <w:t>Name three concrete ways you, as a student, can use generative AI to support your study process.</w:t>
      </w:r>
    </w:p>
    <w:p w14:paraId="33A2C1D0" w14:textId="77777777" w:rsidR="000A459C" w:rsidRPr="00A25D8F" w:rsidRDefault="000A459C" w:rsidP="00FA77AD">
      <w:pPr>
        <w:pStyle w:val="Heading3"/>
        <w:rPr>
          <w:lang w:val="en-US"/>
        </w:rPr>
      </w:pPr>
      <w:r w:rsidRPr="00EF10FA">
        <w:rPr>
          <w:lang w:val="en-US"/>
        </w:rPr>
        <w:t>Reflection Questions</w:t>
      </w:r>
    </w:p>
    <w:p w14:paraId="05F21E6F" w14:textId="60ABB122" w:rsidR="000A459C" w:rsidRPr="00A25D8F" w:rsidRDefault="343FD69F" w:rsidP="000A459C">
      <w:pPr>
        <w:pStyle w:val="whitespace-normal"/>
        <w:numPr>
          <w:ilvl w:val="0"/>
          <w:numId w:val="66"/>
        </w:numPr>
        <w:rPr>
          <w:lang w:val="en-US"/>
        </w:rPr>
      </w:pPr>
      <w:r w:rsidRPr="00EF10FA">
        <w:rPr>
          <w:lang w:val="en-US"/>
        </w:rPr>
        <w:t>Your fellow student uses ChatGPT to have a complete introduction for his essay written and turns it in without any modifications. He says</w:t>
      </w:r>
      <w:r w:rsidR="688F7D1D" w:rsidRPr="00EF10FA">
        <w:rPr>
          <w:lang w:val="en-US"/>
        </w:rPr>
        <w:t>:</w:t>
      </w:r>
      <w:r w:rsidRPr="00EF10FA">
        <w:rPr>
          <w:lang w:val="en-US"/>
        </w:rPr>
        <w:t xml:space="preserve"> "It's just a tool, right, just like Google?" What </w:t>
      </w:r>
      <w:r w:rsidR="365453FB" w:rsidRPr="00EF10FA">
        <w:rPr>
          <w:lang w:val="en-US"/>
        </w:rPr>
        <w:t>do you think about this</w:t>
      </w:r>
      <w:r w:rsidR="1189AB24" w:rsidRPr="00EF10FA">
        <w:rPr>
          <w:lang w:val="en-US"/>
        </w:rPr>
        <w:t>, and</w:t>
      </w:r>
      <w:r w:rsidRPr="00EF10FA">
        <w:rPr>
          <w:lang w:val="en-US"/>
        </w:rPr>
        <w:t xml:space="preserve"> how would you </w:t>
      </w:r>
      <w:r w:rsidR="71E65ECF" w:rsidRPr="00EF10FA">
        <w:rPr>
          <w:lang w:val="en-US"/>
        </w:rPr>
        <w:t>respond</w:t>
      </w:r>
      <w:r w:rsidRPr="00EF10FA">
        <w:rPr>
          <w:lang w:val="en-US"/>
        </w:rPr>
        <w:t>?</w:t>
      </w:r>
    </w:p>
    <w:p w14:paraId="348641F2" w14:textId="77777777" w:rsidR="000A459C" w:rsidRPr="00A25D8F" w:rsidRDefault="000A459C" w:rsidP="000A459C">
      <w:pPr>
        <w:pStyle w:val="whitespace-normal"/>
        <w:numPr>
          <w:ilvl w:val="0"/>
          <w:numId w:val="66"/>
        </w:numPr>
        <w:rPr>
          <w:lang w:val="en-US"/>
        </w:rPr>
      </w:pPr>
      <w:r w:rsidRPr="00EF10FA">
        <w:rPr>
          <w:lang w:val="en-US"/>
        </w:rPr>
        <w:t>Suppose you regularly use AI tools for your studies and find that you become increasingly dependent on the answers generated. How could you ensure that AI supports rather than undermines your ability to learn?</w:t>
      </w:r>
    </w:p>
    <w:p w14:paraId="1D9CAE8B" w14:textId="77777777" w:rsidR="000A459C" w:rsidRPr="00A25D8F" w:rsidRDefault="000A459C" w:rsidP="00FA77AD">
      <w:pPr>
        <w:pStyle w:val="Heading3"/>
        <w:rPr>
          <w:lang w:val="en-US"/>
        </w:rPr>
      </w:pPr>
      <w:r w:rsidRPr="00EF10FA">
        <w:rPr>
          <w:lang w:val="en-US"/>
        </w:rPr>
        <w:lastRenderedPageBreak/>
        <w:t>Answer suggestions</w:t>
      </w:r>
    </w:p>
    <w:p w14:paraId="1EE0C4DE" w14:textId="3D87F7E8" w:rsidR="000A459C" w:rsidRPr="00A25D8F" w:rsidRDefault="000A459C" w:rsidP="000A459C">
      <w:pPr>
        <w:pStyle w:val="whitespace-normal"/>
        <w:numPr>
          <w:ilvl w:val="0"/>
          <w:numId w:val="67"/>
        </w:numPr>
        <w:rPr>
          <w:lang w:val="en-US"/>
        </w:rPr>
      </w:pPr>
      <w:r w:rsidRPr="00EF10FA">
        <w:rPr>
          <w:lang w:val="en-US"/>
        </w:rPr>
        <w:t xml:space="preserve">Classical AI mainly recognizes and classifies, such as Netflix recommendations or spam filters. Generative AI creates new content such as text, </w:t>
      </w:r>
      <w:r w:rsidR="7A00FA98" w:rsidRPr="00EF10FA">
        <w:rPr>
          <w:lang w:val="en-US"/>
        </w:rPr>
        <w:t>images, or</w:t>
      </w:r>
      <w:r w:rsidRPr="00EF10FA">
        <w:rPr>
          <w:lang w:val="en-US"/>
        </w:rPr>
        <w:t xml:space="preserve"> audio. Examples: Google Maps route planning (classical) versus ChatGPT writing a story (generative).</w:t>
      </w:r>
    </w:p>
    <w:p w14:paraId="2FED3F3B" w14:textId="77777777" w:rsidR="000A459C" w:rsidRPr="00A25D8F" w:rsidRDefault="000A459C" w:rsidP="000A459C">
      <w:pPr>
        <w:pStyle w:val="whitespace-normal"/>
        <w:numPr>
          <w:ilvl w:val="0"/>
          <w:numId w:val="67"/>
        </w:numPr>
        <w:rPr>
          <w:lang w:val="en-US"/>
        </w:rPr>
      </w:pPr>
      <w:r w:rsidRPr="00EF10FA">
        <w:rPr>
          <w:lang w:val="en-US"/>
        </w:rPr>
        <w:t>A prompt is the command or question you give to an AI system. Specific prompts are important because they produce better, more relevant results. Vague prompts lead to vague answers, while detailed prompts with context and desired output give much more useful results.</w:t>
      </w:r>
    </w:p>
    <w:p w14:paraId="3B9F9852" w14:textId="77777777" w:rsidR="000A459C" w:rsidRPr="00A25D8F" w:rsidRDefault="000A459C" w:rsidP="000A459C">
      <w:pPr>
        <w:pStyle w:val="whitespace-normal"/>
        <w:numPr>
          <w:ilvl w:val="0"/>
          <w:numId w:val="67"/>
        </w:numPr>
        <w:rPr>
          <w:lang w:val="en-US"/>
        </w:rPr>
      </w:pPr>
      <w:r w:rsidRPr="00EF10FA">
        <w:rPr>
          <w:lang w:val="en-US"/>
        </w:rPr>
        <w:t>Examples: having notes from lectures automatically summarized, having draft texts restructured or checked for language use, having complex study material explained in simpler terms, generating practice questions, or as interlocutors for practicing presentations.</w:t>
      </w:r>
    </w:p>
    <w:p w14:paraId="74A34C1D" w14:textId="0B9660FD" w:rsidR="000A459C" w:rsidRPr="0069719F" w:rsidRDefault="000A459C" w:rsidP="000A459C">
      <w:pPr>
        <w:pStyle w:val="whitespace-normal"/>
        <w:numPr>
          <w:ilvl w:val="0"/>
          <w:numId w:val="67"/>
        </w:numPr>
        <w:rPr>
          <w:lang w:val="en-US"/>
        </w:rPr>
      </w:pPr>
      <w:r w:rsidRPr="00EF10FA">
        <w:rPr>
          <w:lang w:val="en-US"/>
        </w:rPr>
        <w:t xml:space="preserve">You can emphasize that there is a </w:t>
      </w:r>
      <w:r w:rsidR="4A6A5D5D" w:rsidRPr="00EF10FA">
        <w:rPr>
          <w:lang w:val="en-US"/>
        </w:rPr>
        <w:t>significant</w:t>
      </w:r>
      <w:r w:rsidRPr="00EF10FA">
        <w:rPr>
          <w:lang w:val="en-US"/>
        </w:rPr>
        <w:t xml:space="preserve"> difference between using AI as a tool to learn versus using AI to avoid learning. Google helps you find information that you then </w:t>
      </w:r>
      <w:proofErr w:type="gramStart"/>
      <w:r w:rsidRPr="00EF10FA">
        <w:rPr>
          <w:lang w:val="en-US"/>
        </w:rPr>
        <w:t>have to</w:t>
      </w:r>
      <w:proofErr w:type="gramEnd"/>
      <w:r w:rsidRPr="00EF10FA">
        <w:rPr>
          <w:lang w:val="en-US"/>
        </w:rPr>
        <w:t xml:space="preserve"> understand and process on your own. Copying a complete AI text without </w:t>
      </w:r>
      <w:r w:rsidR="287C154A" w:rsidRPr="00EF10FA">
        <w:rPr>
          <w:lang w:val="en-US"/>
        </w:rPr>
        <w:t xml:space="preserve">your </w:t>
      </w:r>
      <w:r w:rsidRPr="00EF10FA">
        <w:rPr>
          <w:lang w:val="en-US"/>
        </w:rPr>
        <w:t>contribution undermines the learning process and can be considered fraud.</w:t>
      </w:r>
    </w:p>
    <w:p w14:paraId="37ABFBEE" w14:textId="7A455DA7" w:rsidR="000A459C" w:rsidRPr="0069719F" w:rsidRDefault="000A459C" w:rsidP="000A459C">
      <w:pPr>
        <w:pStyle w:val="whitespace-normal"/>
        <w:numPr>
          <w:ilvl w:val="0"/>
          <w:numId w:val="67"/>
        </w:numPr>
        <w:rPr>
          <w:lang w:val="en-US"/>
        </w:rPr>
      </w:pPr>
      <w:r w:rsidRPr="00EF10FA">
        <w:rPr>
          <w:lang w:val="en-US"/>
        </w:rPr>
        <w:t xml:space="preserve">You can set conscious limits, such as thinking about a question yourself before consulting AI, always critically check AI answers and compare them with other </w:t>
      </w:r>
      <w:proofErr w:type="gramStart"/>
      <w:r w:rsidRPr="00EF10FA">
        <w:rPr>
          <w:lang w:val="en-US"/>
        </w:rPr>
        <w:t>sources, and</w:t>
      </w:r>
      <w:proofErr w:type="gramEnd"/>
      <w:r w:rsidRPr="00EF10FA">
        <w:rPr>
          <w:lang w:val="en-US"/>
        </w:rPr>
        <w:t xml:space="preserve"> regularly practice without AI to test your knowledge. Use AI primarily for brainstorming and structuring, not as a substitute for your thinking.</w:t>
      </w:r>
    </w:p>
    <w:p w14:paraId="0BF37727" w14:textId="03B9A56F" w:rsidR="003D0F10" w:rsidRPr="00EF10FA" w:rsidRDefault="003A0D65" w:rsidP="00435754">
      <w:pPr>
        <w:pStyle w:val="Heading2"/>
        <w:rPr>
          <w:lang w:val="en-US"/>
        </w:rPr>
      </w:pPr>
      <w:bookmarkStart w:id="162" w:name="_Toc208677687"/>
      <w:r w:rsidRPr="00EF10FA">
        <w:rPr>
          <w:lang w:val="en-US"/>
        </w:rPr>
        <w:t>Activity</w:t>
      </w:r>
      <w:r w:rsidR="00005E95" w:rsidRPr="00EF10FA">
        <w:rPr>
          <w:lang w:val="en-US"/>
        </w:rPr>
        <w:t xml:space="preserve"> </w:t>
      </w:r>
      <w:r w:rsidR="00A14D2D">
        <w:rPr>
          <w:lang w:val="en-US"/>
        </w:rPr>
        <w:t>-</w:t>
      </w:r>
      <w:r w:rsidR="5AA4F039" w:rsidRPr="00EF10FA">
        <w:rPr>
          <w:lang w:val="en-US"/>
        </w:rPr>
        <w:t xml:space="preserve"> </w:t>
      </w:r>
      <w:r w:rsidR="003D0F10" w:rsidRPr="00EF10FA">
        <w:rPr>
          <w:lang w:val="en-US"/>
        </w:rPr>
        <w:t>How do you use generative AI?</w:t>
      </w:r>
      <w:bookmarkEnd w:id="162"/>
    </w:p>
    <w:p w14:paraId="04D6E772" w14:textId="36BD138A" w:rsidR="000A459C" w:rsidRPr="0069719F" w:rsidRDefault="003D0F10" w:rsidP="72DB26BB">
      <w:pPr>
        <w:rPr>
          <w:lang w:val="en-US" w:eastAsia="en-US"/>
        </w:rPr>
      </w:pPr>
      <w:r w:rsidRPr="00EF10FA">
        <w:rPr>
          <w:lang w:val="en-US" w:eastAsia="en-US"/>
        </w:rPr>
        <w:t xml:space="preserve">Share with your fellow students </w:t>
      </w:r>
      <w:r w:rsidR="185F68FB" w:rsidRPr="00EF10FA">
        <w:rPr>
          <w:lang w:val="en-US" w:eastAsia="en-US"/>
        </w:rPr>
        <w:t xml:space="preserve">on </w:t>
      </w:r>
      <w:hyperlink r:id="rId31">
        <w:r w:rsidR="185F68FB" w:rsidRPr="00EF10FA">
          <w:rPr>
            <w:rStyle w:val="Hyperlink"/>
            <w:lang w:val="en-US" w:eastAsia="en-US"/>
          </w:rPr>
          <w:t>Canvas</w:t>
        </w:r>
      </w:hyperlink>
      <w:r w:rsidR="185F68FB" w:rsidRPr="00EF10FA">
        <w:rPr>
          <w:lang w:val="en-US" w:eastAsia="en-US"/>
        </w:rPr>
        <w:t xml:space="preserve"> </w:t>
      </w:r>
      <w:r w:rsidR="00730BC8">
        <w:rPr>
          <w:lang w:val="en-US" w:eastAsia="en-US"/>
        </w:rPr>
        <w:t xml:space="preserve">at </w:t>
      </w:r>
      <w:hyperlink r:id="rId32" w:history="1">
        <w:r w:rsidR="00730BC8" w:rsidRPr="00B17C3E">
          <w:rPr>
            <w:rStyle w:val="Hyperlink"/>
            <w:lang w:val="en-US" w:eastAsia="en-US"/>
          </w:rPr>
          <w:t>https://canvas.vu.nl/courses/83333/discussion_topics/876576</w:t>
        </w:r>
      </w:hyperlink>
      <w:r w:rsidR="00730BC8">
        <w:rPr>
          <w:lang w:val="en-US" w:eastAsia="en-US"/>
        </w:rPr>
        <w:t xml:space="preserve"> </w:t>
      </w:r>
      <w:r w:rsidRPr="00EF10FA">
        <w:rPr>
          <w:lang w:val="en-US" w:eastAsia="en-US"/>
        </w:rPr>
        <w:t xml:space="preserve">how you have made generative AI work for you. In what situations do you use generative AI? And have you also noticed </w:t>
      </w:r>
      <w:r w:rsidR="00083E73" w:rsidRPr="00EF10FA">
        <w:rPr>
          <w:lang w:val="en-US" w:eastAsia="en-US"/>
        </w:rPr>
        <w:t xml:space="preserve">fellow students </w:t>
      </w:r>
      <w:r w:rsidRPr="00EF10FA">
        <w:rPr>
          <w:lang w:val="en-US" w:eastAsia="en-US"/>
        </w:rPr>
        <w:t>or teachers doubting your abilities when you use generative AI? How do you feel about that?</w:t>
      </w:r>
    </w:p>
    <w:p w14:paraId="4379A4FB" w14:textId="77777777" w:rsidR="000A459C" w:rsidRPr="0069719F" w:rsidRDefault="000A459C" w:rsidP="000A459C">
      <w:pPr>
        <w:rPr>
          <w:lang w:val="en-US"/>
        </w:rPr>
      </w:pPr>
      <w:r w:rsidRPr="00EF10FA">
        <w:rPr>
          <w:lang w:val="en-US"/>
        </w:rPr>
        <w:br w:type="page"/>
      </w:r>
    </w:p>
    <w:p w14:paraId="1C91CEA6" w14:textId="005CAD77" w:rsidR="000A459C" w:rsidRPr="0069719F" w:rsidRDefault="000A459C" w:rsidP="00435754">
      <w:pPr>
        <w:pStyle w:val="Heading1"/>
        <w:rPr>
          <w:lang w:val="en-US"/>
        </w:rPr>
      </w:pPr>
      <w:bookmarkStart w:id="163" w:name="_Ref199010763"/>
      <w:bookmarkStart w:id="164" w:name="_Toc208677688"/>
      <w:r w:rsidRPr="00EF10FA">
        <w:rPr>
          <w:lang w:val="en-US"/>
        </w:rPr>
        <w:lastRenderedPageBreak/>
        <w:t xml:space="preserve">How to use generative AI </w:t>
      </w:r>
      <w:r w:rsidR="56A0A492" w:rsidRPr="00EF10FA">
        <w:rPr>
          <w:lang w:val="en-US"/>
        </w:rPr>
        <w:t>so</w:t>
      </w:r>
      <w:r w:rsidR="08D47E22" w:rsidRPr="00EF10FA">
        <w:rPr>
          <w:lang w:val="en-US"/>
        </w:rPr>
        <w:t xml:space="preserve"> </w:t>
      </w:r>
      <w:r w:rsidRPr="00EF10FA">
        <w:rPr>
          <w:lang w:val="en-US"/>
        </w:rPr>
        <w:t>that it works for you</w:t>
      </w:r>
      <w:bookmarkEnd w:id="163"/>
      <w:bookmarkEnd w:id="164"/>
    </w:p>
    <w:p w14:paraId="20B186B4" w14:textId="77777777" w:rsidR="000A459C" w:rsidRPr="0069719F" w:rsidRDefault="000A459C" w:rsidP="00FB098A">
      <w:pPr>
        <w:pStyle w:val="Steljevoor"/>
        <w:rPr>
          <w:lang w:val="en-US"/>
        </w:rPr>
      </w:pPr>
      <w:r w:rsidRPr="00EF10FA">
        <w:rPr>
          <w:lang w:val="en-US"/>
        </w:rPr>
        <w:t xml:space="preserve">Imagine ... </w:t>
      </w:r>
    </w:p>
    <w:p w14:paraId="55897D68" w14:textId="4842D253" w:rsidR="000A459C" w:rsidRPr="0069719F" w:rsidRDefault="343FD69F" w:rsidP="000A459C">
      <w:pPr>
        <w:rPr>
          <w:lang w:val="en-US"/>
        </w:rPr>
      </w:pPr>
      <w:r w:rsidRPr="00EF10FA">
        <w:rPr>
          <w:lang w:val="en-US"/>
        </w:rPr>
        <w:t>You've been given a challenging research assignment, but your head is full of loose ideas</w:t>
      </w:r>
      <w:r w:rsidR="6D3753D2" w:rsidRPr="00EF10FA">
        <w:rPr>
          <w:lang w:val="en-US"/>
        </w:rPr>
        <w:t>, and</w:t>
      </w:r>
      <w:r w:rsidRPr="00EF10FA">
        <w:rPr>
          <w:lang w:val="en-US"/>
        </w:rPr>
        <w:t xml:space="preserve"> you're not quite sure where to start. Instead of scrolling endlessly through sources or staring blankly at your screen in a panic, you open a generative AI tool like ChatGPT. You enter a focused prompt </w:t>
      </w:r>
      <w:r w:rsidR="781B2DCA" w:rsidRPr="00EF10FA">
        <w:rPr>
          <w:lang w:val="en-US"/>
        </w:rPr>
        <w:t>with your loose ideas attached</w:t>
      </w:r>
      <w:r w:rsidRPr="00EF10FA">
        <w:rPr>
          <w:lang w:val="en-US"/>
        </w:rPr>
        <w:t xml:space="preserve">: </w:t>
      </w:r>
      <w:r w:rsidR="14167E49" w:rsidRPr="00EF10FA">
        <w:rPr>
          <w:lang w:val="en-US"/>
        </w:rPr>
        <w:t>“</w:t>
      </w:r>
      <w:r w:rsidRPr="00EF10FA">
        <w:rPr>
          <w:lang w:val="en-US"/>
        </w:rPr>
        <w:t xml:space="preserve">Suppose you're an environmental lawyer. Give me three perspectives </w:t>
      </w:r>
      <w:r w:rsidR="7F9F8846" w:rsidRPr="00EF10FA">
        <w:rPr>
          <w:lang w:val="en-US"/>
        </w:rPr>
        <w:t xml:space="preserve">on </w:t>
      </w:r>
      <w:r w:rsidRPr="00EF10FA">
        <w:rPr>
          <w:lang w:val="en-US"/>
        </w:rPr>
        <w:t>the legal implications of microplastics in European legislation.</w:t>
      </w:r>
      <w:r w:rsidR="32FA7688" w:rsidRPr="00EF10FA">
        <w:rPr>
          <w:lang w:val="en-US"/>
        </w:rPr>
        <w:t>”</w:t>
      </w:r>
      <w:r w:rsidRPr="00EF10FA">
        <w:rPr>
          <w:lang w:val="en-US"/>
        </w:rPr>
        <w:t xml:space="preserve"> Useful perspectives, suggested sources and a suggested structure appear. You rewrite, reflect, search </w:t>
      </w:r>
      <w:r w:rsidR="473B9B36" w:rsidRPr="00EF10FA">
        <w:rPr>
          <w:lang w:val="en-US"/>
        </w:rPr>
        <w:t>more</w:t>
      </w:r>
      <w:r w:rsidRPr="00EF10FA">
        <w:rPr>
          <w:lang w:val="en-US"/>
        </w:rPr>
        <w:t xml:space="preserve">, delete, </w:t>
      </w:r>
      <w:r w:rsidR="7563541C" w:rsidRPr="00EF10FA">
        <w:rPr>
          <w:lang w:val="en-US"/>
        </w:rPr>
        <w:t xml:space="preserve">and </w:t>
      </w:r>
      <w:r w:rsidRPr="00EF10FA">
        <w:rPr>
          <w:lang w:val="en-US"/>
        </w:rPr>
        <w:t xml:space="preserve">add new parts, but that first </w:t>
      </w:r>
      <w:r w:rsidRPr="00EF10FA">
        <w:rPr>
          <w:lang w:val="en-US"/>
        </w:rPr>
        <w:t>step</w:t>
      </w:r>
      <w:r w:rsidR="328E81F5" w:rsidRPr="00EF10FA">
        <w:rPr>
          <w:lang w:val="en-US"/>
        </w:rPr>
        <w:t xml:space="preserve"> is done</w:t>
      </w:r>
      <w:r w:rsidRPr="00EF10FA">
        <w:rPr>
          <w:lang w:val="en-US"/>
        </w:rPr>
        <w:t>. AI works for you, not the other way around.</w:t>
      </w:r>
    </w:p>
    <w:p w14:paraId="169CECB4" w14:textId="0BEFF3D6" w:rsidR="000A459C" w:rsidRPr="0069719F" w:rsidRDefault="000A459C" w:rsidP="00435754">
      <w:pPr>
        <w:pStyle w:val="Heading2"/>
        <w:rPr>
          <w:lang w:val="en-US"/>
        </w:rPr>
      </w:pPr>
      <w:bookmarkStart w:id="165" w:name="_Toc199509576"/>
      <w:bookmarkStart w:id="166" w:name="_Toc199514081"/>
      <w:bookmarkStart w:id="167" w:name="_Toc199586365"/>
      <w:bookmarkStart w:id="168" w:name="_Toc199590139"/>
      <w:bookmarkStart w:id="169" w:name="_Toc199509577"/>
      <w:bookmarkStart w:id="170" w:name="_Toc199514082"/>
      <w:bookmarkStart w:id="171" w:name="_Toc199586366"/>
      <w:bookmarkStart w:id="172" w:name="_Toc199590140"/>
      <w:bookmarkStart w:id="173" w:name="_Toc199509578"/>
      <w:bookmarkStart w:id="174" w:name="_Toc199514083"/>
      <w:bookmarkStart w:id="175" w:name="_Toc199586367"/>
      <w:bookmarkStart w:id="176" w:name="_Toc199590141"/>
      <w:bookmarkStart w:id="177" w:name="_Toc208677689"/>
      <w:bookmarkEnd w:id="165"/>
      <w:bookmarkEnd w:id="166"/>
      <w:bookmarkEnd w:id="167"/>
      <w:bookmarkEnd w:id="168"/>
      <w:bookmarkEnd w:id="169"/>
      <w:bookmarkEnd w:id="170"/>
      <w:bookmarkEnd w:id="171"/>
      <w:bookmarkEnd w:id="172"/>
      <w:bookmarkEnd w:id="173"/>
      <w:bookmarkEnd w:id="174"/>
      <w:bookmarkEnd w:id="175"/>
      <w:bookmarkEnd w:id="176"/>
      <w:r w:rsidRPr="00EF10FA">
        <w:rPr>
          <w:lang w:val="en-US"/>
        </w:rPr>
        <w:t xml:space="preserve">Prompt engineering: how do you </w:t>
      </w:r>
      <w:r w:rsidR="00045C3B">
        <w:rPr>
          <w:lang w:val="en-US"/>
        </w:rPr>
        <w:t>use</w:t>
      </w:r>
      <w:r w:rsidRPr="00EF10FA">
        <w:rPr>
          <w:lang w:val="en-US"/>
        </w:rPr>
        <w:t xml:space="preserve"> </w:t>
      </w:r>
      <w:r w:rsidR="00BD7CBB">
        <w:rPr>
          <w:lang w:val="en-US"/>
        </w:rPr>
        <w:t>language models</w:t>
      </w:r>
      <w:r w:rsidRPr="00EF10FA">
        <w:rPr>
          <w:lang w:val="en-US"/>
        </w:rPr>
        <w:t>?</w:t>
      </w:r>
      <w:bookmarkEnd w:id="177"/>
    </w:p>
    <w:p w14:paraId="1D317AC7" w14:textId="6C305E0C" w:rsidR="000A459C" w:rsidRPr="0069719F" w:rsidRDefault="343FD69F" w:rsidP="000A459C">
      <w:pPr>
        <w:rPr>
          <w:lang w:val="en-US"/>
        </w:rPr>
      </w:pPr>
      <w:r w:rsidRPr="00EF10FA">
        <w:rPr>
          <w:lang w:val="en-US"/>
        </w:rPr>
        <w:t>Prompt engineering is a relatively new skill that has become a research area and practical competency since the emergence of powerful language models such as GPT-3. It involves effectively formulating instructions for an AI model so that the output generated is relevant, usable</w:t>
      </w:r>
      <w:r w:rsidR="6088C7CA" w:rsidRPr="00EF10FA">
        <w:rPr>
          <w:lang w:val="en-US"/>
        </w:rPr>
        <w:t>, and</w:t>
      </w:r>
      <w:r w:rsidRPr="00EF10FA">
        <w:rPr>
          <w:lang w:val="en-US"/>
        </w:rPr>
        <w:t xml:space="preserve"> aligned with your goal. A </w:t>
      </w:r>
      <w:r w:rsidRPr="00EF10FA">
        <w:rPr>
          <w:lang w:val="en-US"/>
        </w:rPr>
        <w:t xml:space="preserve">prompt is really nothing more than an assignment or question, but one that </w:t>
      </w:r>
      <w:r w:rsidR="41AFA5E1" w:rsidRPr="00EF10FA">
        <w:rPr>
          <w:lang w:val="en-US"/>
        </w:rPr>
        <w:t xml:space="preserve">is best </w:t>
      </w:r>
      <w:r w:rsidRPr="00EF10FA">
        <w:rPr>
          <w:lang w:val="en-US"/>
        </w:rPr>
        <w:t xml:space="preserve">to ask precisely and purposefully. A good prompt contains clarity, </w:t>
      </w:r>
      <w:r w:rsidR="6EA6A28C" w:rsidRPr="00EF10FA">
        <w:rPr>
          <w:lang w:val="en-US"/>
        </w:rPr>
        <w:t>context, and</w:t>
      </w:r>
      <w:r w:rsidRPr="00EF10FA">
        <w:rPr>
          <w:lang w:val="en-US"/>
        </w:rPr>
        <w:t xml:space="preserve"> structure. Just like asking good questions</w:t>
      </w:r>
      <w:r w:rsidR="2DDE6B35" w:rsidRPr="00EF10FA">
        <w:rPr>
          <w:lang w:val="en-US"/>
        </w:rPr>
        <w:t xml:space="preserve">, which is also </w:t>
      </w:r>
      <w:r w:rsidRPr="00EF10FA">
        <w:rPr>
          <w:lang w:val="en-US"/>
        </w:rPr>
        <w:t>an important academic skill. The study by Zamfirescu-Pereira et al.</w:t>
      </w:r>
      <w:r w:rsidR="30B83817" w:rsidRPr="00EF10FA">
        <w:rPr>
          <w:lang w:val="en-US"/>
        </w:rPr>
        <w:t xml:space="preserve"> </w:t>
      </w:r>
      <w:r w:rsidRPr="00EF10FA">
        <w:rPr>
          <w:lang w:val="en-US"/>
        </w:rPr>
        <w:fldChar w:fldCharType="begin"/>
      </w:r>
      <w:r w:rsidRPr="00EF10FA">
        <w:rPr>
          <w:lang w:val="en-US"/>
        </w:rPr>
        <w:instrText xml:space="preserve"> ADDIN ZOTERO_ITEM CSL_CITATION {"citationID":"OYwVv8MV","properties":{"formattedCitation":"(2023)","plainCitation":"(2023)","noteIndex":0},"citationItems":[{"id":16868,"uris":["http://zotero.org/users/1688/items/8I64GLVU"],"itemData":{"id":16868,"type":"paper-conference","event-title":"CHI Conference","title":"Why Johnny Can't Prompt: How Non-AI Experts Try (and Fail) to Design LLM Prompts","author":[{"family":"Zamfirescu-Pereira","given":"J. D."}],"issued":{"date-parts":[["2023"]]}},"suppress-author":true}],"schema":"https://github.com/citation-style-language/schema/raw/master/csl-citation.json"} </w:instrText>
      </w:r>
      <w:r w:rsidRPr="00EF10FA">
        <w:rPr>
          <w:lang w:val="en-US"/>
        </w:rPr>
        <w:fldChar w:fldCharType="separate"/>
      </w:r>
      <w:r w:rsidRPr="00EF10FA">
        <w:rPr>
          <w:lang w:val="en-US"/>
        </w:rPr>
        <w:t>(2023)</w:t>
      </w:r>
      <w:r w:rsidRPr="00EF10FA">
        <w:rPr>
          <w:lang w:val="en-US"/>
        </w:rPr>
        <w:fldChar w:fldCharType="end"/>
      </w:r>
      <w:r w:rsidRPr="00EF10FA">
        <w:rPr>
          <w:lang w:val="en-US"/>
        </w:rPr>
        <w:t xml:space="preserve"> shows that many users </w:t>
      </w:r>
      <w:r w:rsidR="164FC621" w:rsidRPr="00EF10FA">
        <w:rPr>
          <w:lang w:val="en-US"/>
        </w:rPr>
        <w:t xml:space="preserve">actually </w:t>
      </w:r>
      <w:r w:rsidRPr="00EF10FA">
        <w:rPr>
          <w:lang w:val="en-US"/>
        </w:rPr>
        <w:t xml:space="preserve">have difficulty making good prompts, especially if they are inexperienced or receive little feedback. That's why </w:t>
      </w:r>
      <w:r w:rsidR="2364349B" w:rsidRPr="00EF10FA">
        <w:rPr>
          <w:lang w:val="en-US"/>
        </w:rPr>
        <w:t xml:space="preserve">you can read </w:t>
      </w:r>
      <w:r w:rsidR="4C137577" w:rsidRPr="00EF10FA">
        <w:rPr>
          <w:lang w:val="en-US"/>
        </w:rPr>
        <w:t xml:space="preserve">more about </w:t>
      </w:r>
      <w:r w:rsidRPr="00EF10FA">
        <w:rPr>
          <w:lang w:val="en-US"/>
        </w:rPr>
        <w:t>prompt engineering below.</w:t>
      </w:r>
    </w:p>
    <w:p w14:paraId="112CE34D" w14:textId="3E648E2A" w:rsidR="0D66C115" w:rsidRPr="00C27EA9" w:rsidRDefault="00C27EA9" w:rsidP="00CE1807">
      <w:pPr>
        <w:pStyle w:val="Boxtext"/>
      </w:pPr>
      <w:bookmarkStart w:id="178" w:name="_Toc208746600"/>
      <w:proofErr w:type="spellStart"/>
      <w:r>
        <w:t>Viewing</w:t>
      </w:r>
      <w:proofErr w:type="spellEnd"/>
      <w:r>
        <w:t xml:space="preserve"> tip </w:t>
      </w:r>
      <w:fldSimple w:instr=" STYLEREF 1 \s ">
        <w:r w:rsidR="00B251BB">
          <w:rPr>
            <w:noProof/>
          </w:rPr>
          <w:t>3</w:t>
        </w:r>
      </w:fldSimple>
      <w:r w:rsidR="00B251BB">
        <w:noBreakHyphen/>
      </w:r>
      <w:fldSimple w:instr=" SEQ Viewing_tip \* ARABIC \s 1 ">
        <w:r w:rsidR="00B251BB">
          <w:rPr>
            <w:noProof/>
          </w:rPr>
          <w:t>1</w:t>
        </w:r>
      </w:fldSimple>
      <w:r w:rsidR="0D66C115" w:rsidRPr="00EF10FA">
        <w:rPr>
          <w:lang w:val="en-US"/>
        </w:rPr>
        <w:t xml:space="preserve">: Want to see what can go wrong if your task is too vague? Then watch </w:t>
      </w:r>
      <w:hyperlink r:id="rId33" w:history="1">
        <w:r w:rsidR="0D66C115" w:rsidRPr="00842C07">
          <w:rPr>
            <w:rStyle w:val="Hyperlink"/>
            <w:rFonts w:ascii="Aptos" w:hAnsi="Aptos" w:cs="Aptos"/>
            <w:lang w:val="en-US"/>
          </w:rPr>
          <w:t>Star Trek: The Next Generation - Elementary, Dear Data</w:t>
        </w:r>
      </w:hyperlink>
      <w:r w:rsidR="0D66C115" w:rsidRPr="00EF10FA">
        <w:rPr>
          <w:lang w:val="en-US"/>
        </w:rPr>
        <w:t xml:space="preserve"> (season 2, episode 3), in which an unclear prompt leads to unforeseen consequences.</w:t>
      </w:r>
      <w:bookmarkEnd w:id="178"/>
    </w:p>
    <w:p w14:paraId="0E3FDF6A" w14:textId="77777777" w:rsidR="000A459C" w:rsidRPr="0069719F" w:rsidRDefault="000A459C" w:rsidP="000A459C">
      <w:pPr>
        <w:rPr>
          <w:lang w:val="en-US"/>
        </w:rPr>
      </w:pPr>
      <w:r w:rsidRPr="00EF10FA">
        <w:rPr>
          <w:lang w:val="en-US"/>
        </w:rPr>
        <w:t>There are some basic principles that will help you write effective prompts. In doing so, it is important to:</w:t>
      </w:r>
    </w:p>
    <w:p w14:paraId="436AA50C" w14:textId="4EF43492" w:rsidR="000A459C" w:rsidRPr="0069719F" w:rsidRDefault="343FD69F" w:rsidP="000A459C">
      <w:pPr>
        <w:pStyle w:val="ListParagraph"/>
        <w:numPr>
          <w:ilvl w:val="0"/>
          <w:numId w:val="20"/>
        </w:numPr>
        <w:rPr>
          <w:lang w:val="en-US"/>
        </w:rPr>
      </w:pPr>
      <w:r w:rsidRPr="00EF10FA">
        <w:rPr>
          <w:lang w:val="en-US"/>
        </w:rPr>
        <w:t>Determine your purpose: for example, do you want explanation, analysis, summary, creation, feedback or coaching</w:t>
      </w:r>
      <w:r w:rsidR="42C89E5D" w:rsidRPr="00EF10FA">
        <w:rPr>
          <w:lang w:val="en-US"/>
        </w:rPr>
        <w:t>?</w:t>
      </w:r>
      <w:r w:rsidRPr="00EF10FA">
        <w:rPr>
          <w:lang w:val="en-US"/>
        </w:rPr>
        <w:t xml:space="preserve"> For example, if you are using AI to create a summary of a lecture video, you will take a different approach than if you want feedback on a first draft of your thesis introduction. In exam preparation, you can </w:t>
      </w:r>
      <w:r w:rsidR="6DAB555F" w:rsidRPr="00EF10FA">
        <w:rPr>
          <w:lang w:val="en-US"/>
        </w:rPr>
        <w:t>generat</w:t>
      </w:r>
      <w:r w:rsidRPr="00EF10FA">
        <w:rPr>
          <w:lang w:val="en-US"/>
        </w:rPr>
        <w:t xml:space="preserve">e practice questions or explanations in </w:t>
      </w:r>
      <w:r w:rsidR="33533217" w:rsidRPr="00EF10FA">
        <w:rPr>
          <w:lang w:val="en-US"/>
        </w:rPr>
        <w:t xml:space="preserve">plain </w:t>
      </w:r>
      <w:r w:rsidR="0EBB027B" w:rsidRPr="00EF10FA">
        <w:rPr>
          <w:lang w:val="en-US"/>
        </w:rPr>
        <w:t>language</w:t>
      </w:r>
      <w:r w:rsidRPr="00EF10FA">
        <w:rPr>
          <w:lang w:val="en-US"/>
        </w:rPr>
        <w:t>.</w:t>
      </w:r>
    </w:p>
    <w:p w14:paraId="6D4A9865" w14:textId="77777777" w:rsidR="000A459C" w:rsidRPr="0069719F" w:rsidRDefault="000A459C" w:rsidP="000A459C">
      <w:pPr>
        <w:pStyle w:val="ListParagraph"/>
        <w:numPr>
          <w:ilvl w:val="0"/>
          <w:numId w:val="20"/>
        </w:numPr>
        <w:rPr>
          <w:lang w:val="en-US"/>
        </w:rPr>
      </w:pPr>
      <w:r w:rsidRPr="00EF10FA">
        <w:rPr>
          <w:lang w:val="en-US"/>
        </w:rPr>
        <w:t xml:space="preserve">Giving the AI a role, for example: teacher, researcher, critic, journalist, fellow student or end user of a product. </w:t>
      </w:r>
    </w:p>
    <w:p w14:paraId="61C54F21" w14:textId="3AEF2437" w:rsidR="000A459C" w:rsidRPr="0069719F" w:rsidRDefault="000A459C" w:rsidP="000A459C">
      <w:pPr>
        <w:pStyle w:val="ListParagraph"/>
        <w:numPr>
          <w:ilvl w:val="0"/>
          <w:numId w:val="20"/>
        </w:numPr>
        <w:rPr>
          <w:lang w:val="en-US"/>
        </w:rPr>
      </w:pPr>
      <w:r w:rsidRPr="00EF10FA">
        <w:rPr>
          <w:lang w:val="en-US"/>
        </w:rPr>
        <w:t xml:space="preserve">Include the relevant context, </w:t>
      </w:r>
      <w:r w:rsidR="00045C3B" w:rsidRPr="00EF10FA">
        <w:rPr>
          <w:lang w:val="en-US"/>
        </w:rPr>
        <w:t>such as</w:t>
      </w:r>
      <w:r w:rsidRPr="00EF10FA">
        <w:rPr>
          <w:lang w:val="en-US"/>
        </w:rPr>
        <w:t xml:space="preserve"> target audience, background information and sources.</w:t>
      </w:r>
    </w:p>
    <w:p w14:paraId="6979892A" w14:textId="4A6933BA" w:rsidR="000A459C" w:rsidRPr="0069719F" w:rsidRDefault="000A459C" w:rsidP="000A459C">
      <w:pPr>
        <w:pStyle w:val="ListParagraph"/>
        <w:numPr>
          <w:ilvl w:val="0"/>
          <w:numId w:val="20"/>
        </w:numPr>
        <w:rPr>
          <w:lang w:val="en-US"/>
        </w:rPr>
      </w:pPr>
      <w:r w:rsidRPr="00EF10FA">
        <w:rPr>
          <w:lang w:val="en-US"/>
        </w:rPr>
        <w:t>Define the type of output: language, word count, short, point by point, in academic style, with formatting (</w:t>
      </w:r>
      <w:proofErr w:type="spellStart"/>
      <w:r w:rsidRPr="00EF10FA">
        <w:rPr>
          <w:lang w:val="en-US"/>
        </w:rPr>
        <w:t>MarkDown</w:t>
      </w:r>
      <w:proofErr w:type="spellEnd"/>
      <w:r w:rsidRPr="00EF10FA">
        <w:rPr>
          <w:lang w:val="en-US"/>
        </w:rPr>
        <w:t xml:space="preserve">), image, diagram, </w:t>
      </w:r>
      <w:r w:rsidR="1AF58567" w:rsidRPr="00EF10FA">
        <w:rPr>
          <w:lang w:val="en-US"/>
        </w:rPr>
        <w:t xml:space="preserve">or </w:t>
      </w:r>
      <w:r w:rsidRPr="00EF10FA">
        <w:rPr>
          <w:lang w:val="en-US"/>
        </w:rPr>
        <w:t xml:space="preserve">table. </w:t>
      </w:r>
    </w:p>
    <w:p w14:paraId="76900AD6" w14:textId="097F409D" w:rsidR="000A459C" w:rsidRPr="00B049F9" w:rsidRDefault="343FD69F" w:rsidP="000A459C">
      <w:pPr>
        <w:rPr>
          <w:lang w:val="en-US"/>
        </w:rPr>
      </w:pPr>
      <w:r w:rsidRPr="00EF10FA">
        <w:rPr>
          <w:lang w:val="en-US"/>
        </w:rPr>
        <w:t xml:space="preserve">Prompts </w:t>
      </w:r>
      <w:r w:rsidR="51F04427" w:rsidRPr="00EF10FA">
        <w:rPr>
          <w:lang w:val="en-US"/>
        </w:rPr>
        <w:t xml:space="preserve">with </w:t>
      </w:r>
      <w:r w:rsidRPr="00EF10FA">
        <w:rPr>
          <w:lang w:val="en-US"/>
        </w:rPr>
        <w:t xml:space="preserve">clear steps or lines of reasoning (such as </w:t>
      </w:r>
      <w:r w:rsidR="7789E358" w:rsidRPr="00EF10FA">
        <w:rPr>
          <w:lang w:val="en-US"/>
        </w:rPr>
        <w:t>‘</w:t>
      </w:r>
      <w:r w:rsidRPr="00EF10FA">
        <w:rPr>
          <w:lang w:val="en-US"/>
        </w:rPr>
        <w:t>explain this first, then give three examples</w:t>
      </w:r>
      <w:r w:rsidR="232C3470" w:rsidRPr="00EF10FA">
        <w:rPr>
          <w:lang w:val="en-US"/>
        </w:rPr>
        <w:t>’</w:t>
      </w:r>
      <w:r w:rsidRPr="00EF10FA">
        <w:rPr>
          <w:lang w:val="en-US"/>
        </w:rPr>
        <w:t xml:space="preserve">) </w:t>
      </w:r>
      <w:r w:rsidR="2ECCB26B" w:rsidRPr="00EF10FA">
        <w:rPr>
          <w:lang w:val="en-US"/>
        </w:rPr>
        <w:t xml:space="preserve">make for </w:t>
      </w:r>
      <w:r w:rsidRPr="00EF10FA">
        <w:rPr>
          <w:lang w:val="en-US"/>
        </w:rPr>
        <w:t>better and more consistently useful results</w:t>
      </w:r>
      <w:r w:rsidR="00B049F9">
        <w:rPr>
          <w:lang w:val="en-US"/>
        </w:rPr>
        <w:t xml:space="preserve"> </w:t>
      </w:r>
      <w:r w:rsidRPr="00EF10FA">
        <w:rPr>
          <w:lang w:val="en-US"/>
        </w:rPr>
        <w:fldChar w:fldCharType="begin"/>
      </w:r>
      <w:r w:rsidR="00556D2A">
        <w:rPr>
          <w:lang w:val="en-US"/>
        </w:rPr>
        <w:instrText xml:space="preserve"> ADDIN ZOTERO_ITEM CSL_CITATION {"citationID":"SYH81Yra","properties":{"formattedCitation":"(Liu, 2021; Wei, 2022)","plainCitation":"(Liu, 2021; Wei, 2022)","noteIndex":0},"citationItems":[{"id":16866,"uris":["http://zotero.org/users/1688/items/UEMAIYE3"],"itemData":{"id":16866,"type":"article-journal","container-title":"ACM Computing Surveys","journalAbbreviation":"ACM Computing Surveys","title":"Pre-train, Prompt, and Predict: A Systematic Survey of Prompting Methods in Natural Language Processing","author":[{"family":"Liu","given":"P."}],"issued":{"date-parts":[["2021"]]}}},{"id":16864,"uris":["http://zotero.org/users/1688/items/DFYJP74B"],"itemData":{"id":16864,"type":"article-journal","container-title":"arXiv preprint","title":"Chain of Thought Prompting Elicits Reasoning in Large Language Models","author":[{"family":"Wei","given":"J."}],"issued":{"date-parts":[["2022"]]}}}],"schema":"https://github.com/citation-style-language/schema/raw/master/csl-citation.json"} </w:instrText>
      </w:r>
      <w:r w:rsidRPr="00EF10FA">
        <w:rPr>
          <w:lang w:val="en-US"/>
        </w:rPr>
        <w:fldChar w:fldCharType="separate"/>
      </w:r>
      <w:r w:rsidR="00556D2A">
        <w:rPr>
          <w:lang w:val="en-US"/>
        </w:rPr>
        <w:t>(Liu, 2021; Wei, 2022)</w:t>
      </w:r>
      <w:r w:rsidRPr="00EF10FA">
        <w:rPr>
          <w:lang w:val="en-US"/>
        </w:rPr>
        <w:fldChar w:fldCharType="end"/>
      </w:r>
      <w:r w:rsidRPr="00EF10FA">
        <w:rPr>
          <w:lang w:val="en-US"/>
        </w:rPr>
        <w:t xml:space="preserve">. </w:t>
      </w:r>
      <w:r w:rsidR="1EB8B930" w:rsidRPr="00EF10FA">
        <w:rPr>
          <w:lang w:val="en-US"/>
        </w:rPr>
        <w:t xml:space="preserve">Furthermore, </w:t>
      </w:r>
      <w:r w:rsidRPr="00EF10FA">
        <w:rPr>
          <w:lang w:val="en-US"/>
        </w:rPr>
        <w:t>as an intermediate step, you can ask the AI what information is still missing to best complete the task</w:t>
      </w:r>
      <w:r w:rsidR="4CCB39C5" w:rsidRPr="00EF10FA">
        <w:rPr>
          <w:lang w:val="en-US"/>
        </w:rPr>
        <w:t xml:space="preserve">. </w:t>
      </w:r>
      <w:r w:rsidRPr="00EF10FA">
        <w:rPr>
          <w:lang w:val="en-US"/>
        </w:rPr>
        <w:t xml:space="preserve">Or suggest that the AI ask you all the questions it needs to perform your task as well as possible. </w:t>
      </w:r>
    </w:p>
    <w:p w14:paraId="0EFCBA3E" w14:textId="67BA0C67" w:rsidR="000A459C" w:rsidRPr="00B049F9" w:rsidRDefault="343FD69F" w:rsidP="1E5EA214">
      <w:pPr>
        <w:rPr>
          <w:lang w:val="en-US"/>
        </w:rPr>
      </w:pPr>
      <w:proofErr w:type="gramStart"/>
      <w:r w:rsidRPr="00EF10FA">
        <w:rPr>
          <w:lang w:val="en-US"/>
        </w:rPr>
        <w:t>So</w:t>
      </w:r>
      <w:proofErr w:type="gramEnd"/>
      <w:r w:rsidRPr="00EF10FA">
        <w:rPr>
          <w:lang w:val="en-US"/>
        </w:rPr>
        <w:t xml:space="preserve"> prompt engineering is more than just asking something. It is a </w:t>
      </w:r>
      <w:r w:rsidR="1157EE63" w:rsidRPr="00EF10FA">
        <w:rPr>
          <w:lang w:val="en-US"/>
        </w:rPr>
        <w:t xml:space="preserve">step-by-step </w:t>
      </w:r>
      <w:r w:rsidRPr="00EF10FA">
        <w:rPr>
          <w:lang w:val="en-US"/>
        </w:rPr>
        <w:t xml:space="preserve">process where you adjust your prompt </w:t>
      </w:r>
      <w:r w:rsidR="2625587B" w:rsidRPr="00EF10FA">
        <w:rPr>
          <w:lang w:val="en-US"/>
        </w:rPr>
        <w:t xml:space="preserve">each time </w:t>
      </w:r>
      <w:r w:rsidRPr="00EF10FA">
        <w:rPr>
          <w:lang w:val="en-US"/>
        </w:rPr>
        <w:t>based on the answers generated</w:t>
      </w:r>
      <w:r w:rsidR="00556D2A">
        <w:rPr>
          <w:lang w:val="en-US"/>
        </w:rPr>
        <w:t xml:space="preserve"> </w:t>
      </w:r>
      <w:r w:rsidRPr="00EF10FA">
        <w:rPr>
          <w:lang w:val="en-US"/>
        </w:rPr>
        <w:fldChar w:fldCharType="begin"/>
      </w:r>
      <w:r w:rsidR="00556D2A">
        <w:rPr>
          <w:lang w:val="en-US"/>
        </w:rPr>
        <w:instrText xml:space="preserve"> ADDIN ZOTERO_ITEM CSL_CITATION {"citationID":"PrIQ3hJ1","properties":{"unsorted":true,"formattedCitation":"(Brown, 2020; Kojima, 2022)","plainCitation":"(Brown, 2020; Kojima, 2022)","noteIndex":0},"citationItems":[{"id":"q5EzIcSY/ZMoMEvFe","uris":["http://zotero.org/users/1688/items/6K5CFENS"],"itemData":{"id":16867,"type":"paper-conference","event-title":"NeurIPS","title":"Language Models are Few-Shot Learners","author":[{"family":"Brown","given":"T. B."}],"issued":{"date-parts":[["2020"]]}},"label":"page"},{"id":16865,"uris":["http://zotero.org/users/1688/items/INDCXN3B"],"itemData":{"id":16865,"type":"article-journal","container-title":"arXiv preprint","title":"Large Language Models are Zero-Shot Reasoners","author":[{"family":"Kojima","given":"T."}],"issued":{"date-parts":[["2022"]]}},"label":"page"}],"schema":"https://github.com/citation-style-language/schema/raw/master/csl-citation.json"} </w:instrText>
      </w:r>
      <w:r w:rsidRPr="00EF10FA">
        <w:rPr>
          <w:lang w:val="en-US"/>
        </w:rPr>
        <w:fldChar w:fldCharType="separate"/>
      </w:r>
      <w:r w:rsidR="00556D2A">
        <w:rPr>
          <w:lang w:val="en-US"/>
        </w:rPr>
        <w:t>(Brown, 2020; Kojima, 2022)</w:t>
      </w:r>
      <w:r w:rsidRPr="00EF10FA">
        <w:rPr>
          <w:lang w:val="en-US"/>
        </w:rPr>
        <w:fldChar w:fldCharType="end"/>
      </w:r>
      <w:r w:rsidR="2D4BB46C" w:rsidRPr="00EF10FA">
        <w:rPr>
          <w:lang w:val="en-US"/>
        </w:rPr>
        <w:t xml:space="preserve">. </w:t>
      </w:r>
      <w:proofErr w:type="gramStart"/>
      <w:r w:rsidR="2D4BB46C" w:rsidRPr="00EF10FA">
        <w:rPr>
          <w:lang w:val="en-US"/>
        </w:rPr>
        <w:t>So</w:t>
      </w:r>
      <w:proofErr w:type="gramEnd"/>
      <w:r w:rsidR="2D4BB46C" w:rsidRPr="00EF10FA">
        <w:rPr>
          <w:lang w:val="en-US"/>
        </w:rPr>
        <w:t xml:space="preserve"> it is </w:t>
      </w:r>
      <w:proofErr w:type="gramStart"/>
      <w:r w:rsidR="68CCEAFB" w:rsidRPr="00EF10FA">
        <w:rPr>
          <w:lang w:val="en-US"/>
        </w:rPr>
        <w:t xml:space="preserve">actually </w:t>
      </w:r>
      <w:r w:rsidR="2D4BB46C" w:rsidRPr="00EF10FA">
        <w:rPr>
          <w:lang w:val="en-US"/>
        </w:rPr>
        <w:t>quite</w:t>
      </w:r>
      <w:proofErr w:type="gramEnd"/>
      <w:r w:rsidR="2D4BB46C" w:rsidRPr="00EF10FA">
        <w:rPr>
          <w:lang w:val="en-US"/>
        </w:rPr>
        <w:t xml:space="preserve"> </w:t>
      </w:r>
      <w:proofErr w:type="gramStart"/>
      <w:r w:rsidR="2D4BB46C" w:rsidRPr="00EF10FA">
        <w:rPr>
          <w:lang w:val="en-US"/>
        </w:rPr>
        <w:t>similar to</w:t>
      </w:r>
      <w:proofErr w:type="gramEnd"/>
      <w:r w:rsidR="2D4BB46C" w:rsidRPr="00EF10FA">
        <w:rPr>
          <w:lang w:val="en-US"/>
        </w:rPr>
        <w:t xml:space="preserve"> </w:t>
      </w:r>
      <w:r w:rsidRPr="00EF10FA">
        <w:rPr>
          <w:lang w:val="en-US"/>
        </w:rPr>
        <w:t xml:space="preserve">learning to </w:t>
      </w:r>
      <w:proofErr w:type="gramStart"/>
      <w:r w:rsidRPr="00EF10FA">
        <w:rPr>
          <w:lang w:val="en-US"/>
        </w:rPr>
        <w:t>argue:</w:t>
      </w:r>
      <w:proofErr w:type="gramEnd"/>
      <w:r w:rsidRPr="00EF10FA">
        <w:rPr>
          <w:lang w:val="en-US"/>
        </w:rPr>
        <w:t xml:space="preserve"> you try to use language to give direction to a system that itself has no intentions or </w:t>
      </w:r>
      <w:proofErr w:type="gramStart"/>
      <w:r w:rsidRPr="00EF10FA">
        <w:rPr>
          <w:lang w:val="en-US"/>
        </w:rPr>
        <w:t>goals, but</w:t>
      </w:r>
      <w:proofErr w:type="gramEnd"/>
      <w:r w:rsidRPr="00EF10FA">
        <w:rPr>
          <w:lang w:val="en-US"/>
        </w:rPr>
        <w:t xml:space="preserve"> </w:t>
      </w:r>
      <w:r w:rsidR="0BE11A17" w:rsidRPr="00EF10FA">
        <w:rPr>
          <w:lang w:val="en-US"/>
        </w:rPr>
        <w:t xml:space="preserve">does </w:t>
      </w:r>
      <w:r w:rsidRPr="00EF10FA">
        <w:rPr>
          <w:lang w:val="en-US"/>
        </w:rPr>
        <w:t>learn statistically what word order makes sense.</w:t>
      </w:r>
    </w:p>
    <w:p w14:paraId="108191CD" w14:textId="643FA651" w:rsidR="000A459C" w:rsidRPr="00B049F9" w:rsidDel="00746041" w:rsidRDefault="343FD69F" w:rsidP="00435754">
      <w:pPr>
        <w:pStyle w:val="Boxheading"/>
        <w:rPr>
          <w:lang w:val="en-US"/>
        </w:rPr>
      </w:pPr>
      <w:bookmarkStart w:id="179" w:name="_Toc198722230"/>
      <w:bookmarkStart w:id="180" w:name="_Toc199584993"/>
      <w:bookmarkStart w:id="181" w:name="_Toc198711531"/>
      <w:bookmarkStart w:id="182" w:name="_Toc199525335"/>
      <w:bookmarkStart w:id="183" w:name="_Toc208671248"/>
      <w:r w:rsidRPr="00EF10FA">
        <w:rPr>
          <w:lang w:val="en-US"/>
        </w:rPr>
        <w:lastRenderedPageBreak/>
        <w:t>Box</w:t>
      </w:r>
      <w:r w:rsidR="60D1228B" w:rsidRPr="00EF10FA">
        <w:rPr>
          <w:lang w:val="en-US"/>
        </w:rPr>
        <w:t xml:space="preserve">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3</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1</w:t>
      </w:r>
      <w:r w:rsidR="00E73285">
        <w:rPr>
          <w:lang w:val="en-US"/>
        </w:rPr>
        <w:fldChar w:fldCharType="end"/>
      </w:r>
      <w:bookmarkEnd w:id="179"/>
      <w:bookmarkEnd w:id="180"/>
      <w:bookmarkEnd w:id="181"/>
      <w:bookmarkEnd w:id="182"/>
      <w:r w:rsidR="7689B1A4" w:rsidRPr="00EF10FA">
        <w:rPr>
          <w:lang w:val="en-US"/>
        </w:rPr>
        <w:t xml:space="preserve"> </w:t>
      </w:r>
      <w:r w:rsidR="00005E95" w:rsidRPr="00EF10FA">
        <w:rPr>
          <w:lang w:val="en-US"/>
        </w:rPr>
        <w:t>-</w:t>
      </w:r>
      <w:r w:rsidR="7689B1A4" w:rsidRPr="00EF10FA">
        <w:rPr>
          <w:lang w:val="en-US"/>
        </w:rPr>
        <w:t xml:space="preserve"> </w:t>
      </w:r>
      <w:r w:rsidRPr="00EF10FA">
        <w:rPr>
          <w:lang w:val="en-US"/>
        </w:rPr>
        <w:t>A prompt for learning to prompt</w:t>
      </w:r>
      <w:bookmarkEnd w:id="183"/>
    </w:p>
    <w:p w14:paraId="55C31E91" w14:textId="1E89B606" w:rsidR="000A459C" w:rsidRPr="00B049F9" w:rsidDel="00746041" w:rsidRDefault="343FD69F" w:rsidP="00CB59C8">
      <w:pPr>
        <w:pStyle w:val="Boxtext"/>
        <w:rPr>
          <w:rStyle w:val="CodeChar"/>
          <w:lang w:val="en-US"/>
        </w:rPr>
      </w:pPr>
      <w:r w:rsidRPr="00EF10FA">
        <w:rPr>
          <w:lang w:val="en-US"/>
        </w:rPr>
        <w:t xml:space="preserve">You </w:t>
      </w:r>
      <w:r w:rsidR="4F165A5A" w:rsidRPr="00EF10FA">
        <w:rPr>
          <w:lang w:val="en-US"/>
        </w:rPr>
        <w:t xml:space="preserve">can </w:t>
      </w:r>
      <w:r w:rsidRPr="00EF10FA">
        <w:rPr>
          <w:lang w:val="en-US"/>
        </w:rPr>
        <w:t xml:space="preserve">also </w:t>
      </w:r>
      <w:r w:rsidR="29BDE8CF" w:rsidRPr="00EF10FA">
        <w:rPr>
          <w:lang w:val="en-US"/>
        </w:rPr>
        <w:t xml:space="preserve">use </w:t>
      </w:r>
      <w:r w:rsidRPr="00EF10FA">
        <w:rPr>
          <w:lang w:val="en-US"/>
        </w:rPr>
        <w:t xml:space="preserve">generative AI </w:t>
      </w:r>
      <w:r w:rsidR="29BDE8CF" w:rsidRPr="00EF10FA">
        <w:rPr>
          <w:lang w:val="en-US"/>
        </w:rPr>
        <w:t xml:space="preserve">to teach you to </w:t>
      </w:r>
      <w:r w:rsidRPr="00EF10FA">
        <w:rPr>
          <w:lang w:val="en-US"/>
        </w:rPr>
        <w:t xml:space="preserve">prompt. For example, a powerful start for that is </w:t>
      </w:r>
      <w:r w:rsidR="4A6AA927" w:rsidRPr="00EF10FA">
        <w:rPr>
          <w:lang w:val="en-US"/>
        </w:rPr>
        <w:t>the following prompt</w:t>
      </w:r>
      <w:r w:rsidRPr="00EF10FA">
        <w:rPr>
          <w:lang w:val="en-US"/>
        </w:rPr>
        <w:t xml:space="preserve">: </w:t>
      </w:r>
      <w:r w:rsidRPr="00EF10FA">
        <w:rPr>
          <w:lang w:val="en-US"/>
        </w:rPr>
        <w:br/>
      </w:r>
      <w:r w:rsidR="3FA14CBB" w:rsidRPr="00EF10FA">
        <w:rPr>
          <w:rStyle w:val="CodeChar"/>
          <w:lang w:val="en-US"/>
        </w:rPr>
        <w:t>‘</w:t>
      </w:r>
      <w:r w:rsidRPr="00EF10FA">
        <w:rPr>
          <w:rStyle w:val="CodeChar"/>
          <w:lang w:val="en-US"/>
        </w:rPr>
        <w:t xml:space="preserve">You are an experienced prompt engineer and good teacher. I am trying to increase and improve my knowledge and skills </w:t>
      </w:r>
      <w:r w:rsidR="5C5213D2" w:rsidRPr="00EF10FA">
        <w:rPr>
          <w:rStyle w:val="CodeChar"/>
          <w:lang w:val="en-US"/>
        </w:rPr>
        <w:t xml:space="preserve">about </w:t>
      </w:r>
      <w:r w:rsidRPr="00EF10FA">
        <w:rPr>
          <w:rStyle w:val="CodeChar"/>
          <w:lang w:val="en-US"/>
        </w:rPr>
        <w:t xml:space="preserve">prompting. Ask me a question about prompt engineering and keep asking me adaptive questions to help improve </w:t>
      </w:r>
      <w:r w:rsidR="6C53E6C8" w:rsidRPr="00EF10FA">
        <w:rPr>
          <w:rStyle w:val="CodeChar"/>
          <w:lang w:val="en-US"/>
        </w:rPr>
        <w:t xml:space="preserve">my skill </w:t>
      </w:r>
      <w:r w:rsidRPr="00EF10FA">
        <w:rPr>
          <w:rStyle w:val="CodeChar"/>
          <w:lang w:val="en-US"/>
        </w:rPr>
        <w:t>and increase my repertoire.</w:t>
      </w:r>
    </w:p>
    <w:p w14:paraId="39788A40" w14:textId="21BD3DE1" w:rsidR="000A459C" w:rsidRPr="00B049F9" w:rsidRDefault="69505848" w:rsidP="000A459C">
      <w:pPr>
        <w:rPr>
          <w:lang w:val="en-US"/>
        </w:rPr>
      </w:pPr>
      <w:r w:rsidRPr="00EF10FA">
        <w:rPr>
          <w:lang w:val="en-US"/>
        </w:rPr>
        <w:t>G</w:t>
      </w:r>
      <w:r w:rsidR="000A459C" w:rsidRPr="00EF10FA">
        <w:rPr>
          <w:lang w:val="en-US"/>
        </w:rPr>
        <w:t xml:space="preserve">ood prompts are clear, specific and fit the purpose. So don't just ask, "What is AI?" but rather, "Provide a comparison of three types of AI models aimed at educational applications in higher education, with advantages and disadvantages." </w:t>
      </w:r>
      <w:proofErr w:type="gramStart"/>
      <w:r w:rsidR="000A459C" w:rsidRPr="00EF10FA">
        <w:rPr>
          <w:lang w:val="en-US"/>
        </w:rPr>
        <w:t>Or,</w:t>
      </w:r>
      <w:proofErr w:type="gramEnd"/>
      <w:r w:rsidR="000A459C" w:rsidRPr="00EF10FA">
        <w:rPr>
          <w:lang w:val="en-US"/>
        </w:rPr>
        <w:t xml:space="preserve"> "Summarize this article in 200 words for a second-year psychology student, emphasizing the conclusion of the study."</w:t>
      </w:r>
    </w:p>
    <w:p w14:paraId="605C9077" w14:textId="3BC9619E" w:rsidR="000A459C" w:rsidRPr="00B049F9" w:rsidDel="00746041" w:rsidRDefault="343FD69F" w:rsidP="00435754">
      <w:pPr>
        <w:pStyle w:val="Boxheading"/>
        <w:rPr>
          <w:lang w:val="en-US"/>
        </w:rPr>
      </w:pPr>
      <w:bookmarkStart w:id="184" w:name="_Toc198722231"/>
      <w:bookmarkStart w:id="185" w:name="_Toc199584994"/>
      <w:bookmarkStart w:id="186" w:name="_Toc198711532"/>
      <w:bookmarkStart w:id="187" w:name="_Toc199525336"/>
      <w:bookmarkStart w:id="188" w:name="_Toc208671249"/>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3</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2</w:t>
      </w:r>
      <w:r w:rsidR="00E73285">
        <w:rPr>
          <w:lang w:val="en-US"/>
        </w:rPr>
        <w:fldChar w:fldCharType="end"/>
      </w:r>
      <w:r w:rsidR="21164EBC" w:rsidRPr="00EF10FA">
        <w:rPr>
          <w:lang w:val="en-US"/>
        </w:rPr>
        <w:t xml:space="preserve"> </w:t>
      </w:r>
      <w:r w:rsidR="00005E95" w:rsidRPr="00EF10FA">
        <w:rPr>
          <w:lang w:val="en-US"/>
        </w:rPr>
        <w:t>-</w:t>
      </w:r>
      <w:r w:rsidR="21164EBC" w:rsidRPr="00EF10FA">
        <w:rPr>
          <w:lang w:val="en-US"/>
        </w:rPr>
        <w:t xml:space="preserve"> </w:t>
      </w:r>
      <w:r w:rsidRPr="00EF10FA">
        <w:rPr>
          <w:lang w:val="en-US"/>
        </w:rPr>
        <w:t>Practical prompt examples</w:t>
      </w:r>
      <w:bookmarkEnd w:id="184"/>
      <w:bookmarkEnd w:id="185"/>
      <w:bookmarkEnd w:id="186"/>
      <w:bookmarkEnd w:id="187"/>
      <w:bookmarkEnd w:id="188"/>
    </w:p>
    <w:p w14:paraId="5A1F0F8D" w14:textId="285BE90A" w:rsidR="000A459C" w:rsidRPr="00B049F9" w:rsidDel="00746041" w:rsidRDefault="343FD69F" w:rsidP="72DB26BB">
      <w:pPr>
        <w:pStyle w:val="Boxtext"/>
        <w:rPr>
          <w:rStyle w:val="CodeChar"/>
          <w:rFonts w:asciiTheme="minorHAnsi" w:hAnsiTheme="minorHAnsi"/>
          <w:sz w:val="20"/>
          <w:szCs w:val="20"/>
          <w:lang w:val="en-US"/>
        </w:rPr>
      </w:pPr>
      <w:r w:rsidRPr="00EF10FA">
        <w:rPr>
          <w:b/>
          <w:bCs/>
          <w:lang w:val="en-US"/>
        </w:rPr>
        <w:t>Text generation</w:t>
      </w:r>
      <w:r w:rsidRPr="00EF10FA">
        <w:rPr>
          <w:lang w:val="en-US"/>
        </w:rPr>
        <w:br/>
      </w:r>
      <w:r w:rsidRPr="00EF10FA">
        <w:rPr>
          <w:rStyle w:val="CodeChar"/>
          <w:lang w:val="en-US"/>
        </w:rPr>
        <w:t>You are an educator. Rewrite this paragraph for an audience of first-year students.</w:t>
      </w:r>
    </w:p>
    <w:p w14:paraId="74A48AC2" w14:textId="34F9C869" w:rsidR="000A459C" w:rsidRPr="00B049F9" w:rsidDel="00746041" w:rsidRDefault="343FD69F" w:rsidP="72DB26BB">
      <w:pPr>
        <w:pStyle w:val="Boxtext"/>
        <w:rPr>
          <w:rStyle w:val="CodeChar"/>
          <w:rFonts w:asciiTheme="minorHAnsi" w:hAnsiTheme="minorHAnsi"/>
          <w:sz w:val="20"/>
          <w:szCs w:val="20"/>
          <w:lang w:val="en-US"/>
        </w:rPr>
      </w:pPr>
      <w:r w:rsidRPr="00EF10FA">
        <w:rPr>
          <w:b/>
          <w:bCs/>
          <w:lang w:val="en-US"/>
        </w:rPr>
        <w:t>Coding</w:t>
      </w:r>
      <w:r w:rsidRPr="00EF10FA">
        <w:rPr>
          <w:lang w:val="en-US"/>
        </w:rPr>
        <w:br/>
      </w:r>
      <w:r w:rsidRPr="00EF10FA">
        <w:rPr>
          <w:rStyle w:val="CodeChar"/>
          <w:lang w:val="en-US"/>
        </w:rPr>
        <w:t>You are a professional programmer. Give an example of a Python function that reads JSON files.</w:t>
      </w:r>
    </w:p>
    <w:p w14:paraId="676C1BF3" w14:textId="0AD81C5B" w:rsidR="000A459C" w:rsidRPr="00B049F9" w:rsidDel="00746041" w:rsidRDefault="343FD69F" w:rsidP="72DB26BB">
      <w:pPr>
        <w:pStyle w:val="Boxtext"/>
        <w:rPr>
          <w:rStyle w:val="CodeChar"/>
          <w:rFonts w:asciiTheme="minorHAnsi" w:hAnsiTheme="minorHAnsi"/>
          <w:sz w:val="20"/>
          <w:szCs w:val="20"/>
          <w:lang w:val="en-US"/>
        </w:rPr>
      </w:pPr>
      <w:r w:rsidRPr="00EF10FA">
        <w:rPr>
          <w:b/>
          <w:bCs/>
          <w:lang w:val="en-US"/>
        </w:rPr>
        <w:t>Image</w:t>
      </w:r>
      <w:r w:rsidRPr="00EF10FA">
        <w:rPr>
          <w:lang w:val="en-US"/>
        </w:rPr>
        <w:br/>
      </w:r>
      <w:r w:rsidRPr="00EF10FA">
        <w:rPr>
          <w:rStyle w:val="CodeChar"/>
          <w:lang w:val="en-US"/>
        </w:rPr>
        <w:t>You are a professional graphic designer. Generate an Art Nouveau-style infographic about the SDGs.</w:t>
      </w:r>
    </w:p>
    <w:p w14:paraId="397933A3" w14:textId="13442521" w:rsidR="000A459C" w:rsidRPr="00B049F9" w:rsidDel="00746041" w:rsidRDefault="343FD69F" w:rsidP="72DB26BB">
      <w:pPr>
        <w:pStyle w:val="Boxtext"/>
        <w:rPr>
          <w:rStyle w:val="CodeChar"/>
          <w:rFonts w:asciiTheme="minorHAnsi" w:hAnsiTheme="minorHAnsi"/>
          <w:sz w:val="20"/>
          <w:szCs w:val="20"/>
          <w:lang w:val="en-US"/>
        </w:rPr>
      </w:pPr>
      <w:r w:rsidRPr="00EF10FA">
        <w:rPr>
          <w:b/>
          <w:bCs/>
          <w:lang w:val="en-US"/>
        </w:rPr>
        <w:t>Research</w:t>
      </w:r>
      <w:r w:rsidRPr="00EF10FA">
        <w:rPr>
          <w:lang w:val="en-US"/>
        </w:rPr>
        <w:br/>
      </w:r>
      <w:r w:rsidRPr="00EF10FA">
        <w:rPr>
          <w:rStyle w:val="CodeChar"/>
          <w:lang w:val="en-US"/>
        </w:rPr>
        <w:t>You are a legal scholar specializing in climate law. Create a literature matrix on post-2015 climate justice.</w:t>
      </w:r>
    </w:p>
    <w:p w14:paraId="79BEBF71" w14:textId="50F53566" w:rsidR="000A459C" w:rsidRPr="00B049F9" w:rsidRDefault="000A459C" w:rsidP="000A459C">
      <w:pPr>
        <w:rPr>
          <w:lang w:val="en-US"/>
        </w:rPr>
      </w:pPr>
      <w:r w:rsidRPr="00EF10FA">
        <w:rPr>
          <w:lang w:val="en-US"/>
        </w:rPr>
        <w:t xml:space="preserve">Prompt engineering is the skill with which you effectively instruct AI systems like ChatGPT. A good prompt provides usable, relevant and precise output. This is not a magic trick, but a learning process where you learn to think in scenarios, roles, </w:t>
      </w:r>
      <w:r w:rsidR="271AC8C7" w:rsidRPr="00EF10FA">
        <w:rPr>
          <w:lang w:val="en-US"/>
        </w:rPr>
        <w:t>steps, and</w:t>
      </w:r>
      <w:r w:rsidRPr="00EF10FA">
        <w:rPr>
          <w:lang w:val="en-US"/>
        </w:rPr>
        <w:t xml:space="preserve"> context; you learn this mostly by doing it.</w:t>
      </w:r>
    </w:p>
    <w:p w14:paraId="25C339FA" w14:textId="37B55319" w:rsidR="000A459C" w:rsidRPr="00B049F9" w:rsidRDefault="3F941FCE" w:rsidP="00435754">
      <w:pPr>
        <w:pStyle w:val="Heading2"/>
        <w:rPr>
          <w:lang w:val="en-US"/>
        </w:rPr>
      </w:pPr>
      <w:bookmarkStart w:id="189" w:name="_Toc208677690"/>
      <w:r w:rsidRPr="00EF10FA">
        <w:rPr>
          <w:lang w:val="en-US"/>
        </w:rPr>
        <w:t xml:space="preserve">Surprising </w:t>
      </w:r>
      <w:r w:rsidR="343FD69F" w:rsidRPr="00EF10FA">
        <w:rPr>
          <w:lang w:val="en-US"/>
        </w:rPr>
        <w:t>prompts</w:t>
      </w:r>
      <w:bookmarkEnd w:id="189"/>
      <w:r w:rsidR="343FD69F" w:rsidRPr="00EF10FA">
        <w:rPr>
          <w:lang w:val="en-US"/>
        </w:rPr>
        <w:t xml:space="preserve"> </w:t>
      </w:r>
    </w:p>
    <w:p w14:paraId="4D940343" w14:textId="55CCF5C0" w:rsidR="000A459C" w:rsidRPr="00B049F9" w:rsidRDefault="343FD69F" w:rsidP="000A459C">
      <w:pPr>
        <w:rPr>
          <w:lang w:val="en-US"/>
        </w:rPr>
      </w:pPr>
      <w:r w:rsidRPr="00EF10FA">
        <w:rPr>
          <w:lang w:val="en-US"/>
        </w:rPr>
        <w:t>Prompts inspired by techniques such as 'Chain-of-Thought,</w:t>
      </w:r>
      <w:r w:rsidR="488FBC63" w:rsidRPr="00EF10FA">
        <w:rPr>
          <w:lang w:val="en-US"/>
        </w:rPr>
        <w:t xml:space="preserve">' </w:t>
      </w:r>
      <w:r w:rsidRPr="00EF10FA">
        <w:rPr>
          <w:lang w:val="en-US"/>
        </w:rPr>
        <w:t xml:space="preserve">creative reflection and solution-oriented thinking </w:t>
      </w:r>
      <w:r w:rsidR="00707E50" w:rsidRPr="00EF10FA">
        <w:rPr>
          <w:lang w:val="en-US"/>
        </w:rPr>
        <w:t xml:space="preserve">can </w:t>
      </w:r>
      <w:r w:rsidRPr="00EF10FA">
        <w:rPr>
          <w:rFonts w:eastAsiaTheme="minorEastAsia" w:cstheme="minorBidi"/>
          <w:lang w:val="en-US"/>
        </w:rPr>
        <w:t>make both humans and AI work more effectively</w:t>
      </w:r>
      <w:r w:rsidR="00B049F9">
        <w:rPr>
          <w:rFonts w:eastAsiaTheme="minorEastAsia" w:cstheme="minorBidi"/>
          <w:lang w:val="en-US"/>
        </w:rPr>
        <w:t xml:space="preserve"> </w:t>
      </w:r>
      <w:r w:rsidRPr="00EF10FA">
        <w:rPr>
          <w:rFonts w:eastAsiaTheme="minorEastAsia" w:cstheme="minorBidi"/>
          <w:lang w:val="en-US"/>
        </w:rPr>
        <w:fldChar w:fldCharType="begin"/>
      </w:r>
      <w:r w:rsidR="00B049F9">
        <w:rPr>
          <w:rFonts w:eastAsiaTheme="minorEastAsia" w:cstheme="minorBidi"/>
          <w:lang w:val="en-US"/>
        </w:rPr>
        <w:instrText xml:space="preserve"> ADDIN ZOTERO_ITEM CSL_CITATION {"citationID":"YnsF5ERi","properties":{"formattedCitation":"(Kojima et al., 2023)","plainCitation":"(Kojima et al., 2023)","noteIndex":0},"citationItems":[{"id":17289,"uris":["http://zotero.org/users/1688/items/KQ5DGZTX"],"itemData":{"id":17289,"type":"article","abstract":"Pretrained large language models (LLMs) are widely used in many sub-fields of natural language processing (NLP) and generally known as excellent few-shot learners with task-specific exemplars. Notably, chain of thought (CoT) prompting, a recent technique for eliciting complex multi-step reasoning through step-by-step answer examples, achieved the state-of-the-art performances in arithmetics and symbolic reasoning, difficult system-2 tasks that do not follow the standard scaling laws for LLMs. While these successes are often attributed to LLMs' ability for few-shot learning, we show that LLMs are decent zero-shot reasoners by simply adding \"Let's think step by step\" before each answer. Experimental results demonstrate that our Zero-shot-CoT, using the same single prompt template, significantly outperforms zero-shot LLM performances on diverse benchmark reasoning tasks including arithmetics (MultiArith, GSM8K, AQUA-RAT, SVAMP), symbolic reasoning (Last Letter, Coin Flip), and other logical reasoning tasks (Date Understanding, Tracking Shuffled Objects), without any hand-crafted few-shot examples, e.g. increasing the accuracy on MultiArith from 17.7% to 78.7% and GSM8K from 10.4% to 40.7% with large InstructGPT model (text-davinci-002), as well as similar magnitudes of improvements with another off-the-shelf large model, 540B parameter PaLM. The versatility of this single prompt across very diverse reasoning tasks hints at untapped and understudied fundamental zero-shot capabilities of LLMs, suggesting high-level, multi-task broad cognitive capabilities may be extracted by simple prompting. We hope our work not only serves as the minimal strongest zero-shot baseline for the challenging reasoning benchmarks, but also highlights the importance of carefully exploring and analyzing the enormous zero-shot knowledge hidden inside LLMs before crafting finetuning datasets or few-shot exemplars.","DOI":"10.48550/arXiv.2205.11916","note":"arXiv:2205.11916 [cs]","number":"arXiv:2205.11916","publisher":"arXiv","source":"arXiv.org","title":"Large Language Models are Zero-Shot Reasoners","URL":"http://arxiv.org/abs/2205.11916","author":[{"family":"Kojima","given":"Takeshi"},{"family":"Gu","given":"Shixiang Shane"},{"family":"Reid","given":"Machel"},{"family":"Matsuo","given":"Yutaka"},{"family":"Iwasawa","given":"Yusuke"}],"accessed":{"date-parts":[["2025",9,6]]},"issued":{"date-parts":[["2023",1,29]]}}}],"schema":"https://github.com/citation-style-language/schema/raw/master/csl-citation.json"} </w:instrText>
      </w:r>
      <w:r w:rsidRPr="00EF10FA">
        <w:rPr>
          <w:rFonts w:eastAsiaTheme="minorEastAsia" w:cstheme="minorBidi"/>
          <w:lang w:val="en-US"/>
        </w:rPr>
        <w:fldChar w:fldCharType="separate"/>
      </w:r>
      <w:r w:rsidR="00B049F9">
        <w:rPr>
          <w:rFonts w:eastAsiaTheme="minorEastAsia" w:cstheme="minorBidi"/>
          <w:lang w:val="en-US"/>
        </w:rPr>
        <w:t>(Kojima et al., 2023)</w:t>
      </w:r>
      <w:r w:rsidRPr="00EF10FA">
        <w:rPr>
          <w:rFonts w:eastAsiaTheme="minorEastAsia" w:cstheme="minorBidi"/>
          <w:lang w:val="en-US"/>
        </w:rPr>
        <w:fldChar w:fldCharType="end"/>
      </w:r>
      <w:r w:rsidRPr="00EF10FA">
        <w:rPr>
          <w:rFonts w:eastAsiaTheme="minorEastAsia" w:cstheme="minorBidi"/>
          <w:lang w:val="en-US"/>
        </w:rPr>
        <w:t>. A well-known example is</w:t>
      </w:r>
      <w:r w:rsidR="00E328EA" w:rsidRPr="00EF10FA">
        <w:rPr>
          <w:rFonts w:eastAsiaTheme="minorEastAsia" w:cstheme="minorBidi"/>
          <w:lang w:val="en-US"/>
        </w:rPr>
        <w:t>:</w:t>
      </w:r>
      <w:r w:rsidRPr="00EF10FA">
        <w:rPr>
          <w:rFonts w:eastAsiaTheme="minorEastAsia" w:cstheme="minorBidi"/>
          <w:lang w:val="en-US"/>
        </w:rPr>
        <w:t xml:space="preserve"> "</w:t>
      </w:r>
      <w:r w:rsidRPr="00EF10FA">
        <w:rPr>
          <w:rStyle w:val="CodeChar"/>
          <w:rFonts w:asciiTheme="minorHAnsi" w:eastAsiaTheme="minorEastAsia" w:hAnsiTheme="minorHAnsi" w:cstheme="minorBidi"/>
          <w:sz w:val="20"/>
          <w:szCs w:val="20"/>
          <w:lang w:val="en-US"/>
        </w:rPr>
        <w:t>Take a deep breath and work step-by-step</w:t>
      </w:r>
      <w:r w:rsidR="3A76C931" w:rsidRPr="00EF10FA">
        <w:rPr>
          <w:rStyle w:val="CodeChar"/>
          <w:rFonts w:asciiTheme="minorHAnsi" w:eastAsiaTheme="minorEastAsia" w:hAnsiTheme="minorHAnsi" w:cstheme="minorBidi"/>
          <w:sz w:val="20"/>
          <w:szCs w:val="20"/>
          <w:lang w:val="en-US"/>
        </w:rPr>
        <w:t>”</w:t>
      </w:r>
      <w:r w:rsidRPr="00EF10FA">
        <w:rPr>
          <w:rStyle w:val="CodeChar"/>
          <w:rFonts w:asciiTheme="minorHAnsi" w:eastAsiaTheme="minorEastAsia" w:hAnsiTheme="minorHAnsi" w:cstheme="minorBidi"/>
          <w:sz w:val="20"/>
          <w:szCs w:val="20"/>
          <w:lang w:val="en-US"/>
        </w:rPr>
        <w:t xml:space="preserve"> </w:t>
      </w:r>
      <w:r w:rsidRPr="00EF10FA">
        <w:rPr>
          <w:rFonts w:eastAsiaTheme="minorEastAsia" w:cstheme="minorBidi"/>
          <w:lang w:val="en-US"/>
        </w:rPr>
        <w:fldChar w:fldCharType="begin"/>
      </w:r>
      <w:r w:rsidR="003C7EC2">
        <w:rPr>
          <w:rFonts w:eastAsiaTheme="minorEastAsia" w:cstheme="minorBidi"/>
          <w:lang w:val="en-US"/>
        </w:rPr>
        <w:instrText xml:space="preserve"> ADDIN ZOTERO_ITEM CSL_CITATION {"citationID":"ssgauLJR","properties":{"formattedCitation":"(C. Yang et al., 2023)","plainCitation":"(C. Yang et al., 2023)","noteIndex":0},"citationItems":[{"id":17287,"uris":["http://zotero.org/users/1688/items/DLYBMIYI"],"itemData":{"id":17287,"type":"paper-conference","container-title":"The Twelfth International Conference on Learning Representations","source":"Google Scholar","title":"Large language models as optimizers","URL":"https://openreview.net/forum?id=Bb4VGOWELI","author":[{"family":"Yang","given":"Chengrun"},{"family":"Wang","given":"Xuezhi"},{"family":"Lu","given":"Yifeng"},{"family":"Liu","given":"Hanxiao"},{"family":"Le","given":"Quoc V."},{"family":"Zhou","given":"Denny"},{"family":"Chen","given":"Xinyun"}],"accessed":{"date-parts":[["2025",9,6]]},"issued":{"date-parts":[["2023"]]}}}],"schema":"https://github.com/citation-style-language/schema/raw/master/csl-citation.json"} </w:instrText>
      </w:r>
      <w:r w:rsidRPr="00EF10FA">
        <w:rPr>
          <w:rFonts w:eastAsiaTheme="minorEastAsia" w:cstheme="minorBidi"/>
          <w:lang w:val="en-US"/>
        </w:rPr>
        <w:fldChar w:fldCharType="separate"/>
      </w:r>
      <w:r w:rsidR="003C7EC2">
        <w:rPr>
          <w:rFonts w:eastAsiaTheme="minorEastAsia" w:cstheme="minorBidi"/>
          <w:lang w:val="en-US"/>
        </w:rPr>
        <w:t>(C. Yang et al., 2023)</w:t>
      </w:r>
      <w:r w:rsidRPr="00EF10FA">
        <w:rPr>
          <w:rFonts w:eastAsiaTheme="minorEastAsia" w:cstheme="minorBidi"/>
          <w:lang w:val="en-US"/>
        </w:rPr>
        <w:fldChar w:fldCharType="end"/>
      </w:r>
      <w:r w:rsidR="00677B7B" w:rsidRPr="00EF10FA">
        <w:rPr>
          <w:rFonts w:eastAsiaTheme="minorEastAsia" w:cstheme="minorBidi"/>
          <w:lang w:val="en-US"/>
        </w:rPr>
        <w:t xml:space="preserve">. There are indications that by doing this you </w:t>
      </w:r>
      <w:r w:rsidR="00677B7B" w:rsidRPr="00EF10FA">
        <w:rPr>
          <w:lang w:val="en-US"/>
        </w:rPr>
        <w:t xml:space="preserve">bring </w:t>
      </w:r>
      <w:r w:rsidR="00677B7B" w:rsidRPr="00EF10FA">
        <w:rPr>
          <w:rFonts w:eastAsiaTheme="minorEastAsia" w:cstheme="minorBidi"/>
          <w:lang w:val="en-US"/>
        </w:rPr>
        <w:t xml:space="preserve">a </w:t>
      </w:r>
      <w:r w:rsidR="0B5CEC8C" w:rsidRPr="00EF10FA">
        <w:rPr>
          <w:lang w:val="en-US"/>
        </w:rPr>
        <w:t xml:space="preserve">language model </w:t>
      </w:r>
      <w:r w:rsidRPr="00EF10FA">
        <w:rPr>
          <w:lang w:val="en-US"/>
        </w:rPr>
        <w:t xml:space="preserve">into a powerful, solution-oriented </w:t>
      </w:r>
      <w:r w:rsidR="1C33E0FF" w:rsidRPr="00EF10FA">
        <w:rPr>
          <w:lang w:val="en-US"/>
        </w:rPr>
        <w:t>'</w:t>
      </w:r>
      <w:r w:rsidRPr="00EF10FA">
        <w:rPr>
          <w:lang w:val="en-US"/>
        </w:rPr>
        <w:t xml:space="preserve">mindset.' </w:t>
      </w:r>
      <w:r w:rsidR="001831B8" w:rsidRPr="00EF10FA">
        <w:rPr>
          <w:lang w:val="en-US"/>
        </w:rPr>
        <w:t xml:space="preserve">However, there is also criticism </w:t>
      </w:r>
      <w:r w:rsidR="006F334F" w:rsidRPr="00EF10FA">
        <w:rPr>
          <w:lang w:val="en-US"/>
        </w:rPr>
        <w:t>that it is a very simplistic presentation</w:t>
      </w:r>
      <w:r w:rsidR="003C7EC2">
        <w:rPr>
          <w:lang w:val="en-US"/>
        </w:rPr>
        <w:t xml:space="preserve"> </w:t>
      </w:r>
      <w:r w:rsidRPr="00EF10FA">
        <w:rPr>
          <w:lang w:val="en-US"/>
        </w:rPr>
        <w:fldChar w:fldCharType="begin"/>
      </w:r>
      <w:r w:rsidR="00FD143F">
        <w:rPr>
          <w:lang w:val="en-US"/>
        </w:rPr>
        <w:instrText xml:space="preserve"> ADDIN ZOTERO_ITEM CSL_CITATION {"citationID":"2lNj6Vxe","properties":{"formattedCitation":"(Eliot, 2023)","plainCitation":"(Eliot, 2023)","noteIndex":0},"citationItems":[{"id":17285,"uris":["http://zotero.org/users/1688/items/ICW45LPC"],"itemData":{"id":17285,"type":"article-journal","abstract":"Recently, some have exhorted that prompts should say \"take a deep breath\" for boosting generative AI results. I took a close look. Read here the truth about the matter.","container-title":"Forbes","language":"en","note":"section: AI","title":"Does Take A Deep Breath As A Prompting Strategy For Generative AI Really Work Or Is It Getting Unfair Overworked Credit","URL":"https://www.forbes.com/sites/lanceeliot/2023/09/27/does-take-a-deep-breath-as-a-prompting-strategy-for-generative-ai-really-work-or-is-it-getting-unfair-overworked-credit/","author":[{"family":"Eliot","given":"Lance"}],"accessed":{"date-parts":[["2025",9,6]]},"issued":{"date-parts":[["2023",9,27]]}}}],"schema":"https://github.com/citation-style-language/schema/raw/master/csl-citation.json"} </w:instrText>
      </w:r>
      <w:r w:rsidRPr="00EF10FA">
        <w:rPr>
          <w:lang w:val="en-US"/>
        </w:rPr>
        <w:fldChar w:fldCharType="separate"/>
      </w:r>
      <w:r w:rsidR="00D1247B">
        <w:rPr>
          <w:lang w:val="en-US"/>
        </w:rPr>
        <w:t>(Eliot, 2023)</w:t>
      </w:r>
      <w:r w:rsidRPr="00EF10FA">
        <w:rPr>
          <w:lang w:val="en-US"/>
        </w:rPr>
        <w:fldChar w:fldCharType="end"/>
      </w:r>
      <w:r w:rsidR="004314AE" w:rsidRPr="00EF10FA">
        <w:rPr>
          <w:lang w:val="en-US"/>
        </w:rPr>
        <w:t xml:space="preserve">. Nevertheless, </w:t>
      </w:r>
      <w:r w:rsidRPr="00EF10FA">
        <w:rPr>
          <w:lang w:val="en-US"/>
        </w:rPr>
        <w:t xml:space="preserve">below </w:t>
      </w:r>
      <w:r w:rsidR="004314AE" w:rsidRPr="00EF10FA">
        <w:rPr>
          <w:lang w:val="en-US"/>
        </w:rPr>
        <w:t xml:space="preserve">we provide </w:t>
      </w:r>
      <w:r w:rsidRPr="00EF10FA">
        <w:rPr>
          <w:lang w:val="en-US"/>
        </w:rPr>
        <w:t xml:space="preserve">some prompts </w:t>
      </w:r>
      <w:r w:rsidR="006F334F" w:rsidRPr="00EF10FA">
        <w:rPr>
          <w:lang w:val="en-US"/>
        </w:rPr>
        <w:t xml:space="preserve">that </w:t>
      </w:r>
      <w:r w:rsidR="00C71005" w:rsidRPr="00EF10FA">
        <w:rPr>
          <w:lang w:val="en-US"/>
        </w:rPr>
        <w:t>might help</w:t>
      </w:r>
      <w:r w:rsidRPr="00EF10FA">
        <w:rPr>
          <w:lang w:val="en-US"/>
        </w:rPr>
        <w:t>:</w:t>
      </w:r>
    </w:p>
    <w:p w14:paraId="424DFA34" w14:textId="77777777" w:rsidR="000A459C" w:rsidRPr="00B049F9" w:rsidRDefault="343FD69F" w:rsidP="000A459C">
      <w:pPr>
        <w:pStyle w:val="Code"/>
        <w:numPr>
          <w:ilvl w:val="0"/>
          <w:numId w:val="61"/>
        </w:numPr>
        <w:rPr>
          <w:lang w:val="en-US"/>
        </w:rPr>
      </w:pPr>
      <w:r w:rsidRPr="00EF10FA">
        <w:rPr>
          <w:lang w:val="en-US"/>
        </w:rPr>
        <w:t>Take a moment to stop and consider the problem from a new perspective.</w:t>
      </w:r>
    </w:p>
    <w:p w14:paraId="44848710" w14:textId="5D1045FA" w:rsidR="000A459C" w:rsidRPr="003C7EC2" w:rsidRDefault="000A459C" w:rsidP="000A459C">
      <w:pPr>
        <w:pStyle w:val="Code"/>
        <w:numPr>
          <w:ilvl w:val="0"/>
          <w:numId w:val="61"/>
        </w:numPr>
        <w:rPr>
          <w:lang w:val="en-US"/>
        </w:rPr>
      </w:pPr>
      <w:r w:rsidRPr="00EF10FA">
        <w:rPr>
          <w:lang w:val="en-US"/>
        </w:rPr>
        <w:t>Imagine that you have already successfully solved this problem</w:t>
      </w:r>
      <w:r w:rsidR="371796B5" w:rsidRPr="00EF10FA">
        <w:rPr>
          <w:lang w:val="en-US"/>
        </w:rPr>
        <w:t xml:space="preserve"> </w:t>
      </w:r>
      <w:r w:rsidR="00A14D2D">
        <w:rPr>
          <w:lang w:val="en-US"/>
        </w:rPr>
        <w:t>-</w:t>
      </w:r>
      <w:r w:rsidR="371796B5" w:rsidRPr="00EF10FA">
        <w:rPr>
          <w:lang w:val="en-US"/>
        </w:rPr>
        <w:t xml:space="preserve"> </w:t>
      </w:r>
      <w:r w:rsidRPr="00EF10FA">
        <w:rPr>
          <w:lang w:val="en-US"/>
        </w:rPr>
        <w:t>what was your first step?</w:t>
      </w:r>
    </w:p>
    <w:p w14:paraId="2B3E596A" w14:textId="0E2484D2" w:rsidR="000A459C" w:rsidRPr="003C7EC2" w:rsidRDefault="000A459C" w:rsidP="000A459C">
      <w:pPr>
        <w:pStyle w:val="Code"/>
        <w:numPr>
          <w:ilvl w:val="0"/>
          <w:numId w:val="61"/>
        </w:numPr>
        <w:rPr>
          <w:lang w:val="en-US"/>
        </w:rPr>
      </w:pPr>
      <w:r w:rsidRPr="00EF10FA">
        <w:rPr>
          <w:lang w:val="en-US"/>
        </w:rPr>
        <w:t xml:space="preserve">Write down the problem as if you were explaining it to a close </w:t>
      </w:r>
      <w:r w:rsidR="00EE41C9" w:rsidRPr="00EF10FA">
        <w:rPr>
          <w:lang w:val="en-US"/>
        </w:rPr>
        <w:t>friend and</w:t>
      </w:r>
      <w:r w:rsidRPr="00EF10FA">
        <w:rPr>
          <w:lang w:val="en-US"/>
        </w:rPr>
        <w:t xml:space="preserve"> then offer the best advice you can think of.</w:t>
      </w:r>
    </w:p>
    <w:p w14:paraId="11F900DE" w14:textId="77777777" w:rsidR="000A459C" w:rsidRPr="003C7EC2" w:rsidRDefault="000A459C" w:rsidP="000A459C">
      <w:pPr>
        <w:pStyle w:val="Code"/>
        <w:numPr>
          <w:ilvl w:val="0"/>
          <w:numId w:val="61"/>
        </w:numPr>
        <w:rPr>
          <w:lang w:val="en-US"/>
        </w:rPr>
      </w:pPr>
      <w:r w:rsidRPr="00EF10FA">
        <w:rPr>
          <w:lang w:val="en-US"/>
        </w:rPr>
        <w:t>Start with the simplest part of the problem and slowly work toward the more complex parts.</w:t>
      </w:r>
    </w:p>
    <w:p w14:paraId="18A2F175" w14:textId="77BD634F" w:rsidR="000A459C" w:rsidRPr="003C7EC2" w:rsidRDefault="000A459C" w:rsidP="000A459C">
      <w:pPr>
        <w:pStyle w:val="Code"/>
        <w:numPr>
          <w:ilvl w:val="0"/>
          <w:numId w:val="61"/>
        </w:numPr>
        <w:rPr>
          <w:lang w:val="en-US"/>
        </w:rPr>
      </w:pPr>
      <w:r w:rsidRPr="00EF10FA">
        <w:rPr>
          <w:lang w:val="en-US"/>
        </w:rPr>
        <w:t>Ask yourself</w:t>
      </w:r>
      <w:r w:rsidR="00A77C62" w:rsidRPr="00EF10FA">
        <w:rPr>
          <w:lang w:val="en-US"/>
        </w:rPr>
        <w:t xml:space="preserve">: </w:t>
      </w:r>
      <w:r w:rsidRPr="00EF10FA">
        <w:rPr>
          <w:lang w:val="en-US"/>
        </w:rPr>
        <w:t>What is the most important thing I can do right now to make progress?</w:t>
      </w:r>
    </w:p>
    <w:p w14:paraId="3E15E0CF" w14:textId="41E8148B" w:rsidR="000A459C" w:rsidRPr="003C7EC2" w:rsidRDefault="000A459C" w:rsidP="000A459C">
      <w:pPr>
        <w:pStyle w:val="Code"/>
        <w:numPr>
          <w:ilvl w:val="0"/>
          <w:numId w:val="61"/>
        </w:numPr>
        <w:rPr>
          <w:lang w:val="en-US"/>
        </w:rPr>
      </w:pPr>
      <w:r w:rsidRPr="00EF10FA">
        <w:rPr>
          <w:lang w:val="en-US"/>
        </w:rPr>
        <w:lastRenderedPageBreak/>
        <w:t>What would someone you admire do in this situation?</w:t>
      </w:r>
    </w:p>
    <w:p w14:paraId="685E2DBA" w14:textId="3E66D252" w:rsidR="000A459C" w:rsidRPr="003C7EC2" w:rsidRDefault="000A459C" w:rsidP="000A459C">
      <w:pPr>
        <w:pStyle w:val="Code"/>
        <w:numPr>
          <w:ilvl w:val="0"/>
          <w:numId w:val="61"/>
        </w:numPr>
        <w:rPr>
          <w:lang w:val="en-US"/>
        </w:rPr>
      </w:pPr>
      <w:r w:rsidRPr="00EF10FA">
        <w:rPr>
          <w:lang w:val="en-US"/>
        </w:rPr>
        <w:t>Ask yourself</w:t>
      </w:r>
      <w:r w:rsidR="06F0F112" w:rsidRPr="00EF10FA">
        <w:rPr>
          <w:lang w:val="en-US"/>
        </w:rPr>
        <w:t>:</w:t>
      </w:r>
      <w:r w:rsidRPr="00EF10FA">
        <w:rPr>
          <w:lang w:val="en-US"/>
        </w:rPr>
        <w:t xml:space="preserve"> What do I need to take the next small step?</w:t>
      </w:r>
    </w:p>
    <w:p w14:paraId="000D322F" w14:textId="77777777" w:rsidR="000A459C" w:rsidRPr="00790E31" w:rsidRDefault="000A459C" w:rsidP="000A459C">
      <w:pPr>
        <w:pStyle w:val="Code"/>
        <w:numPr>
          <w:ilvl w:val="0"/>
          <w:numId w:val="61"/>
        </w:numPr>
        <w:rPr>
          <w:lang w:val="en-US"/>
        </w:rPr>
      </w:pPr>
      <w:r w:rsidRPr="00EF10FA">
        <w:rPr>
          <w:lang w:val="en-US"/>
        </w:rPr>
        <w:t>Imagine you may solve the problem tomorrow, what could you prepare today?</w:t>
      </w:r>
    </w:p>
    <w:p w14:paraId="154AE0FC" w14:textId="419F77E5" w:rsidR="000A459C" w:rsidRPr="00790E31" w:rsidRDefault="000A459C" w:rsidP="000A459C">
      <w:pPr>
        <w:pStyle w:val="Code"/>
        <w:numPr>
          <w:ilvl w:val="0"/>
          <w:numId w:val="61"/>
        </w:numPr>
        <w:rPr>
          <w:lang w:val="en-US"/>
        </w:rPr>
      </w:pPr>
      <w:r w:rsidRPr="00EF10FA">
        <w:rPr>
          <w:lang w:val="en-US"/>
        </w:rPr>
        <w:t xml:space="preserve">Give yourself permission to make mistakes during the </w:t>
      </w:r>
      <w:r w:rsidR="00EE41C9" w:rsidRPr="00EF10FA">
        <w:rPr>
          <w:lang w:val="en-US"/>
        </w:rPr>
        <w:t>process and</w:t>
      </w:r>
      <w:r w:rsidRPr="00EF10FA">
        <w:rPr>
          <w:lang w:val="en-US"/>
        </w:rPr>
        <w:t xml:space="preserve"> see each mistake as an opportunity to learn.</w:t>
      </w:r>
    </w:p>
    <w:p w14:paraId="74A5E7F4" w14:textId="0F686825" w:rsidR="000A459C" w:rsidRPr="00EF10FA" w:rsidRDefault="0F1F3452" w:rsidP="694DD5EA">
      <w:pPr>
        <w:rPr>
          <w:lang w:val="en-US"/>
        </w:rPr>
      </w:pPr>
      <w:r w:rsidRPr="00EF10FA">
        <w:rPr>
          <w:lang w:val="en-US"/>
        </w:rPr>
        <w:t xml:space="preserve">But beware: </w:t>
      </w:r>
      <w:r w:rsidR="343FD69F" w:rsidRPr="00EF10FA">
        <w:rPr>
          <w:lang w:val="en-US"/>
        </w:rPr>
        <w:t xml:space="preserve">ChatGPT and other </w:t>
      </w:r>
      <w:r w:rsidR="78B2A1F2" w:rsidRPr="00EF10FA">
        <w:rPr>
          <w:lang w:val="en-US"/>
        </w:rPr>
        <w:t xml:space="preserve">LLMs </w:t>
      </w:r>
      <w:r w:rsidR="343FD69F" w:rsidRPr="00EF10FA">
        <w:rPr>
          <w:lang w:val="en-US"/>
        </w:rPr>
        <w:t xml:space="preserve">would like to be friendly </w:t>
      </w:r>
      <w:r w:rsidR="56D09D17" w:rsidRPr="00EF10FA">
        <w:rPr>
          <w:lang w:val="en-US"/>
        </w:rPr>
        <w:t xml:space="preserve">and affirming </w:t>
      </w:r>
      <w:r w:rsidR="343FD69F" w:rsidRPr="00EF10FA">
        <w:rPr>
          <w:lang w:val="en-US"/>
        </w:rPr>
        <w:t xml:space="preserve">to you. This is called </w:t>
      </w:r>
      <w:r w:rsidR="343FD69F" w:rsidRPr="00EF10FA">
        <w:rPr>
          <w:i/>
          <w:iCs/>
          <w:lang w:val="en-US"/>
        </w:rPr>
        <w:t xml:space="preserve">sycophancy </w:t>
      </w:r>
      <w:r w:rsidR="343FD69F" w:rsidRPr="00EF10FA">
        <w:rPr>
          <w:lang w:val="en-US"/>
        </w:rPr>
        <w:t>and is intentionally programmed so that the user is eager to use the platform</w:t>
      </w:r>
      <w:r w:rsidR="005F2D7A">
        <w:rPr>
          <w:lang w:val="en-US"/>
        </w:rPr>
        <w:t xml:space="preserve"> </w:t>
      </w:r>
      <w:r w:rsidRPr="00EF10FA">
        <w:rPr>
          <w:lang w:val="en-US"/>
        </w:rPr>
        <w:fldChar w:fldCharType="begin"/>
      </w:r>
      <w:r w:rsidRPr="00EF10FA">
        <w:rPr>
          <w:lang w:val="en-US"/>
        </w:rPr>
        <w:instrText xml:space="preserve"> ADDIN ZOTERO_ITEM CSL_CITATION {"citationID":"9dDaF2uu","properties":{"formattedCitation":"(Sharma et al., 2023)","plainCitation":"(Sharma et al., 2023)","noteIndex":0},"citationItems":[{"id":17055,"uris":["http://zotero.org/users/1688/items/3J9NX4WI"],"itemData":{"id":17055,"type":"article","abstract":"Human feedback is commonly utilized to finetune AI assistants. But human feedback may also encourage model responses that match user beliefs over truthful ones, a behaviour known as sycophancy. We investigate the prevalence of sycophancy in models whose finetuning procedure made use of human feedback, and the potential role of human preference judgments in such behavior. We first demonstrate that five state-of-the-art AI assistants consistently exhibit sycophancy across four varied free-form text-generation tasks. To understand if human preferences drive this broadly observed behavior, we analyze existing human preference data. We find that when a response matches a user's views, it is more likely to be preferred. Moreover, both humans and preference models (PMs) prefer convincingly-written sycophantic responses over correct ones a non-negligible fraction of the time. Optimizing model outputs against PMs also sometimes sacrifices truthfulness in favor of sycophancy. Overall, our results indicate that sycophancy is a general behavior of state-of-the-art AI assistants, likely driven in part by human preference judgments favoring sycophantic responses.","DOI":"10.48550/arXiv.2310.13548","note":"arXiv:2310.13548 [cs]","number":"arXiv:2310.13548","publisher":"arXiv","source":"arXiv.org","title":"Towards Understanding Sycophancy in Language Models","URL":"http://arxiv.org/abs/2310.13548","author":[{"family":"Sharma","given":"Mrinank"},{"family":"Tong","given":"Meg"},{"family":"Korbak","given":"Tomasz"},{"family":"Duvenaud","given":"David"},{"family":"Askell","given":"Amanda"},{"family":"Bowman","given":"Samuel R."},{"family":"Cheng","given":"Newton"},{"family":"Durmus","given":"Esin"},{"family":"Hatfield-Dodds","given":"Zac"},{"family":"Johnston","given":"Scott R."},{"family":"Kravec","given":"Shauna"},{"family":"Maxwell","given":"Timothy"},{"family":"McCandlish","given":"Sam"},{"family":"Ndousse","given":"Kamal"},{"family":"Rausch","given":"Oliver"},{"family":"Schiefer","given":"Nicholas"},{"family":"Yan","given":"Da"},{"family":"Zhang","given":"Miranda"},{"family":"Perez","given":"Ethan"}],"accessed":{"date-parts":[["2025",5,5]]},"issued":{"date-parts":[["2023",10,27]]}}}],"schema":"https://github.com/citation-style-language/schema/raw/master/csl-citation.json"} </w:instrText>
      </w:r>
      <w:r w:rsidRPr="00EF10FA">
        <w:rPr>
          <w:lang w:val="en-US"/>
        </w:rPr>
        <w:fldChar w:fldCharType="separate"/>
      </w:r>
      <w:r w:rsidR="00D472ED">
        <w:rPr>
          <w:lang w:val="en-US"/>
        </w:rPr>
        <w:t>(Sharma et al., 2023)</w:t>
      </w:r>
      <w:r w:rsidRPr="00EF10FA">
        <w:rPr>
          <w:lang w:val="en-US"/>
        </w:rPr>
        <w:fldChar w:fldCharType="end"/>
      </w:r>
      <w:r w:rsidR="005F2D7A">
        <w:rPr>
          <w:lang w:val="en-US"/>
        </w:rPr>
        <w:t>.</w:t>
      </w:r>
    </w:p>
    <w:p w14:paraId="1BC08348" w14:textId="604D27C3" w:rsidR="000A459C" w:rsidRPr="00A25D8F" w:rsidRDefault="000A459C" w:rsidP="00435754">
      <w:pPr>
        <w:pStyle w:val="Boxheading"/>
        <w:rPr>
          <w:lang w:val="en-US"/>
        </w:rPr>
      </w:pPr>
      <w:bookmarkStart w:id="190" w:name="_Toc198722243"/>
      <w:bookmarkStart w:id="191" w:name="_Toc199525337"/>
      <w:bookmarkStart w:id="192" w:name="_Toc199584995"/>
      <w:bookmarkStart w:id="193" w:name="_Toc208671250"/>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3</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3</w:t>
      </w:r>
      <w:r w:rsidR="00E73285">
        <w:rPr>
          <w:lang w:val="en-US"/>
        </w:rPr>
        <w:fldChar w:fldCharType="end"/>
      </w:r>
      <w:r w:rsidR="1B5799CB" w:rsidRPr="00EF10FA">
        <w:rPr>
          <w:lang w:val="en-US"/>
        </w:rPr>
        <w:t xml:space="preserve"> </w:t>
      </w:r>
      <w:r w:rsidR="00005E95" w:rsidRPr="00EF10FA">
        <w:rPr>
          <w:lang w:val="en-US"/>
        </w:rPr>
        <w:t>-</w:t>
      </w:r>
      <w:r w:rsidR="1B5799CB" w:rsidRPr="00EF10FA">
        <w:rPr>
          <w:lang w:val="en-US"/>
        </w:rPr>
        <w:t xml:space="preserve"> </w:t>
      </w:r>
      <w:r w:rsidRPr="00EF10FA">
        <w:rPr>
          <w:lang w:val="en-US"/>
        </w:rPr>
        <w:t>Too much sycophancy</w:t>
      </w:r>
      <w:bookmarkEnd w:id="190"/>
      <w:bookmarkEnd w:id="191"/>
      <w:bookmarkEnd w:id="192"/>
      <w:bookmarkEnd w:id="193"/>
    </w:p>
    <w:p w14:paraId="632B73D3" w14:textId="77777777" w:rsidR="00C27EA9" w:rsidRDefault="343FD69F" w:rsidP="00C27EA9">
      <w:pPr>
        <w:pStyle w:val="Boxtext"/>
        <w:keepNext/>
      </w:pPr>
      <w:r w:rsidRPr="00EF10FA">
        <w:rPr>
          <w:lang w:val="en-US"/>
        </w:rPr>
        <w:t xml:space="preserve">Sycophancy is a very subtle phenomenon </w:t>
      </w:r>
      <w:r w:rsidR="6E6DAE01" w:rsidRPr="00EF10FA">
        <w:rPr>
          <w:lang w:val="en-US"/>
        </w:rPr>
        <w:t xml:space="preserve">where, as a user, you are almost always proven right by the LLM or confirmed in your opinion. If you do not realize this, it can cause your results to be suboptimal </w:t>
      </w:r>
      <w:r w:rsidR="6E80BDC9" w:rsidRPr="00EF10FA">
        <w:rPr>
          <w:lang w:val="en-US"/>
        </w:rPr>
        <w:t xml:space="preserve">because </w:t>
      </w:r>
      <w:r w:rsidR="6E6DAE01" w:rsidRPr="00EF10FA">
        <w:rPr>
          <w:lang w:val="en-US"/>
        </w:rPr>
        <w:t xml:space="preserve">you have not received critical feedback. You can also start to get annoyed by the excessive </w:t>
      </w:r>
      <w:r w:rsidRPr="00EF10FA">
        <w:rPr>
          <w:lang w:val="en-US"/>
        </w:rPr>
        <w:t xml:space="preserve">friendliness. For example, OpenAI released an </w:t>
      </w:r>
      <w:r w:rsidR="5BF025A7" w:rsidRPr="00EF10FA">
        <w:rPr>
          <w:lang w:val="en-US"/>
        </w:rPr>
        <w:t xml:space="preserve">updated </w:t>
      </w:r>
      <w:r w:rsidRPr="00EF10FA">
        <w:rPr>
          <w:lang w:val="en-US"/>
        </w:rPr>
        <w:t xml:space="preserve">version of GPT-4o in April 2025 that was so </w:t>
      </w:r>
      <w:r w:rsidR="64423C9D" w:rsidRPr="00EF10FA">
        <w:rPr>
          <w:lang w:val="en-US"/>
        </w:rPr>
        <w:t>validating</w:t>
      </w:r>
      <w:r w:rsidRPr="00EF10FA">
        <w:rPr>
          <w:lang w:val="en-US"/>
        </w:rPr>
        <w:t xml:space="preserve"> that </w:t>
      </w:r>
      <w:r w:rsidR="5FF7E264" w:rsidRPr="00EF10FA">
        <w:rPr>
          <w:lang w:val="en-US"/>
        </w:rPr>
        <w:t xml:space="preserve">many users complained about it on </w:t>
      </w:r>
      <w:r w:rsidR="5E33177F" w:rsidRPr="00EF10FA">
        <w:rPr>
          <w:lang w:val="en-US"/>
        </w:rPr>
        <w:t xml:space="preserve">social </w:t>
      </w:r>
      <w:r w:rsidR="5FF7E264" w:rsidRPr="00EF10FA">
        <w:rPr>
          <w:lang w:val="en-US"/>
        </w:rPr>
        <w:t>media. The developer quickly reinstated the old model</w:t>
      </w:r>
      <w:r w:rsidR="00790E31">
        <w:rPr>
          <w:lang w:val="en-US"/>
        </w:rPr>
        <w:t xml:space="preserve"> </w:t>
      </w:r>
      <w:r w:rsidRPr="00EF10FA">
        <w:rPr>
          <w:lang w:val="en-US"/>
        </w:rPr>
        <w:fldChar w:fldCharType="begin"/>
      </w:r>
      <w:r w:rsidR="00790E31">
        <w:rPr>
          <w:lang w:val="en-US"/>
        </w:rPr>
        <w:instrText xml:space="preserve"> ADDIN ZOTERO_ITEM CSL_CITATION {"citationID":"P6km0vQV","properties":{"formattedCitation":"(OpenAI, 2025)","plainCitation":"(OpenAI, 2025)","noteIndex":0},"citationItems":[{"id":17053,"uris":["http://zotero.org/users/1688/items/GN5MZKRJ"],"itemData":{"id":17053,"type":"post-weblog","abstract":"A deeper dive on our findings, what went wrong, and future changes we’re making.","language":"en-US","title":"Expanding on what we missed with sycophancy","URL":"https://openai.com/index/expanding-on-sycophancy/","author":[{"family":"OpenAI","given":""}],"accessed":{"date-parts":[["2025",5,5]]},"issued":{"date-parts":[["2025",5,2]]}}}],"schema":"https://github.com/citation-style-language/schema/raw/master/csl-citation.json"} </w:instrText>
      </w:r>
      <w:r w:rsidRPr="00EF10FA">
        <w:rPr>
          <w:lang w:val="en-US"/>
        </w:rPr>
        <w:fldChar w:fldCharType="separate"/>
      </w:r>
      <w:r w:rsidR="00790E31">
        <w:rPr>
          <w:lang w:val="en-US"/>
        </w:rPr>
        <w:t>(OpenAI, 2025)</w:t>
      </w:r>
      <w:r w:rsidRPr="00EF10FA">
        <w:rPr>
          <w:lang w:val="en-US"/>
        </w:rPr>
        <w:fldChar w:fldCharType="end"/>
      </w:r>
      <w:r w:rsidR="7475A47E" w:rsidRPr="00EF10FA">
        <w:rPr>
          <w:lang w:val="en-US"/>
        </w:rPr>
        <w:t xml:space="preserve">. </w:t>
      </w:r>
      <w:r w:rsidR="00C27EA9">
        <w:rPr>
          <w:lang w:val="en-US"/>
        </w:rPr>
        <w:br/>
      </w:r>
      <w:r w:rsidR="50CC99A7" w:rsidRPr="00EF10FA">
        <w:rPr>
          <w:lang w:val="en-US"/>
        </w:rPr>
        <w:t>Watch tip</w:t>
      </w:r>
    </w:p>
    <w:p w14:paraId="43792A5C" w14:textId="28DD07FE" w:rsidR="000A459C" w:rsidRPr="00C27EA9" w:rsidRDefault="00C27EA9" w:rsidP="00C27EA9">
      <w:pPr>
        <w:pStyle w:val="Boxtext"/>
      </w:pPr>
      <w:bookmarkStart w:id="194" w:name="_Toc208746601"/>
      <w:proofErr w:type="spellStart"/>
      <w:r>
        <w:t>Viewing</w:t>
      </w:r>
      <w:proofErr w:type="spellEnd"/>
      <w:r>
        <w:t xml:space="preserve"> tip </w:t>
      </w:r>
      <w:fldSimple w:instr=" STYLEREF 1 \s ">
        <w:r w:rsidR="00B251BB">
          <w:rPr>
            <w:noProof/>
          </w:rPr>
          <w:t>3</w:t>
        </w:r>
      </w:fldSimple>
      <w:r w:rsidR="00B251BB">
        <w:noBreakHyphen/>
      </w:r>
      <w:fldSimple w:instr=" SEQ Viewing_tip \* ARABIC \s 1 ">
        <w:r w:rsidR="00B251BB">
          <w:rPr>
            <w:noProof/>
          </w:rPr>
          <w:t>2</w:t>
        </w:r>
      </w:fldSimple>
      <w:r w:rsidR="50CC99A7" w:rsidRPr="00EF10FA">
        <w:rPr>
          <w:lang w:val="en-US"/>
        </w:rPr>
        <w:t xml:space="preserve">: </w:t>
      </w:r>
      <w:r w:rsidR="7475A47E" w:rsidRPr="00EF10FA">
        <w:rPr>
          <w:lang w:val="en-US"/>
        </w:rPr>
        <w:t xml:space="preserve">For an absurdist example of where this could lead, </w:t>
      </w:r>
      <w:r w:rsidR="1D06D587" w:rsidRPr="00EF10FA">
        <w:rPr>
          <w:lang w:val="en-US"/>
        </w:rPr>
        <w:t xml:space="preserve">check out </w:t>
      </w:r>
      <w:hyperlink r:id="rId34" w:history="1">
        <w:r w:rsidR="7475A47E" w:rsidRPr="00B33D41">
          <w:rPr>
            <w:rStyle w:val="Hyperlink"/>
            <w:lang w:val="en-US"/>
          </w:rPr>
          <w:t xml:space="preserve">episode 3 </w:t>
        </w:r>
        <w:r w:rsidR="13461BA9" w:rsidRPr="00B33D41">
          <w:rPr>
            <w:rStyle w:val="Hyperlink"/>
            <w:lang w:val="en-US"/>
          </w:rPr>
          <w:t>‘</w:t>
        </w:r>
        <w:proofErr w:type="spellStart"/>
        <w:r w:rsidR="7475A47E" w:rsidRPr="00B33D41">
          <w:rPr>
            <w:rStyle w:val="Hyperlink"/>
            <w:lang w:val="en-US"/>
          </w:rPr>
          <w:t>Sickofancy</w:t>
        </w:r>
        <w:proofErr w:type="spellEnd"/>
        <w:r w:rsidR="1F5C9560" w:rsidRPr="00B33D41">
          <w:rPr>
            <w:rStyle w:val="Hyperlink"/>
            <w:lang w:val="en-US"/>
          </w:rPr>
          <w:t>’</w:t>
        </w:r>
        <w:r w:rsidR="03D0D9F4" w:rsidRPr="00B33D41">
          <w:rPr>
            <w:rStyle w:val="Hyperlink"/>
            <w:lang w:val="en-US"/>
          </w:rPr>
          <w:t xml:space="preserve"> of season 27 of South Park</w:t>
        </w:r>
      </w:hyperlink>
      <w:r w:rsidR="03D0D9F4" w:rsidRPr="00EF10FA">
        <w:rPr>
          <w:lang w:val="en-US"/>
        </w:rPr>
        <w:t>.</w:t>
      </w:r>
      <w:bookmarkEnd w:id="194"/>
      <w:r w:rsidR="03D0D9F4" w:rsidRPr="00EF10FA">
        <w:rPr>
          <w:lang w:val="en-US"/>
        </w:rPr>
        <w:t xml:space="preserve"> </w:t>
      </w:r>
    </w:p>
    <w:p w14:paraId="3C0BA58F" w14:textId="7534338B" w:rsidR="000A459C" w:rsidRPr="00A25D8F" w:rsidRDefault="000A459C">
      <w:pPr>
        <w:rPr>
          <w:lang w:val="en-US"/>
        </w:rPr>
      </w:pPr>
      <w:r w:rsidRPr="00EF10FA">
        <w:rPr>
          <w:lang w:val="en-US"/>
        </w:rPr>
        <w:t xml:space="preserve">Therefore, it is good to organize contradiction </w:t>
      </w:r>
      <w:r w:rsidR="7C52293A" w:rsidRPr="00EF10FA">
        <w:rPr>
          <w:lang w:val="en-US"/>
        </w:rPr>
        <w:t xml:space="preserve">for yourself </w:t>
      </w:r>
      <w:r w:rsidRPr="00EF10FA">
        <w:rPr>
          <w:lang w:val="en-US"/>
        </w:rPr>
        <w:t xml:space="preserve">by always </w:t>
      </w:r>
      <w:r w:rsidR="0042082B" w:rsidRPr="00EF10FA">
        <w:rPr>
          <w:lang w:val="en-US"/>
        </w:rPr>
        <w:t>including</w:t>
      </w:r>
      <w:r w:rsidRPr="00EF10FA">
        <w:rPr>
          <w:lang w:val="en-US"/>
        </w:rPr>
        <w:t xml:space="preserve"> a critical co-reader </w:t>
      </w:r>
      <w:r w:rsidR="0042082B" w:rsidRPr="00EF10FA">
        <w:rPr>
          <w:lang w:val="en-US"/>
        </w:rPr>
        <w:t xml:space="preserve">in your </w:t>
      </w:r>
      <w:r w:rsidR="0045116D" w:rsidRPr="00EF10FA">
        <w:rPr>
          <w:lang w:val="en-US"/>
        </w:rPr>
        <w:t xml:space="preserve">prompts </w:t>
      </w:r>
      <w:r w:rsidRPr="00EF10FA">
        <w:rPr>
          <w:lang w:val="en-US"/>
        </w:rPr>
        <w:t xml:space="preserve">by default. </w:t>
      </w:r>
      <w:r w:rsidR="2D0BC9CA" w:rsidRPr="00EF10FA">
        <w:rPr>
          <w:lang w:val="en-US"/>
        </w:rPr>
        <w:t>B</w:t>
      </w:r>
      <w:r w:rsidR="005C2358">
        <w:rPr>
          <w:lang w:val="en-US"/>
        </w:rPr>
        <w:t>aas</w:t>
      </w:r>
      <w:r w:rsidR="48A3C55D" w:rsidRPr="00EF10FA">
        <w:rPr>
          <w:lang w:val="en-US"/>
        </w:rPr>
        <w:t xml:space="preserve"> </w:t>
      </w:r>
      <w:r w:rsidRPr="00EF10FA">
        <w:rPr>
          <w:lang w:val="en-US"/>
        </w:rPr>
        <w:fldChar w:fldCharType="begin"/>
      </w:r>
      <w:r w:rsidR="00432D14">
        <w:rPr>
          <w:lang w:val="en-US"/>
        </w:rPr>
        <w:instrText xml:space="preserve"> ADDIN ZOTERO_ITEM CSL_CITATION {"citationID":"zWrDKB2i","properties":{"formattedCitation":"(Baas, 2025)","plainCitation":"(Baas, 2025)","noteIndex":0},"citationItems":[{"id":17049,"uris":["http://zotero.org/users/1688/items/MYPKHA94"],"itemData":{"id":17049,"type":"post-weblog","title":"(28) Post | LinkedIn","URL":"https://www.linkedin.com/posts/elisa-baas_baasin-chatgpt-kritisch-denken-prompt-ugcPost-7322569391303245824-jLXA/?utm_source=share&amp;utm_medium=member_android&amp;rcm=ACoAAAATgacBx9MluKs48BO1aRxqREWXJBXfTYw","author":[{"family":"Baas","given":"Elisa"}],"accessed":{"date-parts":[["2025",5,5]]},"issued":{"date-parts":[["2025",4,30]]}}}],"schema":"https://github.com/citation-style-language/schema/raw/master/csl-citation.json"} </w:instrText>
      </w:r>
      <w:r w:rsidRPr="00EF10FA">
        <w:rPr>
          <w:lang w:val="en-US"/>
        </w:rPr>
        <w:fldChar w:fldCharType="separate"/>
      </w:r>
      <w:r w:rsidR="00E958BF">
        <w:rPr>
          <w:lang w:val="en-US"/>
        </w:rPr>
        <w:t>(Baas, 2025)</w:t>
      </w:r>
      <w:r w:rsidRPr="00EF10FA">
        <w:rPr>
          <w:lang w:val="en-US"/>
        </w:rPr>
        <w:fldChar w:fldCharType="end"/>
      </w:r>
      <w:r w:rsidR="2D0BC9CA" w:rsidRPr="00EF10FA">
        <w:rPr>
          <w:lang w:val="en-US"/>
        </w:rPr>
        <w:t xml:space="preserve"> gives some examples you could use for this. For example, start by </w:t>
      </w:r>
      <w:r w:rsidR="49513959" w:rsidRPr="00EF10FA">
        <w:rPr>
          <w:lang w:val="en-US"/>
        </w:rPr>
        <w:t>adding this to your prompt:</w:t>
      </w:r>
    </w:p>
    <w:p w14:paraId="4CF1342E" w14:textId="66365C15" w:rsidR="00106E99" w:rsidRPr="00A25D8F" w:rsidRDefault="179D2AE7" w:rsidP="1E5EA214">
      <w:pPr>
        <w:pStyle w:val="Code"/>
        <w:rPr>
          <w:lang w:val="en-US"/>
        </w:rPr>
      </w:pPr>
      <w:r w:rsidRPr="00EF10FA">
        <w:rPr>
          <w:lang w:val="en-US"/>
        </w:rPr>
        <w:t>“</w:t>
      </w:r>
      <w:r w:rsidR="343FD69F" w:rsidRPr="00EF10FA">
        <w:rPr>
          <w:lang w:val="en-US"/>
        </w:rPr>
        <w:t>Take an actively critical approach to my ideas. I do not seek affirmation</w:t>
      </w:r>
      <w:r w:rsidR="301E3A80" w:rsidRPr="00EF10FA">
        <w:rPr>
          <w:lang w:val="en-US"/>
        </w:rPr>
        <w:t xml:space="preserve">, </w:t>
      </w:r>
      <w:r w:rsidR="343FD69F" w:rsidRPr="00EF10FA">
        <w:rPr>
          <w:lang w:val="en-US"/>
        </w:rPr>
        <w:t>but intellectual growth through constructive resistance.</w:t>
      </w:r>
      <w:r w:rsidR="017A8A95" w:rsidRPr="00EF10FA">
        <w:rPr>
          <w:lang w:val="en-US"/>
        </w:rPr>
        <w:t xml:space="preserve"> Your goal is not to be right or to prove me right, but to refine and deepen my thinking. </w:t>
      </w:r>
      <w:r w:rsidR="42BDCFE2" w:rsidRPr="00EF10FA">
        <w:rPr>
          <w:lang w:val="en-US"/>
        </w:rPr>
        <w:t xml:space="preserve">Expose </w:t>
      </w:r>
      <w:r w:rsidR="017A8A95" w:rsidRPr="00EF10FA">
        <w:rPr>
          <w:lang w:val="en-US"/>
        </w:rPr>
        <w:t>unspoken assumptions</w:t>
      </w:r>
      <w:r w:rsidR="73451138" w:rsidRPr="00EF10FA">
        <w:rPr>
          <w:lang w:val="en-US"/>
        </w:rPr>
        <w:t xml:space="preserve">, </w:t>
      </w:r>
      <w:r w:rsidR="42BDCFE2" w:rsidRPr="00EF10FA">
        <w:rPr>
          <w:lang w:val="en-US"/>
        </w:rPr>
        <w:t xml:space="preserve">formulate </w:t>
      </w:r>
      <w:r w:rsidR="017A8A95" w:rsidRPr="00EF10FA">
        <w:rPr>
          <w:lang w:val="en-US"/>
        </w:rPr>
        <w:t xml:space="preserve">a strong </w:t>
      </w:r>
      <w:r w:rsidR="41C631FC" w:rsidRPr="00EF10FA">
        <w:rPr>
          <w:lang w:val="en-US"/>
        </w:rPr>
        <w:t>counterargument</w:t>
      </w:r>
      <w:r w:rsidR="12DAA15E" w:rsidRPr="00EF10FA">
        <w:rPr>
          <w:lang w:val="en-US"/>
        </w:rPr>
        <w:t xml:space="preserve">, </w:t>
      </w:r>
      <w:r w:rsidR="42BDCFE2" w:rsidRPr="00EF10FA">
        <w:rPr>
          <w:lang w:val="en-US"/>
        </w:rPr>
        <w:t xml:space="preserve">point out </w:t>
      </w:r>
      <w:r w:rsidR="017A8A95" w:rsidRPr="00EF10FA">
        <w:rPr>
          <w:lang w:val="en-US"/>
        </w:rPr>
        <w:t>methodical weaknesses</w:t>
      </w:r>
      <w:r w:rsidR="64BDB635" w:rsidRPr="00EF10FA">
        <w:rPr>
          <w:lang w:val="en-US"/>
        </w:rPr>
        <w:t xml:space="preserve">, </w:t>
      </w:r>
      <w:r w:rsidR="42BDCFE2" w:rsidRPr="00EF10FA">
        <w:rPr>
          <w:lang w:val="en-US"/>
        </w:rPr>
        <w:t xml:space="preserve">introduce </w:t>
      </w:r>
      <w:r w:rsidR="017A8A95" w:rsidRPr="00EF10FA">
        <w:rPr>
          <w:lang w:val="en-US"/>
        </w:rPr>
        <w:t>radically different perspectives</w:t>
      </w:r>
      <w:r w:rsidR="3BA1EF20" w:rsidRPr="00EF10FA">
        <w:rPr>
          <w:lang w:val="en-US"/>
        </w:rPr>
        <w:t xml:space="preserve">, </w:t>
      </w:r>
      <w:r w:rsidR="42BDCFE2" w:rsidRPr="00EF10FA">
        <w:rPr>
          <w:lang w:val="en-US"/>
        </w:rPr>
        <w:t xml:space="preserve">provide </w:t>
      </w:r>
      <w:r w:rsidR="017A8A95" w:rsidRPr="00EF10FA">
        <w:rPr>
          <w:lang w:val="en-US"/>
        </w:rPr>
        <w:t>concrete counterexamples</w:t>
      </w:r>
      <w:r w:rsidR="0D8D1919" w:rsidRPr="00EF10FA">
        <w:rPr>
          <w:lang w:val="en-US"/>
        </w:rPr>
        <w:t xml:space="preserve">, and </w:t>
      </w:r>
      <w:r w:rsidR="42BDCFE2" w:rsidRPr="00EF10FA">
        <w:rPr>
          <w:lang w:val="en-US"/>
        </w:rPr>
        <w:t xml:space="preserve">evaluate </w:t>
      </w:r>
      <w:r w:rsidR="017A8A95" w:rsidRPr="00EF10FA">
        <w:rPr>
          <w:lang w:val="en-US"/>
        </w:rPr>
        <w:t>ideas on their merits</w:t>
      </w:r>
      <w:r w:rsidR="1562A51E" w:rsidRPr="00EF10FA">
        <w:rPr>
          <w:lang w:val="en-US"/>
        </w:rPr>
        <w:t>.”</w:t>
      </w:r>
    </w:p>
    <w:p w14:paraId="5D0A206F" w14:textId="6506BC09" w:rsidR="000A459C" w:rsidRPr="00A25D8F" w:rsidRDefault="343FD69F" w:rsidP="00435754">
      <w:pPr>
        <w:pStyle w:val="Boxheading"/>
        <w:rPr>
          <w:lang w:val="en-US"/>
        </w:rPr>
      </w:pPr>
      <w:bookmarkStart w:id="195" w:name="_Toc198722232"/>
      <w:bookmarkStart w:id="196" w:name="_Toc199584996"/>
      <w:bookmarkStart w:id="197" w:name="_Toc198711533"/>
      <w:bookmarkStart w:id="198" w:name="_Toc199525338"/>
      <w:bookmarkStart w:id="199" w:name="_Toc208671251"/>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3</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4</w:t>
      </w:r>
      <w:r w:rsidR="00E73285">
        <w:rPr>
          <w:lang w:val="en-US"/>
        </w:rPr>
        <w:fldChar w:fldCharType="end"/>
      </w:r>
      <w:r w:rsidR="3310CCEC" w:rsidRPr="00EF10FA">
        <w:rPr>
          <w:lang w:val="en-US"/>
        </w:rPr>
        <w:t xml:space="preserve"> </w:t>
      </w:r>
      <w:r w:rsidR="00005E95" w:rsidRPr="00EF10FA">
        <w:rPr>
          <w:lang w:val="en-US"/>
        </w:rPr>
        <w:t>-</w:t>
      </w:r>
      <w:r w:rsidR="3310CCEC" w:rsidRPr="00EF10FA">
        <w:rPr>
          <w:lang w:val="en-US"/>
        </w:rPr>
        <w:t xml:space="preserve"> </w:t>
      </w:r>
      <w:r w:rsidRPr="00EF10FA">
        <w:rPr>
          <w:lang w:val="en-US"/>
        </w:rPr>
        <w:t>Ethical considerations in prompts</w:t>
      </w:r>
      <w:bookmarkEnd w:id="195"/>
      <w:bookmarkEnd w:id="196"/>
      <w:bookmarkEnd w:id="197"/>
      <w:bookmarkEnd w:id="198"/>
      <w:bookmarkEnd w:id="199"/>
    </w:p>
    <w:p w14:paraId="688B260D" w14:textId="5574617F" w:rsidR="000A459C" w:rsidRPr="00A25D8F" w:rsidRDefault="343FD69F" w:rsidP="00CB59C8">
      <w:pPr>
        <w:pStyle w:val="Boxtext"/>
        <w:rPr>
          <w:lang w:val="en-US"/>
        </w:rPr>
      </w:pPr>
      <w:r w:rsidRPr="00EF10FA">
        <w:rPr>
          <w:lang w:val="en-US"/>
        </w:rPr>
        <w:t xml:space="preserve">What if you ask an AI </w:t>
      </w:r>
      <w:r w:rsidR="73CF2041" w:rsidRPr="00EF10FA">
        <w:rPr>
          <w:lang w:val="en-US"/>
        </w:rPr>
        <w:t xml:space="preserve">to </w:t>
      </w:r>
      <w:r w:rsidRPr="00EF10FA">
        <w:rPr>
          <w:lang w:val="en-US"/>
        </w:rPr>
        <w:t xml:space="preserve">write an essay in full when in fact you should create it yourself? The boundaries are not always </w:t>
      </w:r>
      <w:r w:rsidR="13D6A67C" w:rsidRPr="00EF10FA">
        <w:rPr>
          <w:lang w:val="en-US"/>
        </w:rPr>
        <w:t>clear</w:t>
      </w:r>
      <w:r w:rsidRPr="00EF10FA">
        <w:rPr>
          <w:lang w:val="en-US"/>
        </w:rPr>
        <w:t xml:space="preserve">. The key question is: Are you using AI as a tool for learning, or </w:t>
      </w:r>
      <w:r w:rsidR="22E2BF5C" w:rsidRPr="00EF10FA">
        <w:rPr>
          <w:lang w:val="en-US"/>
        </w:rPr>
        <w:t xml:space="preserve">to </w:t>
      </w:r>
      <w:r w:rsidRPr="00EF10FA">
        <w:rPr>
          <w:lang w:val="en-US"/>
        </w:rPr>
        <w:t xml:space="preserve">avoid learning? Academic work is all about transparency, </w:t>
      </w:r>
      <w:r w:rsidR="7C650AAF" w:rsidRPr="00EF10FA">
        <w:rPr>
          <w:lang w:val="en-US"/>
        </w:rPr>
        <w:t>autonomy, and</w:t>
      </w:r>
      <w:r w:rsidRPr="00EF10FA">
        <w:rPr>
          <w:lang w:val="en-US"/>
        </w:rPr>
        <w:t xml:space="preserve"> integrity. When AI helps </w:t>
      </w:r>
      <w:r w:rsidR="100D34FB" w:rsidRPr="00EF10FA">
        <w:rPr>
          <w:lang w:val="en-US"/>
        </w:rPr>
        <w:t xml:space="preserve">you </w:t>
      </w:r>
      <w:r w:rsidRPr="00EF10FA">
        <w:rPr>
          <w:lang w:val="en-US"/>
        </w:rPr>
        <w:t xml:space="preserve">enrich your thought process or </w:t>
      </w:r>
      <w:r w:rsidR="636C6235" w:rsidRPr="00EF10FA">
        <w:rPr>
          <w:lang w:val="en-US"/>
        </w:rPr>
        <w:t xml:space="preserve">structure </w:t>
      </w:r>
      <w:r w:rsidRPr="00EF10FA">
        <w:rPr>
          <w:lang w:val="en-US"/>
        </w:rPr>
        <w:t xml:space="preserve">your ideas, it is a legitimate tool. But as soon as you use AI to hand in an assignment without </w:t>
      </w:r>
      <w:r w:rsidR="0F9C32EA" w:rsidRPr="00EF10FA">
        <w:rPr>
          <w:lang w:val="en-US"/>
        </w:rPr>
        <w:t>your</w:t>
      </w:r>
      <w:r w:rsidRPr="00EF10FA">
        <w:rPr>
          <w:lang w:val="en-US"/>
        </w:rPr>
        <w:t xml:space="preserve"> own contribution, you cross the line of academic responsibility. There is also a good chance that your work will </w:t>
      </w:r>
      <w:r w:rsidR="7D7941B7" w:rsidRPr="00EF10FA">
        <w:rPr>
          <w:lang w:val="en-US"/>
        </w:rPr>
        <w:t>be</w:t>
      </w:r>
      <w:r w:rsidRPr="00EF10FA">
        <w:rPr>
          <w:lang w:val="en-US"/>
        </w:rPr>
        <w:t xml:space="preserve"> classified as plagiarism in that case. </w:t>
      </w:r>
    </w:p>
    <w:p w14:paraId="3D3FB7DC" w14:textId="140D972F" w:rsidR="000A459C" w:rsidRPr="00A25D8F" w:rsidRDefault="343FD69F" w:rsidP="00CB59C8">
      <w:pPr>
        <w:pStyle w:val="Boxtext"/>
        <w:rPr>
          <w:lang w:val="en-US"/>
        </w:rPr>
      </w:pPr>
      <w:r w:rsidRPr="00EF10FA">
        <w:rPr>
          <w:lang w:val="en-US"/>
        </w:rPr>
        <w:t xml:space="preserve">In addition, responsibility plays an important role: AI has no moral compass and can give biased or incorrect answers. You are responsible for the choices you make, for assessing output, and for explicitly stating when AI has helped you. Remember that fellow students, </w:t>
      </w:r>
      <w:r w:rsidR="5C6364EB" w:rsidRPr="00EF10FA">
        <w:rPr>
          <w:lang w:val="en-US"/>
        </w:rPr>
        <w:t>teachers, or</w:t>
      </w:r>
      <w:r w:rsidRPr="00EF10FA">
        <w:rPr>
          <w:lang w:val="en-US"/>
        </w:rPr>
        <w:t xml:space="preserve"> clients must also be able to trust the provenance and reliability of your work</w:t>
      </w:r>
      <w:r w:rsidR="00D472ED">
        <w:rPr>
          <w:lang w:val="en-US"/>
        </w:rPr>
        <w:t xml:space="preserve"> </w:t>
      </w:r>
      <w:r w:rsidRPr="00EF10FA">
        <w:rPr>
          <w:lang w:val="en-US"/>
        </w:rPr>
        <w:fldChar w:fldCharType="begin"/>
      </w:r>
      <w:r w:rsidR="00D472ED">
        <w:rPr>
          <w:lang w:val="en-US"/>
        </w:rPr>
        <w:instrText xml:space="preserve"> ADDIN ZOTERO_ITEM CSL_CITATION {"citationID":"kIIWmQBW","properties":{"formattedCitation":"(M. Mitchell, 2019; Zamfirescu-Pereira, 2023)","plainCitation":"(M. Mitchell, 2019; Zamfirescu-Pereira, 2023)","noteIndex":0},"citationItems":[{"id":16869,"uris":["http://zotero.org/users/1688/items/94GDPFQ4"],"itemData":{"id":16869,"type":"book","publisher":"Penguin","title":"Artificial Intelligence: A Guide for Thinking Humans","author":[{"family":"Mitchell","given":"M."}],"issued":{"date-parts":[["2019"]]}}},{"id":16868,"uris":["http://zotero.org/users/1688/items/8I64GLVU"],"itemData":{"id":16868,"type":"paper-conference","event-title":"CHI Conference","title":"Why Johnny Can't Prompt: How Non-AI Experts Try (and Fail) to Design LLM Prompts","author":[{"family":"Zamfirescu-Pereira","given":"J. D."}],"issued":{"date-parts":[["2023"]]}}}],"schema":"https://github.com/citation-style-language/schema/raw/master/csl-citation.json"} </w:instrText>
      </w:r>
      <w:r w:rsidRPr="00EF10FA">
        <w:rPr>
          <w:lang w:val="en-US"/>
        </w:rPr>
        <w:fldChar w:fldCharType="separate"/>
      </w:r>
      <w:r w:rsidR="00D472ED">
        <w:rPr>
          <w:lang w:val="en-US"/>
        </w:rPr>
        <w:t>(M. Mitchell, 2019; Zamfirescu-Pereira, 2023)</w:t>
      </w:r>
      <w:r w:rsidRPr="00EF10FA">
        <w:rPr>
          <w:lang w:val="en-US"/>
        </w:rPr>
        <w:fldChar w:fldCharType="end"/>
      </w:r>
      <w:r w:rsidR="00D472ED">
        <w:rPr>
          <w:lang w:val="en-US"/>
        </w:rPr>
        <w:t>.</w:t>
      </w:r>
    </w:p>
    <w:p w14:paraId="3DF1C2E1" w14:textId="555064CB" w:rsidR="694DD5EA" w:rsidRPr="00A25D8F" w:rsidRDefault="694DD5EA" w:rsidP="694DD5EA">
      <w:pPr>
        <w:rPr>
          <w:lang w:val="en-US"/>
        </w:rPr>
      </w:pPr>
    </w:p>
    <w:p w14:paraId="507D456B" w14:textId="79EDFC00" w:rsidR="000A459C" w:rsidRPr="00A25D8F" w:rsidRDefault="343FD69F" w:rsidP="000A459C">
      <w:pPr>
        <w:rPr>
          <w:lang w:val="en-US"/>
        </w:rPr>
      </w:pPr>
      <w:r w:rsidRPr="00EF10FA">
        <w:rPr>
          <w:lang w:val="en-US"/>
        </w:rPr>
        <w:lastRenderedPageBreak/>
        <w:t xml:space="preserve">But prompting can go even further. For example, you can also create entirely interactive bots for yourself or end </w:t>
      </w:r>
      <w:r w:rsidR="05FB7C83" w:rsidRPr="00EF10FA">
        <w:rPr>
          <w:lang w:val="en-US"/>
        </w:rPr>
        <w:t>users,</w:t>
      </w:r>
      <w:r w:rsidRPr="00EF10FA">
        <w:rPr>
          <w:lang w:val="en-US"/>
        </w:rPr>
        <w:t xml:space="preserve"> where </w:t>
      </w:r>
      <w:r w:rsidR="4254EDD1" w:rsidRPr="00EF10FA">
        <w:rPr>
          <w:lang w:val="en-US"/>
        </w:rPr>
        <w:t xml:space="preserve">you </w:t>
      </w:r>
      <w:r w:rsidRPr="00EF10FA">
        <w:rPr>
          <w:lang w:val="en-US"/>
        </w:rPr>
        <w:t xml:space="preserve">can </w:t>
      </w:r>
      <w:r w:rsidR="7167C92C" w:rsidRPr="00EF10FA">
        <w:rPr>
          <w:lang w:val="en-US"/>
        </w:rPr>
        <w:t xml:space="preserve">set up </w:t>
      </w:r>
      <w:r w:rsidRPr="00EF10FA">
        <w:rPr>
          <w:lang w:val="en-US"/>
        </w:rPr>
        <w:t xml:space="preserve">an </w:t>
      </w:r>
      <w:r w:rsidR="38D5AE7B" w:rsidRPr="00EF10FA">
        <w:rPr>
          <w:lang w:val="en-US"/>
        </w:rPr>
        <w:t>entire conversation</w:t>
      </w:r>
      <w:r w:rsidRPr="00EF10FA">
        <w:rPr>
          <w:lang w:val="en-US"/>
        </w:rPr>
        <w:t>. What do you think the following bot would do if it were paired with a streaming avatar that could talk to you?</w:t>
      </w:r>
    </w:p>
    <w:tbl>
      <w:tblPr>
        <w:tblStyle w:val="TableGrid"/>
        <w:tblW w:w="0" w:type="auto"/>
        <w:tblLook w:val="04A0" w:firstRow="1" w:lastRow="0" w:firstColumn="1" w:lastColumn="0" w:noHBand="0" w:noVBand="1"/>
      </w:tblPr>
      <w:tblGrid>
        <w:gridCol w:w="9016"/>
      </w:tblGrid>
      <w:tr w:rsidR="000A459C" w:rsidRPr="00EF10FA" w14:paraId="4199E991" w14:textId="77777777" w:rsidTr="72DB26BB">
        <w:tc>
          <w:tcPr>
            <w:tcW w:w="9016" w:type="dxa"/>
          </w:tcPr>
          <w:p w14:paraId="70DCF32F" w14:textId="71A187A4" w:rsidR="000A459C" w:rsidRPr="00A25D8F" w:rsidRDefault="00D61AFE">
            <w:pPr>
              <w:rPr>
                <w:rStyle w:val="CodeChar"/>
                <w:lang w:val="en-US"/>
              </w:rPr>
            </w:pPr>
            <w:r w:rsidRPr="00A25D8F">
              <w:rPr>
                <w:rStyle w:val="CodeChar"/>
                <w:noProof/>
                <w:sz w:val="11"/>
                <w:szCs w:val="11"/>
                <w:lang w:val="en-US"/>
              </w:rPr>
              <w:drawing>
                <wp:anchor distT="0" distB="0" distL="114300" distR="114300" simplePos="0" relativeHeight="251658240" behindDoc="0" locked="0" layoutInCell="1" allowOverlap="1" wp14:anchorId="7BA772CE" wp14:editId="4D1891BB">
                  <wp:simplePos x="0" y="0"/>
                  <wp:positionH relativeFrom="column">
                    <wp:posOffset>-64135</wp:posOffset>
                  </wp:positionH>
                  <wp:positionV relativeFrom="paragraph">
                    <wp:posOffset>271145</wp:posOffset>
                  </wp:positionV>
                  <wp:extent cx="2241550" cy="1924050"/>
                  <wp:effectExtent l="0" t="0" r="6350" b="6350"/>
                  <wp:wrapSquare wrapText="bothSides"/>
                  <wp:docPr id="186646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6967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41550" cy="1924050"/>
                          </a:xfrm>
                          <a:prstGeom prst="rect">
                            <a:avLst/>
                          </a:prstGeom>
                        </pic:spPr>
                      </pic:pic>
                    </a:graphicData>
                  </a:graphic>
                  <wp14:sizeRelH relativeFrom="page">
                    <wp14:pctWidth>0</wp14:pctWidth>
                  </wp14:sizeRelH>
                  <wp14:sizeRelV relativeFrom="page">
                    <wp14:pctHeight>0</wp14:pctHeight>
                  </wp14:sizeRelV>
                </wp:anchor>
              </w:drawing>
            </w:r>
            <w:r w:rsidR="000A459C" w:rsidRPr="00EF10FA">
              <w:rPr>
                <w:rStyle w:val="CodeCharBold"/>
                <w:lang w:val="en-US"/>
              </w:rPr>
              <w:t>Avatar Prompt</w:t>
            </w:r>
            <w:r w:rsidR="000A459C" w:rsidRPr="00EF10FA">
              <w:rPr>
                <w:rStyle w:val="CodeChar"/>
                <w:lang w:val="en-US"/>
              </w:rPr>
              <w:t>: AI literacy expert for VU Amsterdam</w:t>
            </w:r>
          </w:p>
          <w:p w14:paraId="3B4CA842" w14:textId="0D74C6B3" w:rsidR="00835C7A" w:rsidRPr="00A25D8F" w:rsidRDefault="001D5D1F" w:rsidP="001D5D1F">
            <w:pPr>
              <w:pStyle w:val="Caption"/>
              <w:rPr>
                <w:lang w:val="en-US"/>
              </w:rPr>
            </w:pPr>
            <w:bookmarkStart w:id="200" w:name="_Toc208673941"/>
            <w:proofErr w:type="spellStart"/>
            <w:r>
              <w:t>Figure</w:t>
            </w:r>
            <w:proofErr w:type="spellEnd"/>
            <w:r>
              <w:t xml:space="preserve"> </w:t>
            </w:r>
            <w:fldSimple w:instr=" STYLEREF 1 \s ">
              <w:r>
                <w:rPr>
                  <w:noProof/>
                </w:rPr>
                <w:t>3</w:t>
              </w:r>
            </w:fldSimple>
            <w:r>
              <w:t>.</w:t>
            </w:r>
            <w:fldSimple w:instr=" SEQ Figure \* ARABIC \s 1 ">
              <w:r>
                <w:rPr>
                  <w:noProof/>
                </w:rPr>
                <w:t>1</w:t>
              </w:r>
            </w:fldSimple>
            <w:r w:rsidR="2C608440" w:rsidRPr="00EF10FA">
              <w:rPr>
                <w:lang w:val="en-US"/>
              </w:rPr>
              <w:t xml:space="preserve"> Talking avatar. Source image: https://ravatar.com/holobox-holographic-displays-interactive-ai-avatars/</w:t>
            </w:r>
            <w:bookmarkEnd w:id="200"/>
          </w:p>
          <w:p w14:paraId="676A3FB1" w14:textId="77777777" w:rsidR="000A459C" w:rsidRPr="00A25D8F" w:rsidRDefault="343FD69F">
            <w:pPr>
              <w:rPr>
                <w:rStyle w:val="CodeChar"/>
                <w:lang w:val="en-US"/>
              </w:rPr>
            </w:pPr>
            <w:r w:rsidRPr="00EF10FA">
              <w:rPr>
                <w:rStyle w:val="CodeCharBold"/>
                <w:lang w:val="en-US"/>
              </w:rPr>
              <w:t>Role</w:t>
            </w:r>
            <w:r w:rsidRPr="00EF10FA">
              <w:rPr>
                <w:rStyle w:val="CodeChar"/>
                <w:lang w:val="en-US"/>
              </w:rPr>
              <w:t>: You are an expert on Artificial Intelligence, Generative AI and AI Literacy, with a special focus on its role in higher education. Your name is Lucie.</w:t>
            </w:r>
          </w:p>
          <w:p w14:paraId="721A5F9C" w14:textId="77DFA7A0" w:rsidR="000A459C" w:rsidRPr="00A25D8F" w:rsidRDefault="343FD69F">
            <w:pPr>
              <w:rPr>
                <w:rStyle w:val="CodeChar"/>
                <w:lang w:val="en-US"/>
              </w:rPr>
            </w:pPr>
            <w:r w:rsidRPr="00EF10FA">
              <w:rPr>
                <w:rStyle w:val="CodeCharBold"/>
                <w:lang w:val="en-US"/>
              </w:rPr>
              <w:t>Task</w:t>
            </w:r>
            <w:r w:rsidRPr="00EF10FA">
              <w:rPr>
                <w:rStyle w:val="CodeChar"/>
                <w:lang w:val="en-US"/>
              </w:rPr>
              <w:t xml:space="preserve">: Your job is to answer </w:t>
            </w:r>
            <w:r w:rsidR="6C799C7D" w:rsidRPr="00EF10FA">
              <w:rPr>
                <w:rStyle w:val="CodeChar"/>
                <w:lang w:val="en-US"/>
              </w:rPr>
              <w:t xml:space="preserve">visitor </w:t>
            </w:r>
            <w:r w:rsidRPr="00EF10FA">
              <w:rPr>
                <w:rStyle w:val="CodeChar"/>
                <w:lang w:val="en-US"/>
              </w:rPr>
              <w:t xml:space="preserve">questions about AI and AI Literacy from users attending the April 24, </w:t>
            </w:r>
            <w:proofErr w:type="gramStart"/>
            <w:r w:rsidRPr="00EF10FA">
              <w:rPr>
                <w:rStyle w:val="CodeChar"/>
                <w:lang w:val="en-US"/>
              </w:rPr>
              <w:t>2025</w:t>
            </w:r>
            <w:proofErr w:type="gramEnd"/>
            <w:r w:rsidRPr="00EF10FA">
              <w:rPr>
                <w:rStyle w:val="CodeChar"/>
                <w:lang w:val="en-US"/>
              </w:rPr>
              <w:t xml:space="preserve"> AI Literacy Day. The user is in front of you. Always respond in a friendly and accessible manner.</w:t>
            </w:r>
          </w:p>
          <w:p w14:paraId="10FA572F" w14:textId="6DF27AF8" w:rsidR="001F6D27" w:rsidRPr="00A25D8F" w:rsidRDefault="000A459C">
            <w:pPr>
              <w:rPr>
                <w:rStyle w:val="CodeChar"/>
                <w:lang w:val="en-US"/>
              </w:rPr>
            </w:pPr>
            <w:r w:rsidRPr="00EF10FA">
              <w:rPr>
                <w:rStyle w:val="CodeChar"/>
                <w:lang w:val="en-US"/>
              </w:rPr>
              <w:t>Detect as accurately as possible if a new user engages with you.</w:t>
            </w:r>
          </w:p>
          <w:p w14:paraId="4C660697" w14:textId="77777777" w:rsidR="000A459C" w:rsidRPr="00A25D8F" w:rsidRDefault="000A459C">
            <w:pPr>
              <w:rPr>
                <w:rStyle w:val="CodeChar"/>
                <w:lang w:val="en-US"/>
              </w:rPr>
            </w:pPr>
            <w:r w:rsidRPr="00EF10FA">
              <w:rPr>
                <w:rStyle w:val="CodeCharBold"/>
                <w:lang w:val="en-US"/>
              </w:rPr>
              <w:t>Behavior</w:t>
            </w:r>
            <w:r w:rsidRPr="00EF10FA">
              <w:rPr>
                <w:rStyle w:val="CodeChar"/>
                <w:lang w:val="en-US"/>
              </w:rPr>
              <w:t>:</w:t>
            </w:r>
          </w:p>
          <w:p w14:paraId="0117B86F" w14:textId="77777777" w:rsidR="000A459C" w:rsidRPr="00A25D8F" w:rsidRDefault="000A459C">
            <w:pPr>
              <w:rPr>
                <w:rStyle w:val="CodeChar"/>
                <w:lang w:val="en-US"/>
              </w:rPr>
            </w:pPr>
            <w:r w:rsidRPr="00EF10FA">
              <w:rPr>
                <w:rStyle w:val="CodeChar"/>
                <w:lang w:val="en-US"/>
              </w:rPr>
              <w:t>When you detect a new user, always greet them warmly and say:</w:t>
            </w:r>
          </w:p>
          <w:p w14:paraId="060B2B2E" w14:textId="77777777" w:rsidR="000A459C" w:rsidRPr="00A25D8F" w:rsidRDefault="000A459C">
            <w:pPr>
              <w:rPr>
                <w:rStyle w:val="CodeCharBold"/>
                <w:lang w:val="en-US"/>
              </w:rPr>
            </w:pPr>
            <w:r w:rsidRPr="00EF10FA">
              <w:rPr>
                <w:rStyle w:val="CodeCharBold"/>
                <w:lang w:val="en-US"/>
              </w:rPr>
              <w:t>"Welcome to the VU AI Literacy Day! I'm here to answer your questions about AI literacy in education."</w:t>
            </w:r>
          </w:p>
          <w:p w14:paraId="758447AB" w14:textId="77777777" w:rsidR="000A459C" w:rsidRPr="00A25D8F" w:rsidRDefault="000A459C">
            <w:pPr>
              <w:rPr>
                <w:rStyle w:val="CodeChar"/>
                <w:lang w:val="en-US"/>
              </w:rPr>
            </w:pPr>
            <w:r w:rsidRPr="00EF10FA">
              <w:rPr>
                <w:rStyle w:val="CodeChar"/>
                <w:lang w:val="en-US"/>
              </w:rPr>
              <w:t>When a user chooses to end the conversation, thank the user and say:</w:t>
            </w:r>
          </w:p>
          <w:p w14:paraId="1A6E8DB2" w14:textId="121E6954" w:rsidR="000A459C" w:rsidRPr="00A25D8F" w:rsidRDefault="343FD69F" w:rsidP="1E5EA214">
            <w:pPr>
              <w:rPr>
                <w:rStyle w:val="CodeCharBold"/>
                <w:lang w:val="en-US"/>
              </w:rPr>
            </w:pPr>
            <w:r w:rsidRPr="00EF10FA">
              <w:rPr>
                <w:rStyle w:val="CodeCharBold"/>
                <w:lang w:val="en-US"/>
              </w:rPr>
              <w:t>"Thanks for the conversation! I hope you enjoy the rest of VU AI Literacy Day."</w:t>
            </w:r>
          </w:p>
          <w:p w14:paraId="1E3EAA60" w14:textId="77777777" w:rsidR="000A459C" w:rsidRPr="00A25D8F" w:rsidRDefault="000A459C">
            <w:pPr>
              <w:rPr>
                <w:rStyle w:val="CodeChar"/>
                <w:lang w:val="en-US"/>
              </w:rPr>
            </w:pPr>
            <w:r w:rsidRPr="00EF10FA">
              <w:rPr>
                <w:rStyle w:val="CodeChar"/>
                <w:lang w:val="en-US"/>
              </w:rPr>
              <w:t>When answering questions:</w:t>
            </w:r>
          </w:p>
          <w:p w14:paraId="651AEE01" w14:textId="77777777" w:rsidR="000A459C" w:rsidRPr="00A25D8F" w:rsidRDefault="000A459C">
            <w:pPr>
              <w:rPr>
                <w:rStyle w:val="CodeChar"/>
                <w:lang w:val="en-US"/>
              </w:rPr>
            </w:pPr>
            <w:r w:rsidRPr="00EF10FA">
              <w:rPr>
                <w:rStyle w:val="CodeChar"/>
                <w:lang w:val="en-US"/>
              </w:rPr>
              <w:t>Stay close to the background knowledge contained in the documents linked to this bot.</w:t>
            </w:r>
          </w:p>
          <w:p w14:paraId="552980FE" w14:textId="77777777" w:rsidR="000A459C" w:rsidRPr="00A25D8F" w:rsidRDefault="000A459C">
            <w:pPr>
              <w:rPr>
                <w:rStyle w:val="CodeChar"/>
                <w:lang w:val="en-US"/>
              </w:rPr>
            </w:pPr>
            <w:r w:rsidRPr="00EF10FA">
              <w:rPr>
                <w:rStyle w:val="CodeChar"/>
                <w:lang w:val="en-US"/>
              </w:rPr>
              <w:t>When asked about VU Amsterdam's policy on the use of AI in education, respond with some general comments about responsible use of AI and end with:</w:t>
            </w:r>
          </w:p>
          <w:p w14:paraId="344667F1" w14:textId="77777777" w:rsidR="000A459C" w:rsidRPr="00A25D8F" w:rsidRDefault="000A459C">
            <w:pPr>
              <w:rPr>
                <w:rStyle w:val="CodeCharBold"/>
                <w:lang w:val="en-US"/>
              </w:rPr>
            </w:pPr>
            <w:r w:rsidRPr="00EF10FA">
              <w:rPr>
                <w:rStyle w:val="CodeCharBold"/>
                <w:lang w:val="en-US"/>
              </w:rPr>
              <w:t>"Policy setting is an ongoing process at VU Amsterdam. For the most current guidelines and regulations, please refer to your faculty's guidelines, instructor provided guidelines and current information on the VU Amsterdam website."</w:t>
            </w:r>
          </w:p>
          <w:p w14:paraId="0C0E4FF6" w14:textId="77777777" w:rsidR="000A459C" w:rsidRPr="00A25D8F" w:rsidRDefault="000A459C">
            <w:pPr>
              <w:rPr>
                <w:rStyle w:val="CodeChar"/>
                <w:lang w:val="en-US"/>
              </w:rPr>
            </w:pPr>
            <w:r w:rsidRPr="00EF10FA">
              <w:rPr>
                <w:rStyle w:val="CodeChar"/>
                <w:lang w:val="en-US"/>
              </w:rPr>
              <w:t>If a user asks a question on a topic not related to AI, generative AI, or the AI Literacy Day, kindly explain:</w:t>
            </w:r>
          </w:p>
          <w:p w14:paraId="1C1E47D1" w14:textId="77777777" w:rsidR="000A459C" w:rsidRPr="00A25D8F" w:rsidRDefault="000A459C">
            <w:pPr>
              <w:rPr>
                <w:rStyle w:val="CodeCharBold"/>
                <w:lang w:val="en-US"/>
              </w:rPr>
            </w:pPr>
            <w:r w:rsidRPr="00EF10FA">
              <w:rPr>
                <w:rStyle w:val="CodeCharBold"/>
                <w:lang w:val="en-US"/>
              </w:rPr>
              <w:t>"I am trained to answer only questions about generative AI and AI Literacy. Let's keep the focus there!"</w:t>
            </w:r>
          </w:p>
          <w:p w14:paraId="50B5E049" w14:textId="77777777" w:rsidR="000A459C" w:rsidRPr="00A25D8F" w:rsidRDefault="000A459C">
            <w:pPr>
              <w:rPr>
                <w:rStyle w:val="CodeChar"/>
                <w:lang w:val="en-US"/>
              </w:rPr>
            </w:pPr>
            <w:r w:rsidRPr="00EF10FA">
              <w:rPr>
                <w:rStyle w:val="CodeChar"/>
                <w:lang w:val="en-US"/>
              </w:rPr>
              <w:t>After each answer, close with:</w:t>
            </w:r>
          </w:p>
          <w:p w14:paraId="6C6A35AC" w14:textId="77777777" w:rsidR="000A459C" w:rsidRPr="00A25D8F" w:rsidRDefault="000A459C" w:rsidP="00750A5E">
            <w:pPr>
              <w:keepNext/>
              <w:rPr>
                <w:rStyle w:val="CodeCharBold"/>
                <w:lang w:val="en-US"/>
              </w:rPr>
            </w:pPr>
            <w:r w:rsidRPr="00EF10FA">
              <w:rPr>
                <w:rStyle w:val="CodeCharBold"/>
                <w:lang w:val="en-US"/>
              </w:rPr>
              <w:t>"Would you like to know more about a specific aspect of AI Literacy, or would you prefer to end the conversation?"</w:t>
            </w:r>
          </w:p>
        </w:tc>
      </w:tr>
    </w:tbl>
    <w:p w14:paraId="7CDCBD07" w14:textId="77777777" w:rsidR="00835C7A" w:rsidRPr="00A25D8F" w:rsidRDefault="00835C7A" w:rsidP="000A459C">
      <w:pPr>
        <w:rPr>
          <w:lang w:val="en-US"/>
        </w:rPr>
      </w:pPr>
    </w:p>
    <w:p w14:paraId="11321DE3" w14:textId="6384E89D" w:rsidR="000A459C" w:rsidRPr="00A25D8F" w:rsidRDefault="343FD69F" w:rsidP="000A459C">
      <w:pPr>
        <w:rPr>
          <w:lang w:val="en-US"/>
        </w:rPr>
      </w:pPr>
      <w:r w:rsidRPr="00EF10FA">
        <w:rPr>
          <w:lang w:val="en-US"/>
        </w:rPr>
        <w:t>You'll</w:t>
      </w:r>
      <w:r w:rsidR="56EBD33C" w:rsidRPr="00EF10FA">
        <w:rPr>
          <w:lang w:val="en-US"/>
        </w:rPr>
        <w:t xml:space="preserve"> find </w:t>
      </w:r>
      <w:r w:rsidRPr="00EF10FA">
        <w:rPr>
          <w:lang w:val="en-US"/>
        </w:rPr>
        <w:t>some additional examples in the Appendix of this chapter.</w:t>
      </w:r>
    </w:p>
    <w:p w14:paraId="4AB15A6A" w14:textId="2928AE1D" w:rsidR="000A459C" w:rsidRPr="00A25D8F" w:rsidRDefault="000A459C" w:rsidP="00435754">
      <w:pPr>
        <w:pStyle w:val="Heading2"/>
        <w:rPr>
          <w:lang w:val="en-US"/>
        </w:rPr>
      </w:pPr>
      <w:bookmarkStart w:id="201" w:name="_Toc208677691"/>
      <w:r w:rsidRPr="00EF10FA">
        <w:rPr>
          <w:lang w:val="en-US"/>
        </w:rPr>
        <w:lastRenderedPageBreak/>
        <w:t xml:space="preserve">What generative AI tools </w:t>
      </w:r>
      <w:r w:rsidR="196725AD" w:rsidRPr="00EF10FA">
        <w:rPr>
          <w:lang w:val="en-US"/>
        </w:rPr>
        <w:t>to</w:t>
      </w:r>
      <w:r w:rsidRPr="00EF10FA">
        <w:rPr>
          <w:lang w:val="en-US"/>
        </w:rPr>
        <w:t xml:space="preserve"> use for what?</w:t>
      </w:r>
      <w:bookmarkEnd w:id="201"/>
    </w:p>
    <w:p w14:paraId="10E68341" w14:textId="4ECBD435" w:rsidR="000A459C" w:rsidRPr="00A25D8F" w:rsidRDefault="343FD69F" w:rsidP="000A459C">
      <w:pPr>
        <w:rPr>
          <w:lang w:val="en-US"/>
        </w:rPr>
      </w:pPr>
      <w:r w:rsidRPr="00EF10FA">
        <w:rPr>
          <w:lang w:val="en-US"/>
        </w:rPr>
        <w:t xml:space="preserve">There are hundreds of generative AI tools, each with its strengths and weaknesses. Below </w:t>
      </w:r>
      <w:r w:rsidR="00B91B8F" w:rsidRPr="00EF10FA">
        <w:rPr>
          <w:lang w:val="en-US"/>
        </w:rPr>
        <w:t xml:space="preserve">in </w:t>
      </w:r>
      <w:r w:rsidR="00B91B8F" w:rsidRPr="00EF10FA">
        <w:rPr>
          <w:lang w:val="en-US"/>
        </w:rPr>
        <w:fldChar w:fldCharType="begin"/>
      </w:r>
      <w:r w:rsidR="00B91B8F" w:rsidRPr="00EF10FA">
        <w:rPr>
          <w:lang w:val="en-US"/>
        </w:rPr>
        <w:instrText xml:space="preserve"> REF _Ref208416093 \h </w:instrText>
      </w:r>
      <w:r w:rsidR="00B91B8F" w:rsidRPr="00EF10FA">
        <w:rPr>
          <w:lang w:val="en-US"/>
        </w:rPr>
      </w:r>
      <w:r w:rsidR="00B91B8F" w:rsidRPr="00EF10FA">
        <w:rPr>
          <w:lang w:val="en-US"/>
        </w:rPr>
        <w:fldChar w:fldCharType="separate"/>
      </w:r>
      <w:r w:rsidR="00B91B8F" w:rsidRPr="00EF10FA">
        <w:rPr>
          <w:lang w:val="en-US"/>
        </w:rPr>
        <w:t>Table 3.1</w:t>
      </w:r>
      <w:r w:rsidR="00B91B8F" w:rsidRPr="00EF10FA">
        <w:rPr>
          <w:lang w:val="en-US"/>
        </w:rPr>
        <w:fldChar w:fldCharType="end"/>
      </w:r>
      <w:r w:rsidR="00B91B8F" w:rsidRPr="00EF10FA">
        <w:rPr>
          <w:lang w:val="en-US"/>
        </w:rPr>
        <w:t xml:space="preserve"> </w:t>
      </w:r>
      <w:r w:rsidRPr="00EF10FA">
        <w:rPr>
          <w:lang w:val="en-US"/>
        </w:rPr>
        <w:t xml:space="preserve">is an overview of some commonly used tools, but there </w:t>
      </w:r>
      <w:r w:rsidR="414DF951" w:rsidRPr="00EF10FA">
        <w:rPr>
          <w:lang w:val="en-US"/>
        </w:rPr>
        <w:t xml:space="preserve">are many </w:t>
      </w:r>
      <w:r w:rsidR="694A59A8" w:rsidRPr="00EF10FA">
        <w:rPr>
          <w:lang w:val="en-US"/>
        </w:rPr>
        <w:t>more,</w:t>
      </w:r>
      <w:r w:rsidR="414DF951" w:rsidRPr="00EF10FA">
        <w:rPr>
          <w:lang w:val="en-US"/>
        </w:rPr>
        <w:t xml:space="preserve"> and </w:t>
      </w:r>
      <w:r w:rsidRPr="00EF10FA">
        <w:rPr>
          <w:lang w:val="en-US"/>
        </w:rPr>
        <w:t xml:space="preserve">these types of tools </w:t>
      </w:r>
      <w:r w:rsidR="41AFAB18" w:rsidRPr="00EF10FA">
        <w:rPr>
          <w:lang w:val="en-US"/>
        </w:rPr>
        <w:t xml:space="preserve">are also </w:t>
      </w:r>
      <w:r w:rsidRPr="00EF10FA">
        <w:rPr>
          <w:lang w:val="en-US"/>
        </w:rPr>
        <w:t>increasingly built into existing products.</w:t>
      </w:r>
    </w:p>
    <w:tbl>
      <w:tblPr>
        <w:tblStyle w:val="ListTable2"/>
        <w:tblW w:w="9014" w:type="dxa"/>
        <w:tblLayout w:type="fixed"/>
        <w:tblLook w:val="06A0" w:firstRow="1" w:lastRow="0" w:firstColumn="1" w:lastColumn="0" w:noHBand="1" w:noVBand="1"/>
      </w:tblPr>
      <w:tblGrid>
        <w:gridCol w:w="1618"/>
        <w:gridCol w:w="2300"/>
        <w:gridCol w:w="1606"/>
        <w:gridCol w:w="1275"/>
        <w:gridCol w:w="2215"/>
      </w:tblGrid>
      <w:tr w:rsidR="000A459C" w:rsidRPr="00531BED" w14:paraId="5E1CF3EB" w14:textId="77777777" w:rsidTr="72DB26B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8" w:type="dxa"/>
          </w:tcPr>
          <w:p w14:paraId="764619EB" w14:textId="77777777" w:rsidR="000A459C" w:rsidRPr="00531BED" w:rsidRDefault="000A459C">
            <w:pPr>
              <w:rPr>
                <w:sz w:val="18"/>
                <w:szCs w:val="18"/>
                <w:lang w:val="en-US"/>
              </w:rPr>
            </w:pPr>
            <w:r w:rsidRPr="00531BED">
              <w:rPr>
                <w:sz w:val="18"/>
                <w:szCs w:val="18"/>
                <w:lang w:val="en-US"/>
              </w:rPr>
              <w:t>Tool</w:t>
            </w:r>
          </w:p>
        </w:tc>
        <w:tc>
          <w:tcPr>
            <w:tcW w:w="2300" w:type="dxa"/>
          </w:tcPr>
          <w:p w14:paraId="7A5D4D3F" w14:textId="77777777" w:rsidR="000A459C" w:rsidRPr="00531BED"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Application</w:t>
            </w:r>
          </w:p>
        </w:tc>
        <w:tc>
          <w:tcPr>
            <w:tcW w:w="1606" w:type="dxa"/>
          </w:tcPr>
          <w:p w14:paraId="686953E8" w14:textId="77777777" w:rsidR="000A459C" w:rsidRPr="00531BED"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Input/Output</w:t>
            </w:r>
          </w:p>
        </w:tc>
        <w:tc>
          <w:tcPr>
            <w:tcW w:w="1275" w:type="dxa"/>
          </w:tcPr>
          <w:p w14:paraId="2BC4EC62" w14:textId="77777777" w:rsidR="000A459C" w:rsidRPr="00531BED"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Advantage</w:t>
            </w:r>
          </w:p>
        </w:tc>
        <w:tc>
          <w:tcPr>
            <w:tcW w:w="2215" w:type="dxa"/>
          </w:tcPr>
          <w:p w14:paraId="3CAD442B" w14:textId="77777777" w:rsidR="000A459C" w:rsidRPr="00531BED"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Limitation</w:t>
            </w:r>
          </w:p>
        </w:tc>
      </w:tr>
      <w:tr w:rsidR="000A459C" w:rsidRPr="00531BED" w14:paraId="220D22DB" w14:textId="77777777" w:rsidTr="72DB26BB">
        <w:trPr>
          <w:trHeight w:val="300"/>
        </w:trPr>
        <w:tc>
          <w:tcPr>
            <w:cnfStyle w:val="001000000000" w:firstRow="0" w:lastRow="0" w:firstColumn="1" w:lastColumn="0" w:oddVBand="0" w:evenVBand="0" w:oddHBand="0" w:evenHBand="0" w:firstRowFirstColumn="0" w:firstRowLastColumn="0" w:lastRowFirstColumn="0" w:lastRowLastColumn="0"/>
            <w:tcW w:w="0" w:type="dxa"/>
          </w:tcPr>
          <w:p w14:paraId="17C67775" w14:textId="4D55054C" w:rsidR="00CB3917" w:rsidRPr="00531BED" w:rsidRDefault="343FD69F">
            <w:pPr>
              <w:rPr>
                <w:sz w:val="18"/>
                <w:szCs w:val="18"/>
                <w:lang w:val="en-US"/>
              </w:rPr>
            </w:pPr>
            <w:r w:rsidRPr="00531BED">
              <w:rPr>
                <w:sz w:val="18"/>
                <w:szCs w:val="18"/>
                <w:lang w:val="en-US"/>
              </w:rPr>
              <w:t xml:space="preserve">ChatGPT/ </w:t>
            </w:r>
            <w:r w:rsidR="50B69BC7" w:rsidRPr="00531BED">
              <w:rPr>
                <w:sz w:val="18"/>
                <w:szCs w:val="18"/>
                <w:lang w:val="en-US"/>
              </w:rPr>
              <w:t xml:space="preserve">Copilot/ Gemini/ Claude/ </w:t>
            </w:r>
            <w:r w:rsidR="5E947B95" w:rsidRPr="00531BED">
              <w:rPr>
                <w:sz w:val="18"/>
                <w:szCs w:val="18"/>
                <w:lang w:val="en-US"/>
              </w:rPr>
              <w:t>DeepSeek/ Mistral/</w:t>
            </w:r>
            <w:r w:rsidRPr="00531BED">
              <w:rPr>
                <w:sz w:val="18"/>
                <w:szCs w:val="18"/>
                <w:lang w:val="en-US"/>
              </w:rPr>
              <w:br/>
            </w:r>
            <w:r w:rsidR="64EC0F65" w:rsidRPr="00531BED">
              <w:rPr>
                <w:sz w:val="18"/>
                <w:szCs w:val="18"/>
                <w:lang w:val="en-US"/>
              </w:rPr>
              <w:t>Grok/</w:t>
            </w:r>
            <w:r w:rsidRPr="00531BED">
              <w:rPr>
                <w:sz w:val="18"/>
                <w:szCs w:val="18"/>
                <w:lang w:val="en-US"/>
              </w:rPr>
              <w:br/>
            </w:r>
            <w:r w:rsidR="64EC0F65" w:rsidRPr="00531BED">
              <w:rPr>
                <w:sz w:val="18"/>
                <w:szCs w:val="18"/>
                <w:lang w:val="en-US"/>
              </w:rPr>
              <w:t>Lumo</w:t>
            </w:r>
          </w:p>
        </w:tc>
        <w:tc>
          <w:tcPr>
            <w:tcW w:w="0" w:type="dxa"/>
          </w:tcPr>
          <w:p w14:paraId="33E18B5C"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Text, brainstorming, reasoning, image, coding</w:t>
            </w:r>
          </w:p>
        </w:tc>
        <w:tc>
          <w:tcPr>
            <w:tcW w:w="0" w:type="dxa"/>
          </w:tcPr>
          <w:p w14:paraId="6EAC29AD"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Text → Text/ Image</w:t>
            </w:r>
          </w:p>
        </w:tc>
        <w:tc>
          <w:tcPr>
            <w:tcW w:w="0" w:type="dxa"/>
          </w:tcPr>
          <w:p w14:paraId="5DC7C935"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Versatile, intuitive interface</w:t>
            </w:r>
          </w:p>
        </w:tc>
        <w:tc>
          <w:tcPr>
            <w:tcW w:w="0" w:type="dxa"/>
          </w:tcPr>
          <w:p w14:paraId="547EDDBB" w14:textId="6352F6F3" w:rsidR="00335B83" w:rsidRPr="00531BED" w:rsidRDefault="343FD69F">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 xml:space="preserve">Error prone, </w:t>
            </w:r>
            <w:r w:rsidR="2A03CBCB" w:rsidRPr="00531BED">
              <w:rPr>
                <w:sz w:val="18"/>
                <w:szCs w:val="18"/>
                <w:lang w:val="en-US"/>
              </w:rPr>
              <w:t xml:space="preserve">hallucinate </w:t>
            </w:r>
            <w:r w:rsidRPr="00531BED">
              <w:rPr>
                <w:sz w:val="18"/>
                <w:szCs w:val="18"/>
                <w:lang w:val="en-US"/>
              </w:rPr>
              <w:t>resources</w:t>
            </w:r>
            <w:r w:rsidR="5E947B95" w:rsidRPr="00531BED">
              <w:rPr>
                <w:sz w:val="18"/>
                <w:szCs w:val="18"/>
                <w:lang w:val="en-US"/>
              </w:rPr>
              <w:t xml:space="preserve">, </w:t>
            </w:r>
            <w:r w:rsidR="0EA504AD" w:rsidRPr="00531BED">
              <w:rPr>
                <w:sz w:val="18"/>
                <w:szCs w:val="18"/>
                <w:lang w:val="en-US"/>
              </w:rPr>
              <w:t xml:space="preserve">free and personal accounts give hardly any </w:t>
            </w:r>
            <w:r w:rsidR="2A03CBCB" w:rsidRPr="00531BED">
              <w:rPr>
                <w:sz w:val="18"/>
                <w:szCs w:val="18"/>
                <w:lang w:val="en-US"/>
              </w:rPr>
              <w:t xml:space="preserve">protection </w:t>
            </w:r>
            <w:r w:rsidR="00F70B96" w:rsidRPr="00531BED">
              <w:rPr>
                <w:sz w:val="18"/>
                <w:szCs w:val="18"/>
                <w:lang w:val="en-US"/>
              </w:rPr>
              <w:t>regarding</w:t>
            </w:r>
            <w:r w:rsidR="0EA504AD" w:rsidRPr="00531BED">
              <w:rPr>
                <w:sz w:val="18"/>
                <w:szCs w:val="18"/>
                <w:lang w:val="en-US"/>
              </w:rPr>
              <w:t xml:space="preserve">. privacy </w:t>
            </w:r>
            <w:r w:rsidR="0B1AF4C4" w:rsidRPr="00531BED">
              <w:rPr>
                <w:sz w:val="18"/>
                <w:szCs w:val="18"/>
                <w:lang w:val="en-US"/>
              </w:rPr>
              <w:t xml:space="preserve">and reuse of data </w:t>
            </w:r>
            <w:r w:rsidR="2CEDACBA" w:rsidRPr="00531BED">
              <w:rPr>
                <w:sz w:val="18"/>
                <w:szCs w:val="18"/>
                <w:lang w:val="en-US"/>
              </w:rPr>
              <w:t>(Lumo maybe)</w:t>
            </w:r>
            <w:r w:rsidR="0B1AF4C4" w:rsidRPr="00531BED">
              <w:rPr>
                <w:sz w:val="18"/>
                <w:szCs w:val="18"/>
                <w:lang w:val="en-US"/>
              </w:rPr>
              <w:t xml:space="preserve">. </w:t>
            </w:r>
            <w:r w:rsidR="64EC0F65" w:rsidRPr="00531BED">
              <w:rPr>
                <w:sz w:val="18"/>
                <w:szCs w:val="18"/>
                <w:lang w:val="en-US"/>
              </w:rPr>
              <w:t>Institution accounts do provide protection.</w:t>
            </w:r>
          </w:p>
        </w:tc>
      </w:tr>
      <w:tr w:rsidR="000A459C" w:rsidRPr="00531BED" w14:paraId="290F51CC" w14:textId="77777777" w:rsidTr="72DB26BB">
        <w:trPr>
          <w:trHeight w:val="300"/>
        </w:trPr>
        <w:tc>
          <w:tcPr>
            <w:cnfStyle w:val="001000000000" w:firstRow="0" w:lastRow="0" w:firstColumn="1" w:lastColumn="0" w:oddVBand="0" w:evenVBand="0" w:oddHBand="0" w:evenHBand="0" w:firstRowFirstColumn="0" w:firstRowLastColumn="0" w:lastRowFirstColumn="0" w:lastRowLastColumn="0"/>
            <w:tcW w:w="0" w:type="dxa"/>
          </w:tcPr>
          <w:p w14:paraId="23C342BA" w14:textId="77777777" w:rsidR="000A459C" w:rsidRPr="00531BED" w:rsidRDefault="000A459C">
            <w:pPr>
              <w:rPr>
                <w:sz w:val="18"/>
                <w:szCs w:val="18"/>
                <w:lang w:val="en-US"/>
              </w:rPr>
            </w:pPr>
            <w:r w:rsidRPr="00531BED">
              <w:rPr>
                <w:sz w:val="18"/>
                <w:szCs w:val="18"/>
                <w:lang w:val="en-US"/>
              </w:rPr>
              <w:t>Perplexity</w:t>
            </w:r>
          </w:p>
        </w:tc>
        <w:tc>
          <w:tcPr>
            <w:tcW w:w="0" w:type="dxa"/>
          </w:tcPr>
          <w:p w14:paraId="14E38EEC"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Search engine with AI output</w:t>
            </w:r>
          </w:p>
        </w:tc>
        <w:tc>
          <w:tcPr>
            <w:tcW w:w="0" w:type="dxa"/>
          </w:tcPr>
          <w:p w14:paraId="78EEB3CB"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Question → Text</w:t>
            </w:r>
          </w:p>
        </w:tc>
        <w:tc>
          <w:tcPr>
            <w:tcW w:w="0" w:type="dxa"/>
          </w:tcPr>
          <w:p w14:paraId="78747E8F" w14:textId="0B3965A8" w:rsidR="000A459C" w:rsidRPr="00531BED" w:rsidRDefault="44B67701">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 xml:space="preserve">Source-based </w:t>
            </w:r>
            <w:r w:rsidR="000A459C" w:rsidRPr="00531BED">
              <w:rPr>
                <w:sz w:val="18"/>
                <w:szCs w:val="18"/>
                <w:lang w:val="en-US"/>
              </w:rPr>
              <w:t>answers with links</w:t>
            </w:r>
          </w:p>
        </w:tc>
        <w:tc>
          <w:tcPr>
            <w:tcW w:w="0" w:type="dxa"/>
          </w:tcPr>
          <w:p w14:paraId="282831E8"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Source quality varies</w:t>
            </w:r>
          </w:p>
        </w:tc>
      </w:tr>
      <w:tr w:rsidR="000A459C" w:rsidRPr="00531BED" w14:paraId="0F12FA12" w14:textId="77777777" w:rsidTr="72DB26BB">
        <w:trPr>
          <w:trHeight w:val="300"/>
        </w:trPr>
        <w:tc>
          <w:tcPr>
            <w:cnfStyle w:val="001000000000" w:firstRow="0" w:lastRow="0" w:firstColumn="1" w:lastColumn="0" w:oddVBand="0" w:evenVBand="0" w:oddHBand="0" w:evenHBand="0" w:firstRowFirstColumn="0" w:firstRowLastColumn="0" w:lastRowFirstColumn="0" w:lastRowLastColumn="0"/>
            <w:tcW w:w="1618" w:type="dxa"/>
          </w:tcPr>
          <w:p w14:paraId="4BC1C1A5" w14:textId="1C819280" w:rsidR="000A459C" w:rsidRPr="00531BED" w:rsidRDefault="343FD69F">
            <w:pPr>
              <w:rPr>
                <w:sz w:val="18"/>
                <w:szCs w:val="18"/>
                <w:lang w:val="en-US"/>
              </w:rPr>
            </w:pPr>
            <w:r w:rsidRPr="00531BED">
              <w:rPr>
                <w:sz w:val="18"/>
                <w:szCs w:val="18"/>
                <w:lang w:val="en-US"/>
              </w:rPr>
              <w:t xml:space="preserve">DALL-E, </w:t>
            </w:r>
            <w:r w:rsidR="70AA7CD9" w:rsidRPr="00531BED">
              <w:rPr>
                <w:sz w:val="18"/>
                <w:szCs w:val="18"/>
                <w:lang w:val="en-US"/>
              </w:rPr>
              <w:t xml:space="preserve">Midjourney, </w:t>
            </w:r>
            <w:r w:rsidRPr="00531BED">
              <w:rPr>
                <w:sz w:val="18"/>
                <w:szCs w:val="18"/>
                <w:lang w:val="en-US"/>
              </w:rPr>
              <w:t>Adobe Firefly</w:t>
            </w:r>
          </w:p>
        </w:tc>
        <w:tc>
          <w:tcPr>
            <w:tcW w:w="2300" w:type="dxa"/>
          </w:tcPr>
          <w:p w14:paraId="632EBC2B"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Image creation</w:t>
            </w:r>
          </w:p>
        </w:tc>
        <w:tc>
          <w:tcPr>
            <w:tcW w:w="1606" w:type="dxa"/>
          </w:tcPr>
          <w:p w14:paraId="12F5A6AC"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Text → Image</w:t>
            </w:r>
          </w:p>
        </w:tc>
        <w:tc>
          <w:tcPr>
            <w:tcW w:w="1275" w:type="dxa"/>
          </w:tcPr>
          <w:p w14:paraId="7507E148"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Creative visual output</w:t>
            </w:r>
          </w:p>
        </w:tc>
        <w:tc>
          <w:tcPr>
            <w:tcW w:w="2215" w:type="dxa"/>
          </w:tcPr>
          <w:p w14:paraId="4A5A8E54"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Limited control over style</w:t>
            </w:r>
          </w:p>
        </w:tc>
      </w:tr>
      <w:tr w:rsidR="000A459C" w:rsidRPr="00531BED" w14:paraId="11D47DCE" w14:textId="77777777" w:rsidTr="72DB26BB">
        <w:trPr>
          <w:trHeight w:val="300"/>
        </w:trPr>
        <w:tc>
          <w:tcPr>
            <w:cnfStyle w:val="001000000000" w:firstRow="0" w:lastRow="0" w:firstColumn="1" w:lastColumn="0" w:oddVBand="0" w:evenVBand="0" w:oddHBand="0" w:evenHBand="0" w:firstRowFirstColumn="0" w:firstRowLastColumn="0" w:lastRowFirstColumn="0" w:lastRowLastColumn="0"/>
            <w:tcW w:w="1618" w:type="dxa"/>
          </w:tcPr>
          <w:p w14:paraId="661037F0" w14:textId="77777777" w:rsidR="000A459C" w:rsidRPr="00531BED" w:rsidRDefault="000A459C">
            <w:pPr>
              <w:rPr>
                <w:sz w:val="18"/>
                <w:szCs w:val="18"/>
                <w:lang w:val="en-US"/>
              </w:rPr>
            </w:pPr>
            <w:r w:rsidRPr="00531BED">
              <w:rPr>
                <w:sz w:val="18"/>
                <w:szCs w:val="18"/>
                <w:lang w:val="en-US"/>
              </w:rPr>
              <w:t>GitHub Copilot</w:t>
            </w:r>
          </w:p>
        </w:tc>
        <w:tc>
          <w:tcPr>
            <w:tcW w:w="2300" w:type="dxa"/>
          </w:tcPr>
          <w:p w14:paraId="173EE342"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Coding</w:t>
            </w:r>
          </w:p>
        </w:tc>
        <w:tc>
          <w:tcPr>
            <w:tcW w:w="1606" w:type="dxa"/>
          </w:tcPr>
          <w:p w14:paraId="62A1121F"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Code → Code</w:t>
            </w:r>
          </w:p>
        </w:tc>
        <w:tc>
          <w:tcPr>
            <w:tcW w:w="1275" w:type="dxa"/>
          </w:tcPr>
          <w:p w14:paraId="58412379"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Suggestions when programming</w:t>
            </w:r>
          </w:p>
        </w:tc>
        <w:tc>
          <w:tcPr>
            <w:tcW w:w="2215" w:type="dxa"/>
          </w:tcPr>
          <w:p w14:paraId="55FACE98"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Can contain errors</w:t>
            </w:r>
          </w:p>
        </w:tc>
      </w:tr>
      <w:tr w:rsidR="000A459C" w:rsidRPr="00531BED" w14:paraId="1E65669D" w14:textId="77777777" w:rsidTr="72DB26BB">
        <w:trPr>
          <w:trHeight w:val="300"/>
        </w:trPr>
        <w:tc>
          <w:tcPr>
            <w:cnfStyle w:val="001000000000" w:firstRow="0" w:lastRow="0" w:firstColumn="1" w:lastColumn="0" w:oddVBand="0" w:evenVBand="0" w:oddHBand="0" w:evenHBand="0" w:firstRowFirstColumn="0" w:firstRowLastColumn="0" w:lastRowFirstColumn="0" w:lastRowLastColumn="0"/>
            <w:tcW w:w="1618" w:type="dxa"/>
          </w:tcPr>
          <w:p w14:paraId="1FEB007C" w14:textId="77777777" w:rsidR="000A459C" w:rsidRPr="00531BED" w:rsidRDefault="000A459C">
            <w:pPr>
              <w:rPr>
                <w:sz w:val="18"/>
                <w:szCs w:val="18"/>
                <w:lang w:val="en-US"/>
              </w:rPr>
            </w:pPr>
            <w:r w:rsidRPr="00531BED">
              <w:rPr>
                <w:sz w:val="18"/>
                <w:szCs w:val="18"/>
                <w:lang w:val="en-US"/>
              </w:rPr>
              <w:t>NotebookLM</w:t>
            </w:r>
          </w:p>
        </w:tc>
        <w:tc>
          <w:tcPr>
            <w:tcW w:w="2300" w:type="dxa"/>
          </w:tcPr>
          <w:p w14:paraId="157E54D0"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Literature Analysis</w:t>
            </w:r>
          </w:p>
        </w:tc>
        <w:tc>
          <w:tcPr>
            <w:tcW w:w="1606" w:type="dxa"/>
          </w:tcPr>
          <w:p w14:paraId="2A887925"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Text → Text</w:t>
            </w:r>
          </w:p>
        </w:tc>
        <w:tc>
          <w:tcPr>
            <w:tcW w:w="1275" w:type="dxa"/>
          </w:tcPr>
          <w:p w14:paraId="509C4227"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Works with own documents as source</w:t>
            </w:r>
          </w:p>
        </w:tc>
        <w:tc>
          <w:tcPr>
            <w:tcW w:w="2215" w:type="dxa"/>
          </w:tcPr>
          <w:p w14:paraId="15A2B779"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Limited to uploaded data</w:t>
            </w:r>
          </w:p>
        </w:tc>
      </w:tr>
      <w:tr w:rsidR="000A459C" w:rsidRPr="00531BED" w14:paraId="02BB40CF" w14:textId="77777777" w:rsidTr="72DB26BB">
        <w:trPr>
          <w:trHeight w:val="300"/>
        </w:trPr>
        <w:tc>
          <w:tcPr>
            <w:cnfStyle w:val="001000000000" w:firstRow="0" w:lastRow="0" w:firstColumn="1" w:lastColumn="0" w:oddVBand="0" w:evenVBand="0" w:oddHBand="0" w:evenHBand="0" w:firstRowFirstColumn="0" w:firstRowLastColumn="0" w:lastRowFirstColumn="0" w:lastRowLastColumn="0"/>
            <w:tcW w:w="1618" w:type="dxa"/>
          </w:tcPr>
          <w:p w14:paraId="331E5DB7" w14:textId="77777777" w:rsidR="000A459C" w:rsidRPr="00531BED" w:rsidRDefault="000A459C">
            <w:pPr>
              <w:rPr>
                <w:sz w:val="18"/>
                <w:szCs w:val="18"/>
                <w:lang w:val="en-US"/>
              </w:rPr>
            </w:pPr>
            <w:r w:rsidRPr="00531BED">
              <w:rPr>
                <w:sz w:val="18"/>
                <w:szCs w:val="18"/>
                <w:lang w:val="en-US"/>
              </w:rPr>
              <w:t>Elicit</w:t>
            </w:r>
          </w:p>
        </w:tc>
        <w:tc>
          <w:tcPr>
            <w:tcW w:w="2300" w:type="dxa"/>
          </w:tcPr>
          <w:p w14:paraId="2EFE16AA"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Literature search</w:t>
            </w:r>
          </w:p>
        </w:tc>
        <w:tc>
          <w:tcPr>
            <w:tcW w:w="1606" w:type="dxa"/>
          </w:tcPr>
          <w:p w14:paraId="64B841C9"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Query → Articles</w:t>
            </w:r>
          </w:p>
        </w:tc>
        <w:tc>
          <w:tcPr>
            <w:tcW w:w="1275" w:type="dxa"/>
          </w:tcPr>
          <w:p w14:paraId="0BC0A78C"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Systematic and scientific</w:t>
            </w:r>
          </w:p>
        </w:tc>
        <w:tc>
          <w:tcPr>
            <w:tcW w:w="2215" w:type="dxa"/>
          </w:tcPr>
          <w:p w14:paraId="78E84C12"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English focus</w:t>
            </w:r>
          </w:p>
        </w:tc>
      </w:tr>
      <w:tr w:rsidR="000A459C" w:rsidRPr="00531BED" w14:paraId="40A4ED3A" w14:textId="77777777" w:rsidTr="72DB26BB">
        <w:trPr>
          <w:trHeight w:val="300"/>
        </w:trPr>
        <w:tc>
          <w:tcPr>
            <w:cnfStyle w:val="001000000000" w:firstRow="0" w:lastRow="0" w:firstColumn="1" w:lastColumn="0" w:oddVBand="0" w:evenVBand="0" w:oddHBand="0" w:evenHBand="0" w:firstRowFirstColumn="0" w:firstRowLastColumn="0" w:lastRowFirstColumn="0" w:lastRowLastColumn="0"/>
            <w:tcW w:w="1618" w:type="dxa"/>
          </w:tcPr>
          <w:p w14:paraId="64B1F8D3" w14:textId="77777777" w:rsidR="000A459C" w:rsidRPr="00531BED" w:rsidRDefault="000A459C">
            <w:pPr>
              <w:rPr>
                <w:sz w:val="18"/>
                <w:szCs w:val="18"/>
                <w:lang w:val="en-US"/>
              </w:rPr>
            </w:pPr>
            <w:r w:rsidRPr="00531BED">
              <w:rPr>
                <w:sz w:val="18"/>
                <w:szCs w:val="18"/>
                <w:lang w:val="en-US"/>
              </w:rPr>
              <w:t>Consensus</w:t>
            </w:r>
          </w:p>
        </w:tc>
        <w:tc>
          <w:tcPr>
            <w:tcW w:w="2300" w:type="dxa"/>
          </w:tcPr>
          <w:p w14:paraId="1AA39644"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Evidence-based answers</w:t>
            </w:r>
          </w:p>
        </w:tc>
        <w:tc>
          <w:tcPr>
            <w:tcW w:w="1606" w:type="dxa"/>
          </w:tcPr>
          <w:p w14:paraId="10C8707E"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Question → Articles</w:t>
            </w:r>
          </w:p>
        </w:tc>
        <w:tc>
          <w:tcPr>
            <w:tcW w:w="1275" w:type="dxa"/>
          </w:tcPr>
          <w:p w14:paraId="749057AE"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Peer-reviewed sources</w:t>
            </w:r>
          </w:p>
        </w:tc>
        <w:tc>
          <w:tcPr>
            <w:tcW w:w="2215" w:type="dxa"/>
          </w:tcPr>
          <w:p w14:paraId="60809A1B"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Less suitable for creative tasks</w:t>
            </w:r>
          </w:p>
        </w:tc>
      </w:tr>
      <w:tr w:rsidR="000A459C" w:rsidRPr="00531BED" w14:paraId="33B923F1" w14:textId="77777777" w:rsidTr="72DB26BB">
        <w:trPr>
          <w:trHeight w:val="300"/>
        </w:trPr>
        <w:tc>
          <w:tcPr>
            <w:cnfStyle w:val="001000000000" w:firstRow="0" w:lastRow="0" w:firstColumn="1" w:lastColumn="0" w:oddVBand="0" w:evenVBand="0" w:oddHBand="0" w:evenHBand="0" w:firstRowFirstColumn="0" w:firstRowLastColumn="0" w:lastRowFirstColumn="0" w:lastRowLastColumn="0"/>
            <w:tcW w:w="1618" w:type="dxa"/>
          </w:tcPr>
          <w:p w14:paraId="122DA7BC" w14:textId="77777777" w:rsidR="000A459C" w:rsidRPr="00531BED" w:rsidRDefault="000A459C">
            <w:pPr>
              <w:rPr>
                <w:sz w:val="18"/>
                <w:szCs w:val="18"/>
                <w:lang w:val="en-US"/>
              </w:rPr>
            </w:pPr>
            <w:r w:rsidRPr="00531BED">
              <w:rPr>
                <w:sz w:val="18"/>
                <w:szCs w:val="18"/>
                <w:lang w:val="en-US"/>
              </w:rPr>
              <w:t>Napkin</w:t>
            </w:r>
          </w:p>
        </w:tc>
        <w:tc>
          <w:tcPr>
            <w:tcW w:w="2300" w:type="dxa"/>
          </w:tcPr>
          <w:p w14:paraId="7C888CB8"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Creating diagrams</w:t>
            </w:r>
          </w:p>
        </w:tc>
        <w:tc>
          <w:tcPr>
            <w:tcW w:w="1606" w:type="dxa"/>
          </w:tcPr>
          <w:p w14:paraId="1D8B5C3E" w14:textId="1038C1F1"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 xml:space="preserve">Text </w:t>
            </w:r>
            <w:r w:rsidR="00D12824" w:rsidRPr="00531BED">
              <w:rPr>
                <w:rFonts w:eastAsia="Wingdings" w:cs="Wingdings"/>
                <w:sz w:val="18"/>
                <w:szCs w:val="18"/>
                <w:lang w:val="en-US"/>
              </w:rPr>
              <w:sym w:font="Wingdings" w:char="F0E0"/>
            </w:r>
            <w:r w:rsidRPr="00531BED">
              <w:rPr>
                <w:sz w:val="18"/>
                <w:szCs w:val="18"/>
                <w:lang w:val="en-US"/>
              </w:rPr>
              <w:t>Image</w:t>
            </w:r>
          </w:p>
        </w:tc>
        <w:tc>
          <w:tcPr>
            <w:tcW w:w="1275" w:type="dxa"/>
          </w:tcPr>
          <w:p w14:paraId="065E717F"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Visualizing concepts</w:t>
            </w:r>
          </w:p>
        </w:tc>
        <w:tc>
          <w:tcPr>
            <w:tcW w:w="2215" w:type="dxa"/>
          </w:tcPr>
          <w:p w14:paraId="7034C6BD"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At some point, people recognize the Napkin style</w:t>
            </w:r>
          </w:p>
        </w:tc>
      </w:tr>
      <w:tr w:rsidR="000A459C" w:rsidRPr="00531BED" w14:paraId="3F8B751D" w14:textId="77777777" w:rsidTr="72DB26BB">
        <w:trPr>
          <w:trHeight w:val="300"/>
        </w:trPr>
        <w:tc>
          <w:tcPr>
            <w:cnfStyle w:val="001000000000" w:firstRow="0" w:lastRow="0" w:firstColumn="1" w:lastColumn="0" w:oddVBand="0" w:evenVBand="0" w:oddHBand="0" w:evenHBand="0" w:firstRowFirstColumn="0" w:firstRowLastColumn="0" w:lastRowFirstColumn="0" w:lastRowLastColumn="0"/>
            <w:tcW w:w="1618" w:type="dxa"/>
          </w:tcPr>
          <w:p w14:paraId="60A4A1F3" w14:textId="77777777" w:rsidR="000A459C" w:rsidRPr="00531BED" w:rsidRDefault="000A459C">
            <w:pPr>
              <w:rPr>
                <w:sz w:val="18"/>
                <w:szCs w:val="18"/>
                <w:lang w:val="en-US"/>
              </w:rPr>
            </w:pPr>
            <w:r w:rsidRPr="00531BED">
              <w:rPr>
                <w:sz w:val="18"/>
                <w:szCs w:val="18"/>
                <w:lang w:val="en-US"/>
              </w:rPr>
              <w:t>Lovable</w:t>
            </w:r>
          </w:p>
        </w:tc>
        <w:tc>
          <w:tcPr>
            <w:tcW w:w="2300" w:type="dxa"/>
          </w:tcPr>
          <w:p w14:paraId="26E5D978"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Creating computer programs</w:t>
            </w:r>
          </w:p>
        </w:tc>
        <w:tc>
          <w:tcPr>
            <w:tcW w:w="1606" w:type="dxa"/>
          </w:tcPr>
          <w:p w14:paraId="5AD4A38A" w14:textId="20065EA2"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 xml:space="preserve">Text </w:t>
            </w:r>
            <w:r w:rsidR="00D12824" w:rsidRPr="00531BED">
              <w:rPr>
                <w:rFonts w:eastAsia="Wingdings" w:cs="Wingdings"/>
                <w:sz w:val="18"/>
                <w:szCs w:val="18"/>
                <w:lang w:val="en-US"/>
              </w:rPr>
              <w:sym w:font="Wingdings" w:char="F0E0"/>
            </w:r>
            <w:r w:rsidRPr="00531BED">
              <w:rPr>
                <w:sz w:val="18"/>
                <w:szCs w:val="18"/>
                <w:lang w:val="en-US"/>
              </w:rPr>
              <w:t>Code</w:t>
            </w:r>
          </w:p>
        </w:tc>
        <w:tc>
          <w:tcPr>
            <w:tcW w:w="1275" w:type="dxa"/>
          </w:tcPr>
          <w:p w14:paraId="2A92C1E5"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Creating working websites</w:t>
            </w:r>
          </w:p>
        </w:tc>
        <w:tc>
          <w:tcPr>
            <w:tcW w:w="2215" w:type="dxa"/>
          </w:tcPr>
          <w:p w14:paraId="5B254315"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 xml:space="preserve">Not everything is possible and then you </w:t>
            </w:r>
            <w:proofErr w:type="gramStart"/>
            <w:r w:rsidRPr="00531BED">
              <w:rPr>
                <w:sz w:val="18"/>
                <w:szCs w:val="18"/>
                <w:lang w:val="en-US"/>
              </w:rPr>
              <w:t>have to</w:t>
            </w:r>
            <w:proofErr w:type="gramEnd"/>
            <w:r w:rsidRPr="00531BED">
              <w:rPr>
                <w:sz w:val="18"/>
                <w:szCs w:val="18"/>
                <w:lang w:val="en-US"/>
              </w:rPr>
              <w:t xml:space="preserve"> code by hand</w:t>
            </w:r>
          </w:p>
        </w:tc>
      </w:tr>
    </w:tbl>
    <w:p w14:paraId="78D229D8" w14:textId="47530225" w:rsidR="000B4BEB" w:rsidRPr="00EF10FA" w:rsidRDefault="000B4BEB" w:rsidP="000B4BEB">
      <w:pPr>
        <w:pStyle w:val="Caption"/>
        <w:rPr>
          <w:lang w:val="en-US"/>
        </w:rPr>
      </w:pPr>
      <w:bookmarkStart w:id="202" w:name="_Ref208416093"/>
      <w:bookmarkStart w:id="203" w:name="_Toc208673773"/>
      <w:bookmarkStart w:id="204" w:name="_Ref199142963"/>
      <w:r w:rsidRPr="00EF10FA">
        <w:rPr>
          <w:lang w:val="en-US"/>
        </w:rPr>
        <w:t xml:space="preserve">Table </w:t>
      </w:r>
      <w:r w:rsidR="000A17BA" w:rsidRPr="00EF10FA">
        <w:rPr>
          <w:lang w:val="en-US"/>
        </w:rPr>
        <w:fldChar w:fldCharType="begin"/>
      </w:r>
      <w:r w:rsidR="000A17BA" w:rsidRPr="00EF10FA">
        <w:rPr>
          <w:lang w:val="en-US"/>
        </w:rPr>
        <w:instrText xml:space="preserve"> STYLEREF 1 \s </w:instrText>
      </w:r>
      <w:r w:rsidR="000A17BA" w:rsidRPr="00EF10FA">
        <w:rPr>
          <w:lang w:val="en-US"/>
        </w:rPr>
        <w:fldChar w:fldCharType="separate"/>
      </w:r>
      <w:r w:rsidR="000A17BA" w:rsidRPr="00EF10FA">
        <w:rPr>
          <w:lang w:val="en-US"/>
        </w:rPr>
        <w:t>3</w:t>
      </w:r>
      <w:r w:rsidR="000A17BA" w:rsidRPr="00EF10FA">
        <w:rPr>
          <w:lang w:val="en-US"/>
        </w:rPr>
        <w:fldChar w:fldCharType="end"/>
      </w:r>
      <w:r w:rsidR="000A17BA" w:rsidRPr="00EF10FA">
        <w:rPr>
          <w:lang w:val="en-US"/>
        </w:rPr>
        <w:t>.</w:t>
      </w:r>
      <w:r w:rsidR="000A17BA" w:rsidRPr="00EF10FA">
        <w:rPr>
          <w:lang w:val="en-US"/>
        </w:rPr>
        <w:fldChar w:fldCharType="begin"/>
      </w:r>
      <w:r w:rsidR="000A17BA" w:rsidRPr="00EF10FA">
        <w:rPr>
          <w:lang w:val="en-US"/>
        </w:rPr>
        <w:instrText xml:space="preserve"> SEQ Table \* ARABIC \s 1 </w:instrText>
      </w:r>
      <w:r w:rsidR="000A17BA" w:rsidRPr="00EF10FA">
        <w:rPr>
          <w:lang w:val="en-US"/>
        </w:rPr>
        <w:fldChar w:fldCharType="separate"/>
      </w:r>
      <w:r w:rsidR="000A17BA" w:rsidRPr="00EF10FA">
        <w:rPr>
          <w:lang w:val="en-US"/>
        </w:rPr>
        <w:t>1</w:t>
      </w:r>
      <w:r w:rsidR="000A17BA" w:rsidRPr="00EF10FA">
        <w:rPr>
          <w:lang w:val="en-US"/>
        </w:rPr>
        <w:fldChar w:fldCharType="end"/>
      </w:r>
      <w:bookmarkEnd w:id="202"/>
      <w:r w:rsidRPr="00EF10FA">
        <w:rPr>
          <w:lang w:val="en-US"/>
        </w:rPr>
        <w:t xml:space="preserve"> Overview of AI tools.</w:t>
      </w:r>
      <w:bookmarkEnd w:id="203"/>
    </w:p>
    <w:bookmarkEnd w:id="204"/>
    <w:p w14:paraId="1947CEE1" w14:textId="10B023B7" w:rsidR="000A459C" w:rsidRPr="00A25D8F" w:rsidRDefault="000A459C" w:rsidP="000A459C">
      <w:pPr>
        <w:rPr>
          <w:lang w:val="en-US"/>
        </w:rPr>
      </w:pPr>
      <w:r w:rsidRPr="00EF10FA">
        <w:rPr>
          <w:lang w:val="en-US"/>
        </w:rPr>
        <w:t xml:space="preserve">These tools differ in interface, functionality, privacy policy and cost. Therefore, it is important to think about what you need: speed, accuracy, control over output or collaboration with existing documents. </w:t>
      </w:r>
      <w:r w:rsidR="02F56F72" w:rsidRPr="00EF10FA">
        <w:rPr>
          <w:lang w:val="en-US"/>
        </w:rPr>
        <w:t xml:space="preserve">Many of the tools </w:t>
      </w:r>
      <w:r w:rsidRPr="00EF10FA">
        <w:rPr>
          <w:lang w:val="en-US"/>
        </w:rPr>
        <w:t xml:space="preserve">offer support in academic tasks. </w:t>
      </w:r>
      <w:r w:rsidR="02877BE6" w:rsidRPr="00EF10FA">
        <w:rPr>
          <w:lang w:val="en-US"/>
        </w:rPr>
        <w:t xml:space="preserve">Therefore, </w:t>
      </w:r>
      <w:r w:rsidRPr="00EF10FA">
        <w:rPr>
          <w:lang w:val="en-US"/>
        </w:rPr>
        <w:t>choose a tool based on your task, your own prior knowledge and the reliability of the output. For example, NotebookLM is valuable if you are working with your own literature, while ChatGPT is better for brainstorming sessions.</w:t>
      </w:r>
    </w:p>
    <w:p w14:paraId="72D84495" w14:textId="5E42C770" w:rsidR="000A459C" w:rsidRPr="00A25D8F" w:rsidRDefault="343FD69F" w:rsidP="000A459C">
      <w:pPr>
        <w:rPr>
          <w:lang w:val="en-US"/>
        </w:rPr>
      </w:pPr>
      <w:r w:rsidRPr="00EF10FA">
        <w:rPr>
          <w:lang w:val="en-US"/>
        </w:rPr>
        <w:t xml:space="preserve">A handy overview of all AI tools in circulation (paid and free) can be found at </w:t>
      </w:r>
      <w:hyperlink r:id="rId36" w:history="1">
        <w:r w:rsidR="006E4528" w:rsidRPr="00B17C3E">
          <w:rPr>
            <w:rStyle w:val="Hyperlink"/>
            <w:lang w:val="en-US"/>
          </w:rPr>
          <w:t>https://futuretools.io</w:t>
        </w:r>
      </w:hyperlink>
      <w:r w:rsidR="006E4528">
        <w:rPr>
          <w:lang w:val="en-US"/>
        </w:rPr>
        <w:t xml:space="preserve"> </w:t>
      </w:r>
      <w:r w:rsidRPr="00EF10FA">
        <w:rPr>
          <w:lang w:val="en-US"/>
        </w:rPr>
        <w:t xml:space="preserve">or </w:t>
      </w:r>
      <w:r w:rsidR="0BBD7A6D" w:rsidRPr="00EF10FA">
        <w:rPr>
          <w:lang w:val="en-US"/>
        </w:rPr>
        <w:t xml:space="preserve">all educational variants </w:t>
      </w:r>
      <w:r w:rsidRPr="00EF10FA">
        <w:rPr>
          <w:lang w:val="en-US"/>
        </w:rPr>
        <w:t xml:space="preserve">at </w:t>
      </w:r>
      <w:hyperlink r:id="rId37" w:history="1">
        <w:r w:rsidR="006E4528" w:rsidRPr="00B17C3E">
          <w:rPr>
            <w:rStyle w:val="Hyperlink"/>
            <w:lang w:val="en-US"/>
          </w:rPr>
          <w:t>https://libguides.com</w:t>
        </w:r>
      </w:hyperlink>
      <w:r w:rsidRPr="00EF10FA">
        <w:rPr>
          <w:lang w:val="en-US"/>
        </w:rPr>
        <w:t>.</w:t>
      </w:r>
    </w:p>
    <w:p w14:paraId="6DCC06D5" w14:textId="77777777" w:rsidR="000A459C" w:rsidRPr="00A25D8F" w:rsidRDefault="000A459C" w:rsidP="00435754">
      <w:pPr>
        <w:pStyle w:val="Heading2"/>
        <w:rPr>
          <w:lang w:val="en-US"/>
        </w:rPr>
      </w:pPr>
      <w:bookmarkStart w:id="205" w:name="_Toc198722009"/>
      <w:bookmarkStart w:id="206" w:name="_Toc199010003"/>
      <w:bookmarkStart w:id="207" w:name="_Toc199078392"/>
      <w:bookmarkStart w:id="208" w:name="_Toc199078593"/>
      <w:bookmarkStart w:id="209" w:name="_Toc199509582"/>
      <w:bookmarkStart w:id="210" w:name="_Toc199514087"/>
      <w:bookmarkStart w:id="211" w:name="_Toc199586371"/>
      <w:bookmarkStart w:id="212" w:name="_Toc199590145"/>
      <w:bookmarkStart w:id="213" w:name="_Toc198722010"/>
      <w:bookmarkStart w:id="214" w:name="_Toc199010004"/>
      <w:bookmarkStart w:id="215" w:name="_Toc199078393"/>
      <w:bookmarkStart w:id="216" w:name="_Toc199078594"/>
      <w:bookmarkStart w:id="217" w:name="_Toc199509583"/>
      <w:bookmarkStart w:id="218" w:name="_Toc199514088"/>
      <w:bookmarkStart w:id="219" w:name="_Toc199586372"/>
      <w:bookmarkStart w:id="220" w:name="_Toc199590146"/>
      <w:bookmarkStart w:id="221" w:name="_Toc198722011"/>
      <w:bookmarkStart w:id="222" w:name="_Toc199010005"/>
      <w:bookmarkStart w:id="223" w:name="_Toc199078394"/>
      <w:bookmarkStart w:id="224" w:name="_Toc199078595"/>
      <w:bookmarkStart w:id="225" w:name="_Toc199509584"/>
      <w:bookmarkStart w:id="226" w:name="_Toc199514089"/>
      <w:bookmarkStart w:id="227" w:name="_Toc199586373"/>
      <w:bookmarkStart w:id="228" w:name="_Toc199590147"/>
      <w:bookmarkStart w:id="229" w:name="_Toc198722012"/>
      <w:bookmarkStart w:id="230" w:name="_Toc199010006"/>
      <w:bookmarkStart w:id="231" w:name="_Toc199078395"/>
      <w:bookmarkStart w:id="232" w:name="_Toc199078596"/>
      <w:bookmarkStart w:id="233" w:name="_Toc199509585"/>
      <w:bookmarkStart w:id="234" w:name="_Toc199514090"/>
      <w:bookmarkStart w:id="235" w:name="_Toc199586374"/>
      <w:bookmarkStart w:id="236" w:name="_Toc199590148"/>
      <w:bookmarkStart w:id="237" w:name="_Toc198722013"/>
      <w:bookmarkStart w:id="238" w:name="_Toc199010007"/>
      <w:bookmarkStart w:id="239" w:name="_Toc199078396"/>
      <w:bookmarkStart w:id="240" w:name="_Toc199078597"/>
      <w:bookmarkStart w:id="241" w:name="_Toc199509586"/>
      <w:bookmarkStart w:id="242" w:name="_Toc199514091"/>
      <w:bookmarkStart w:id="243" w:name="_Toc199586375"/>
      <w:bookmarkStart w:id="244" w:name="_Toc199590149"/>
      <w:bookmarkStart w:id="245" w:name="_Toc198722014"/>
      <w:bookmarkStart w:id="246" w:name="_Toc199010008"/>
      <w:bookmarkStart w:id="247" w:name="_Toc199078397"/>
      <w:bookmarkStart w:id="248" w:name="_Toc199078598"/>
      <w:bookmarkStart w:id="249" w:name="_Toc199509587"/>
      <w:bookmarkStart w:id="250" w:name="_Toc199514092"/>
      <w:bookmarkStart w:id="251" w:name="_Toc199586376"/>
      <w:bookmarkStart w:id="252" w:name="_Toc199590150"/>
      <w:bookmarkStart w:id="253" w:name="_Toc198722015"/>
      <w:bookmarkStart w:id="254" w:name="_Toc199010009"/>
      <w:bookmarkStart w:id="255" w:name="_Toc199078398"/>
      <w:bookmarkStart w:id="256" w:name="_Toc199078599"/>
      <w:bookmarkStart w:id="257" w:name="_Toc199509588"/>
      <w:bookmarkStart w:id="258" w:name="_Toc199514093"/>
      <w:bookmarkStart w:id="259" w:name="_Toc199586377"/>
      <w:bookmarkStart w:id="260" w:name="_Toc199590151"/>
      <w:bookmarkStart w:id="261" w:name="_Toc198722016"/>
      <w:bookmarkStart w:id="262" w:name="_Toc199010010"/>
      <w:bookmarkStart w:id="263" w:name="_Toc199078399"/>
      <w:bookmarkStart w:id="264" w:name="_Toc199078600"/>
      <w:bookmarkStart w:id="265" w:name="_Toc199509589"/>
      <w:bookmarkStart w:id="266" w:name="_Toc199514094"/>
      <w:bookmarkStart w:id="267" w:name="_Toc199586378"/>
      <w:bookmarkStart w:id="268" w:name="_Toc199590152"/>
      <w:bookmarkStart w:id="269" w:name="_Toc208677692"/>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r w:rsidRPr="00EF10FA">
        <w:rPr>
          <w:lang w:val="en-US"/>
        </w:rPr>
        <w:lastRenderedPageBreak/>
        <w:t>Pitfalls and critical reflection</w:t>
      </w:r>
      <w:bookmarkEnd w:id="269"/>
    </w:p>
    <w:p w14:paraId="472EF936" w14:textId="273DF832" w:rsidR="000A459C" w:rsidRPr="00A25D8F" w:rsidRDefault="343FD69F" w:rsidP="000A459C">
      <w:pPr>
        <w:rPr>
          <w:lang w:val="en-US"/>
        </w:rPr>
      </w:pPr>
      <w:r w:rsidRPr="00EF10FA">
        <w:rPr>
          <w:lang w:val="en-US"/>
        </w:rPr>
        <w:t xml:space="preserve">Common mistakes in AI use include vague prompts, blindly adopting output, or insufficient understanding of the model's limitations. The results of </w:t>
      </w:r>
      <w:r w:rsidR="6ACF5E87" w:rsidRPr="00EF10FA">
        <w:rPr>
          <w:lang w:val="en-US"/>
        </w:rPr>
        <w:t>VU</w:t>
      </w:r>
      <w:r w:rsidR="1D71E1FA" w:rsidRPr="00EF10FA">
        <w:rPr>
          <w:lang w:val="en-US"/>
        </w:rPr>
        <w:t xml:space="preserve"> Amsterdam</w:t>
      </w:r>
      <w:r w:rsidR="6ACF5E87" w:rsidRPr="00EF10FA">
        <w:rPr>
          <w:lang w:val="en-US"/>
        </w:rPr>
        <w:t xml:space="preserve">'s </w:t>
      </w:r>
      <w:hyperlink r:id="rId38">
        <w:r w:rsidR="22961B66" w:rsidRPr="00EF10FA">
          <w:rPr>
            <w:rStyle w:val="Hyperlink"/>
            <w:lang w:val="en-US"/>
          </w:rPr>
          <w:t>AI Maturity in Education Scan</w:t>
        </w:r>
      </w:hyperlink>
      <w:r w:rsidR="22961B66" w:rsidRPr="00EF10FA">
        <w:rPr>
          <w:lang w:val="en-US"/>
        </w:rPr>
        <w:t xml:space="preserve"> (</w:t>
      </w:r>
      <w:r w:rsidRPr="00EF10FA">
        <w:rPr>
          <w:lang w:val="en-US"/>
        </w:rPr>
        <w:t xml:space="preserve">AIMES </w:t>
      </w:r>
      <w:r w:rsidR="47DA61FD" w:rsidRPr="00EF10FA">
        <w:rPr>
          <w:lang w:val="en-US"/>
        </w:rPr>
        <w:t xml:space="preserve">scan) </w:t>
      </w:r>
      <w:r w:rsidRPr="00EF10FA">
        <w:rPr>
          <w:lang w:val="en-US"/>
        </w:rPr>
        <w:t xml:space="preserve">show that students often become overconfident in their </w:t>
      </w:r>
      <w:r w:rsidR="7D36ACDA" w:rsidRPr="00EF10FA">
        <w:rPr>
          <w:lang w:val="en-US"/>
        </w:rPr>
        <w:t>skills to use</w:t>
      </w:r>
      <w:r w:rsidRPr="00EF10FA">
        <w:rPr>
          <w:lang w:val="en-US"/>
        </w:rPr>
        <w:t xml:space="preserve"> AI tools, especially if they were given a good answer several times</w:t>
      </w:r>
      <w:r w:rsidR="006E4528">
        <w:rPr>
          <w:lang w:val="en-US"/>
        </w:rPr>
        <w:t xml:space="preserve"> </w:t>
      </w:r>
      <w:r w:rsidR="000A459C" w:rsidRPr="00EF10FA">
        <w:rPr>
          <w:lang w:val="en-US"/>
        </w:rPr>
        <w:fldChar w:fldCharType="begin"/>
      </w:r>
      <w:r w:rsidR="000A459C" w:rsidRPr="00EF10FA">
        <w:rPr>
          <w:lang w:val="en-US"/>
        </w:rPr>
        <w:instrText xml:space="preserve"> ADDIN ZOTERO_ITEM CSL_CITATION {"citationID":"ZvU7OqjD","properties":{"formattedCitation":"(Terbeek, 2025)","plainCitation":"(Terbeek, 2025)","noteIndex":0},"citationItems":[{"id":16903,"uris":["http://zotero.org/users/1688/items/W9N4ZFUT"],"itemData":{"id":16903,"type":"webpage","abstract":"The AI Maturity in Education Scan (AIMES) is designed to assist you in assessing your Artificial Intelligence (AI) Literacy.","container-title":"Vrije Universiteit Amsterdam","language":"en","title":"The AI Maturity in Education Scan (AIMES)","URL":"https://vu.nl/en/education/more-about/the-ai-maturity-in-education-scan-aimes","author":[{"family":"Terbeek","given":"Luuk"}],"accessed":{"date-parts":[["2025",4,20]]},"issued":{"date-parts":[["2025"]]}}}],"schema":"https://github.com/citation-style-language/schema/raw/master/csl-citation.json"} </w:instrText>
      </w:r>
      <w:r w:rsidR="000A459C" w:rsidRPr="00EF10FA">
        <w:rPr>
          <w:lang w:val="en-US"/>
        </w:rPr>
        <w:fldChar w:fldCharType="separate"/>
      </w:r>
      <w:r w:rsidR="00D472ED">
        <w:rPr>
          <w:lang w:val="en-US"/>
        </w:rPr>
        <w:t>(Terbeek, 2025)</w:t>
      </w:r>
      <w:r w:rsidR="000A459C" w:rsidRPr="00EF10FA">
        <w:rPr>
          <w:lang w:val="en-US"/>
        </w:rPr>
        <w:fldChar w:fldCharType="end"/>
      </w:r>
      <w:r w:rsidR="006E4528">
        <w:rPr>
          <w:lang w:val="en-US"/>
        </w:rPr>
        <w:t>.</w:t>
      </w:r>
    </w:p>
    <w:p w14:paraId="701B72BE" w14:textId="442DF1A9" w:rsidR="000A459C" w:rsidRPr="00A25D8F" w:rsidRDefault="343FD69F" w:rsidP="000A459C">
      <w:pPr>
        <w:rPr>
          <w:lang w:val="en-US"/>
        </w:rPr>
      </w:pPr>
      <w:r w:rsidRPr="00EF10FA">
        <w:rPr>
          <w:lang w:val="en-US"/>
        </w:rPr>
        <w:t xml:space="preserve">Another pitfall is the failure to recognize implicit bias. AI can reproduce preferences or exclusions that are in </w:t>
      </w:r>
      <w:r w:rsidR="2AD2F8B7" w:rsidRPr="00EF10FA">
        <w:rPr>
          <w:lang w:val="en-US"/>
        </w:rPr>
        <w:t>its</w:t>
      </w:r>
      <w:r w:rsidRPr="00EF10FA">
        <w:rPr>
          <w:lang w:val="en-US"/>
        </w:rPr>
        <w:t xml:space="preserve"> training data. For example, an image generator may default to showing white males when you ask for a professor, or a chatbot </w:t>
      </w:r>
      <w:r w:rsidR="1501E513" w:rsidRPr="00EF10FA">
        <w:rPr>
          <w:lang w:val="en-US"/>
        </w:rPr>
        <w:t xml:space="preserve">may quote </w:t>
      </w:r>
      <w:r w:rsidRPr="00EF10FA">
        <w:rPr>
          <w:lang w:val="en-US"/>
        </w:rPr>
        <w:t>male authors</w:t>
      </w:r>
      <w:r w:rsidR="2C68831D" w:rsidRPr="00EF10FA">
        <w:rPr>
          <w:lang w:val="en-US"/>
        </w:rPr>
        <w:t xml:space="preserve"> more frequently</w:t>
      </w:r>
      <w:r w:rsidRPr="00EF10FA">
        <w:rPr>
          <w:lang w:val="en-US"/>
        </w:rPr>
        <w:t xml:space="preserve">. </w:t>
      </w:r>
      <w:r w:rsidR="76F6F955" w:rsidRPr="00EF10FA">
        <w:rPr>
          <w:lang w:val="en-US"/>
        </w:rPr>
        <w:t>That's why it's</w:t>
      </w:r>
      <w:r w:rsidR="1F2A43DA" w:rsidRPr="00EF10FA">
        <w:rPr>
          <w:lang w:val="en-US"/>
        </w:rPr>
        <w:t xml:space="preserve"> important to remain critical of the output you get from AI. </w:t>
      </w:r>
    </w:p>
    <w:p w14:paraId="191FDF23" w14:textId="56279DFB" w:rsidR="00D0046E" w:rsidRPr="00A25D8F" w:rsidRDefault="04BFEFCA" w:rsidP="00D0046E">
      <w:pPr>
        <w:rPr>
          <w:lang w:val="en-US"/>
        </w:rPr>
      </w:pPr>
      <w:r w:rsidRPr="00EF10FA">
        <w:rPr>
          <w:lang w:val="en-US"/>
        </w:rPr>
        <w:t xml:space="preserve">A good strategy </w:t>
      </w:r>
      <w:r w:rsidR="17812913" w:rsidRPr="00EF10FA">
        <w:rPr>
          <w:lang w:val="en-US"/>
        </w:rPr>
        <w:t xml:space="preserve">for this </w:t>
      </w:r>
      <w:r w:rsidRPr="00EF10FA">
        <w:rPr>
          <w:lang w:val="en-US"/>
        </w:rPr>
        <w:t xml:space="preserve">is the </w:t>
      </w:r>
      <w:r w:rsidR="51514434" w:rsidRPr="00EF10FA">
        <w:rPr>
          <w:lang w:val="en-US"/>
        </w:rPr>
        <w:t>AI</w:t>
      </w:r>
      <w:r w:rsidRPr="00EF10FA">
        <w:rPr>
          <w:lang w:val="en-US"/>
        </w:rPr>
        <w:t xml:space="preserve"> triage approach. This systematic approach helps you critically assess AI output before using it in your academic work. Effective AI triage consists of several levels of control</w:t>
      </w:r>
      <w:r w:rsidR="3F4B5AA4" w:rsidRPr="00EF10FA">
        <w:rPr>
          <w:lang w:val="en-US"/>
        </w:rPr>
        <w:t xml:space="preserve">. </w:t>
      </w:r>
    </w:p>
    <w:p w14:paraId="76BFF6B0" w14:textId="324CD8BA" w:rsidR="00D0046E" w:rsidRPr="00A25D8F" w:rsidRDefault="1B9153AE" w:rsidP="00D0046E">
      <w:pPr>
        <w:rPr>
          <w:lang w:val="en-US"/>
        </w:rPr>
      </w:pPr>
      <w:r w:rsidRPr="00EF10FA">
        <w:rPr>
          <w:lang w:val="en-US"/>
        </w:rPr>
        <w:t xml:space="preserve">At a </w:t>
      </w:r>
      <w:r w:rsidR="00D0046E" w:rsidRPr="00EF10FA">
        <w:rPr>
          <w:lang w:val="en-US"/>
        </w:rPr>
        <w:t>basic check</w:t>
      </w:r>
      <w:r w:rsidR="761C1F57" w:rsidRPr="00EF10FA">
        <w:rPr>
          <w:lang w:val="en-US"/>
        </w:rPr>
        <w:t>:</w:t>
      </w:r>
    </w:p>
    <w:p w14:paraId="4CA08329" w14:textId="0515BEF2" w:rsidR="00D0046E" w:rsidRPr="00A25D8F" w:rsidRDefault="00D0046E" w:rsidP="00D0046E">
      <w:pPr>
        <w:pStyle w:val="ListParagraph"/>
        <w:numPr>
          <w:ilvl w:val="0"/>
          <w:numId w:val="92"/>
        </w:numPr>
        <w:rPr>
          <w:lang w:val="en-US"/>
        </w:rPr>
      </w:pPr>
      <w:r w:rsidRPr="00EF10FA">
        <w:rPr>
          <w:lang w:val="en-US"/>
        </w:rPr>
        <w:t>Ask for multiple variants of an answer</w:t>
      </w:r>
      <w:r w:rsidR="78630390" w:rsidRPr="00EF10FA">
        <w:rPr>
          <w:lang w:val="en-US"/>
        </w:rPr>
        <w:t>.</w:t>
      </w:r>
    </w:p>
    <w:p w14:paraId="44D4919D" w14:textId="59802BB8" w:rsidR="00D0046E" w:rsidRPr="00A25D8F" w:rsidRDefault="00D0046E" w:rsidP="00D0046E">
      <w:pPr>
        <w:pStyle w:val="ListParagraph"/>
        <w:numPr>
          <w:ilvl w:val="0"/>
          <w:numId w:val="92"/>
        </w:numPr>
        <w:rPr>
          <w:lang w:val="en-US"/>
        </w:rPr>
      </w:pPr>
      <w:r w:rsidRPr="00EF10FA">
        <w:rPr>
          <w:lang w:val="en-US"/>
        </w:rPr>
        <w:t xml:space="preserve">Compare </w:t>
      </w:r>
      <w:r w:rsidR="761EF100" w:rsidRPr="00EF10FA">
        <w:rPr>
          <w:lang w:val="en-US"/>
        </w:rPr>
        <w:t xml:space="preserve">answers </w:t>
      </w:r>
      <w:r w:rsidRPr="00EF10FA">
        <w:rPr>
          <w:lang w:val="en-US"/>
        </w:rPr>
        <w:t>to existing sources</w:t>
      </w:r>
      <w:r w:rsidR="78630390" w:rsidRPr="00EF10FA">
        <w:rPr>
          <w:lang w:val="en-US"/>
        </w:rPr>
        <w:t>.</w:t>
      </w:r>
    </w:p>
    <w:p w14:paraId="29E30615" w14:textId="7E8D81AB" w:rsidR="00D0046E" w:rsidRPr="00A25D8F" w:rsidRDefault="00D0046E" w:rsidP="00D0046E">
      <w:pPr>
        <w:pStyle w:val="ListParagraph"/>
        <w:numPr>
          <w:ilvl w:val="0"/>
          <w:numId w:val="92"/>
        </w:numPr>
        <w:rPr>
          <w:lang w:val="en-US"/>
        </w:rPr>
      </w:pPr>
      <w:r w:rsidRPr="00EF10FA">
        <w:rPr>
          <w:lang w:val="en-US"/>
        </w:rPr>
        <w:t>Have a human reader watch</w:t>
      </w:r>
      <w:r w:rsidR="1FA0D001" w:rsidRPr="00EF10FA">
        <w:rPr>
          <w:lang w:val="en-US"/>
        </w:rPr>
        <w:t>.</w:t>
      </w:r>
    </w:p>
    <w:p w14:paraId="47DDCD1F" w14:textId="49463292" w:rsidR="00D0046E" w:rsidRPr="00A25D8F" w:rsidRDefault="00D0046E" w:rsidP="00D0046E">
      <w:pPr>
        <w:pStyle w:val="ListParagraph"/>
        <w:numPr>
          <w:ilvl w:val="0"/>
          <w:numId w:val="92"/>
        </w:numPr>
        <w:rPr>
          <w:lang w:val="en-US"/>
        </w:rPr>
      </w:pPr>
      <w:r w:rsidRPr="00EF10FA">
        <w:rPr>
          <w:lang w:val="en-US"/>
        </w:rPr>
        <w:t xml:space="preserve">Reflect: do I have better understanding now than </w:t>
      </w:r>
      <w:r w:rsidR="5F9A587F" w:rsidRPr="00EF10FA">
        <w:rPr>
          <w:lang w:val="en-US"/>
        </w:rPr>
        <w:t>before</w:t>
      </w:r>
      <w:r w:rsidRPr="00EF10FA">
        <w:rPr>
          <w:lang w:val="en-US"/>
        </w:rPr>
        <w:t>?</w:t>
      </w:r>
    </w:p>
    <w:p w14:paraId="47751F1C" w14:textId="0F60879E" w:rsidR="00D0046E" w:rsidRPr="00EF10FA" w:rsidRDefault="44D6AEC2" w:rsidP="694DD5EA">
      <w:pPr>
        <w:rPr>
          <w:lang w:val="en-US"/>
        </w:rPr>
      </w:pPr>
      <w:r w:rsidRPr="00EF10FA">
        <w:rPr>
          <w:lang w:val="en-US"/>
        </w:rPr>
        <w:t xml:space="preserve">For </w:t>
      </w:r>
      <w:r w:rsidR="04BFEFCA" w:rsidRPr="00EF10FA">
        <w:rPr>
          <w:lang w:val="en-US"/>
        </w:rPr>
        <w:t xml:space="preserve">systematic evaluation </w:t>
      </w:r>
      <w:r w:rsidR="012143B1" w:rsidRPr="00EF10FA">
        <w:rPr>
          <w:lang w:val="en-US"/>
        </w:rPr>
        <w:t xml:space="preserve">and more </w:t>
      </w:r>
      <w:r w:rsidR="04BFEFCA" w:rsidRPr="00EF10FA">
        <w:rPr>
          <w:lang w:val="en-US"/>
        </w:rPr>
        <w:t xml:space="preserve">thorough assessment, you can </w:t>
      </w:r>
      <w:r w:rsidR="0CB2CBF8" w:rsidRPr="00EF10FA">
        <w:rPr>
          <w:lang w:val="en-US"/>
        </w:rPr>
        <w:t>use</w:t>
      </w:r>
      <w:r w:rsidR="04BFEFCA" w:rsidRPr="00EF10FA">
        <w:rPr>
          <w:lang w:val="en-US"/>
        </w:rPr>
        <w:t xml:space="preserve"> a structured checklist, such as </w:t>
      </w:r>
      <w:r w:rsidR="22A6352A" w:rsidRPr="00EF10FA">
        <w:rPr>
          <w:lang w:val="en-US"/>
        </w:rPr>
        <w:t xml:space="preserve">the one from </w:t>
      </w:r>
      <w:r w:rsidR="04BFEFCA" w:rsidRPr="00EF10FA">
        <w:rPr>
          <w:lang w:val="en-US"/>
        </w:rPr>
        <w:t>the SHB/UKB Working Group on Information Literacy</w:t>
      </w:r>
      <w:r w:rsidR="006E4528">
        <w:rPr>
          <w:lang w:val="en-US"/>
        </w:rPr>
        <w:t xml:space="preserve"> </w:t>
      </w:r>
      <w:r w:rsidRPr="00EF10FA">
        <w:rPr>
          <w:lang w:val="en-US"/>
        </w:rPr>
        <w:fldChar w:fldCharType="begin"/>
      </w:r>
      <w:r w:rsidR="00554E74">
        <w:rPr>
          <w:lang w:val="en-US"/>
        </w:rPr>
        <w:instrText xml:space="preserve"> ADDIN ZOTERO_ITEM CSL_CITATION {"citationID":"gkK88IRv","properties":{"formattedCitation":"(Meer, van der, 2025)","plainCitation":"(Meer, van der, 2025)","noteIndex":0},"citationItems":[{"id":17194,"uris":["http://zotero.org/users/1688/items/HATPHSTI"],"itemData":{"id":17194,"type":"webpage","title":"Checklist beoordelen GenAI content","URL":"https://edusources.nl/materials/f80b8d39-1dad-4c04-954b-831c15d14117/checklist-beoordelen-genai-content?tab=0","author":[{"family":"Meer, van der","given":"Harrie"}],"accessed":{"date-parts":[["2025",6,10]]},"issued":{"date-parts":[["2025"]],"season":"mei"}}}],"schema":"https://github.com/citation-style-language/schema/raw/master/csl-citation.json"} </w:instrText>
      </w:r>
      <w:r w:rsidRPr="00EF10FA">
        <w:rPr>
          <w:lang w:val="en-US"/>
        </w:rPr>
        <w:fldChar w:fldCharType="separate"/>
      </w:r>
      <w:r w:rsidR="00554E74">
        <w:rPr>
          <w:lang w:val="en-US"/>
        </w:rPr>
        <w:t>(Meer, van der, 2025)</w:t>
      </w:r>
      <w:r w:rsidRPr="00EF10FA">
        <w:rPr>
          <w:lang w:val="en-US"/>
        </w:rPr>
        <w:fldChar w:fldCharType="end"/>
      </w:r>
      <w:r w:rsidR="19318133" w:rsidRPr="00EF10FA">
        <w:rPr>
          <w:lang w:val="en-US"/>
        </w:rPr>
        <w:t xml:space="preserve">. In </w:t>
      </w:r>
      <w:r w:rsidR="04BFEFCA" w:rsidRPr="00EF10FA">
        <w:rPr>
          <w:lang w:val="en-US"/>
        </w:rPr>
        <w:t>this approach</w:t>
      </w:r>
      <w:r w:rsidR="31EA05F8" w:rsidRPr="00EF10FA">
        <w:rPr>
          <w:lang w:val="en-US"/>
        </w:rPr>
        <w:t xml:space="preserve">, you go through </w:t>
      </w:r>
      <w:r w:rsidR="04BFEFCA" w:rsidRPr="00EF10FA">
        <w:rPr>
          <w:lang w:val="en-US"/>
        </w:rPr>
        <w:t>three main steps:</w:t>
      </w:r>
    </w:p>
    <w:p w14:paraId="7337530E" w14:textId="02A18FC9" w:rsidR="00D0046E" w:rsidRPr="00A25D8F" w:rsidRDefault="00D0046E" w:rsidP="00D0046E">
      <w:pPr>
        <w:pStyle w:val="ListParagraph"/>
        <w:numPr>
          <w:ilvl w:val="0"/>
          <w:numId w:val="93"/>
        </w:numPr>
        <w:rPr>
          <w:lang w:val="en-US"/>
        </w:rPr>
      </w:pPr>
      <w:r w:rsidRPr="00EF10FA">
        <w:rPr>
          <w:lang w:val="en-US"/>
        </w:rPr>
        <w:t>Relevance check: does it answer your question? Does it go deep enough into the topic? Is the form appropriate (structure, language)?</w:t>
      </w:r>
    </w:p>
    <w:p w14:paraId="2C7A30C8" w14:textId="738CC768" w:rsidR="00D0046E" w:rsidRPr="00A25D8F" w:rsidRDefault="00D0046E" w:rsidP="694DD5EA">
      <w:pPr>
        <w:pStyle w:val="ListParagraph"/>
        <w:numPr>
          <w:ilvl w:val="0"/>
          <w:numId w:val="93"/>
        </w:numPr>
        <w:rPr>
          <w:lang w:val="en-US"/>
        </w:rPr>
      </w:pPr>
      <w:r w:rsidRPr="00EF10FA">
        <w:rPr>
          <w:lang w:val="en-US"/>
        </w:rPr>
        <w:t>Fact</w:t>
      </w:r>
      <w:r w:rsidR="004B3ACB">
        <w:rPr>
          <w:lang w:val="en-US"/>
        </w:rPr>
        <w:t>-</w:t>
      </w:r>
      <w:r w:rsidRPr="00EF10FA">
        <w:rPr>
          <w:lang w:val="en-US"/>
        </w:rPr>
        <w:t xml:space="preserve">check: are </w:t>
      </w:r>
      <w:r w:rsidR="363A2952" w:rsidRPr="00EF10FA">
        <w:rPr>
          <w:lang w:val="en-US"/>
        </w:rPr>
        <w:t xml:space="preserve">the </w:t>
      </w:r>
      <w:r w:rsidRPr="00EF10FA">
        <w:rPr>
          <w:lang w:val="en-US"/>
        </w:rPr>
        <w:t xml:space="preserve">figures, names, </w:t>
      </w:r>
      <w:r w:rsidR="22342D0B" w:rsidRPr="00EF10FA">
        <w:rPr>
          <w:lang w:val="en-US"/>
        </w:rPr>
        <w:t>dates, and</w:t>
      </w:r>
      <w:r w:rsidRPr="00EF10FA">
        <w:rPr>
          <w:lang w:val="en-US"/>
        </w:rPr>
        <w:t xml:space="preserve"> events correct? Is the information objective? Are there no hallucinations, distortions or unsubstantiated claims? Is the output substantiated with sufficient and reliable sources?</w:t>
      </w:r>
    </w:p>
    <w:p w14:paraId="66AE2353" w14:textId="7491367A" w:rsidR="00D0046E" w:rsidRPr="00A25D8F" w:rsidRDefault="00D0046E" w:rsidP="00D0046E">
      <w:pPr>
        <w:pStyle w:val="ListParagraph"/>
        <w:numPr>
          <w:ilvl w:val="0"/>
          <w:numId w:val="93"/>
        </w:numPr>
        <w:rPr>
          <w:lang w:val="en-US"/>
        </w:rPr>
      </w:pPr>
      <w:r w:rsidRPr="00EF10FA">
        <w:rPr>
          <w:lang w:val="en-US"/>
        </w:rPr>
        <w:t>Perspective check: are all aspects fully answered? Are multiple perspectives present? Is the information presented objectively?</w:t>
      </w:r>
    </w:p>
    <w:p w14:paraId="01137314" w14:textId="02C45090" w:rsidR="00D0046E" w:rsidRPr="00A25D8F" w:rsidRDefault="00D0046E" w:rsidP="00D0046E">
      <w:pPr>
        <w:pStyle w:val="ListParagraph"/>
        <w:numPr>
          <w:ilvl w:val="0"/>
          <w:numId w:val="93"/>
        </w:numPr>
        <w:rPr>
          <w:lang w:val="en-US"/>
        </w:rPr>
      </w:pPr>
      <w:r w:rsidRPr="00EF10FA">
        <w:rPr>
          <w:lang w:val="en-US"/>
        </w:rPr>
        <w:t xml:space="preserve">Ownership: has it become your text? Do you take responsibility for </w:t>
      </w:r>
      <w:proofErr w:type="gramStart"/>
      <w:r w:rsidRPr="00EF10FA">
        <w:rPr>
          <w:lang w:val="en-US"/>
        </w:rPr>
        <w:t>the final result</w:t>
      </w:r>
      <w:proofErr w:type="gramEnd"/>
      <w:r w:rsidRPr="00EF10FA">
        <w:rPr>
          <w:lang w:val="en-US"/>
        </w:rPr>
        <w:t>? Do you show in your text what you have learned?</w:t>
      </w:r>
    </w:p>
    <w:p w14:paraId="4102F97F" w14:textId="0FE0A3A2" w:rsidR="04BFEFCA" w:rsidRPr="00A25D8F" w:rsidRDefault="04BFEFCA">
      <w:pPr>
        <w:rPr>
          <w:lang w:val="en-US"/>
        </w:rPr>
      </w:pPr>
      <w:r w:rsidRPr="00EF10FA">
        <w:rPr>
          <w:lang w:val="en-US"/>
        </w:rPr>
        <w:t xml:space="preserve">This systematic triage approach ensures that you not only assess the technical quality of AI </w:t>
      </w:r>
      <w:proofErr w:type="gramStart"/>
      <w:r w:rsidRPr="00EF10FA">
        <w:rPr>
          <w:lang w:val="en-US"/>
        </w:rPr>
        <w:t>output, but</w:t>
      </w:r>
      <w:proofErr w:type="gramEnd"/>
      <w:r w:rsidRPr="00EF10FA">
        <w:rPr>
          <w:lang w:val="en-US"/>
        </w:rPr>
        <w:t xml:space="preserve"> also ensure academic integrity. Critical comparison remains </w:t>
      </w:r>
      <w:r w:rsidR="3010321A" w:rsidRPr="00EF10FA">
        <w:rPr>
          <w:lang w:val="en-US"/>
        </w:rPr>
        <w:t xml:space="preserve">important </w:t>
      </w:r>
      <w:r w:rsidRPr="00EF10FA">
        <w:rPr>
          <w:lang w:val="en-US"/>
        </w:rPr>
        <w:t>here: open multiple tabs, check different sources, and don't accept the first AI response you get. Through this thorough evaluation, you avoid common pitfalls such as adopting fabricated sources or one-sided perspectives.</w:t>
      </w:r>
    </w:p>
    <w:p w14:paraId="63BAAC84" w14:textId="5D78A421" w:rsidR="7C1BE6D8" w:rsidRPr="00E77AAA" w:rsidRDefault="00E77AAA" w:rsidP="00F5177B">
      <w:pPr>
        <w:pStyle w:val="Boxtext"/>
      </w:pPr>
      <w:bookmarkStart w:id="270" w:name="_Toc208746602"/>
      <w:proofErr w:type="spellStart"/>
      <w:r>
        <w:t>Viewing</w:t>
      </w:r>
      <w:proofErr w:type="spellEnd"/>
      <w:r>
        <w:t xml:space="preserve"> tip </w:t>
      </w:r>
      <w:fldSimple w:instr=" STYLEREF 1 \s ">
        <w:r w:rsidR="00B251BB">
          <w:rPr>
            <w:noProof/>
          </w:rPr>
          <w:t>3</w:t>
        </w:r>
      </w:fldSimple>
      <w:r w:rsidR="00B251BB">
        <w:noBreakHyphen/>
      </w:r>
      <w:fldSimple w:instr=" SEQ Viewing_tip \* ARABIC \s 1 ">
        <w:r w:rsidR="00B251BB">
          <w:rPr>
            <w:noProof/>
          </w:rPr>
          <w:t>3</w:t>
        </w:r>
      </w:fldSimple>
      <w:r w:rsidR="7C1BE6D8" w:rsidRPr="00EF10FA">
        <w:rPr>
          <w:lang w:val="en-US"/>
        </w:rPr>
        <w:t xml:space="preserve">: For more depth on how datasets can incorporate bias, watch the </w:t>
      </w:r>
      <w:hyperlink r:id="rId39" w:history="1">
        <w:r w:rsidR="7C1BE6D8" w:rsidRPr="00B14302">
          <w:rPr>
            <w:rStyle w:val="Hyperlink"/>
            <w:rFonts w:ascii="Aptos" w:hAnsi="Aptos" w:cs="Aptos"/>
            <w:lang w:val="en-US"/>
          </w:rPr>
          <w:t xml:space="preserve">documentary </w:t>
        </w:r>
        <w:r w:rsidR="58A9B35A" w:rsidRPr="00B14302">
          <w:rPr>
            <w:rStyle w:val="Hyperlink"/>
            <w:rFonts w:ascii="Aptos" w:hAnsi="Aptos" w:cs="Aptos"/>
            <w:lang w:val="en-US"/>
          </w:rPr>
          <w:t>‘</w:t>
        </w:r>
        <w:r w:rsidR="7C1BE6D8" w:rsidRPr="00B14302">
          <w:rPr>
            <w:rStyle w:val="Hyperlink"/>
            <w:rFonts w:ascii="Aptos" w:hAnsi="Aptos" w:cs="Aptos"/>
            <w:lang w:val="en-US"/>
          </w:rPr>
          <w:t xml:space="preserve">Coded </w:t>
        </w:r>
        <w:proofErr w:type="spellStart"/>
        <w:r w:rsidR="7C1BE6D8" w:rsidRPr="00B14302">
          <w:rPr>
            <w:rStyle w:val="Hyperlink"/>
            <w:rFonts w:ascii="Aptos" w:hAnsi="Aptos" w:cs="Aptos"/>
            <w:lang w:val="en-US"/>
          </w:rPr>
          <w:t>Bias</w:t>
        </w:r>
        <w:r w:rsidR="5AE66238" w:rsidRPr="00B14302">
          <w:rPr>
            <w:rStyle w:val="Hyperlink"/>
            <w:rFonts w:ascii="Aptos" w:hAnsi="Aptos" w:cs="Aptos"/>
            <w:lang w:val="en-US"/>
          </w:rPr>
          <w:t>’</w:t>
        </w:r>
        <w:proofErr w:type="spellEnd"/>
      </w:hyperlink>
      <w:r w:rsidR="7C1BE6D8" w:rsidRPr="00EF10FA">
        <w:rPr>
          <w:lang w:val="en-US"/>
        </w:rPr>
        <w:t xml:space="preserve"> (2020), which shows how facial recognition and algorithms can systematically reproduce bias and why human control remains necessary.</w:t>
      </w:r>
      <w:bookmarkEnd w:id="270"/>
    </w:p>
    <w:p w14:paraId="31D612F3" w14:textId="7F796CC3" w:rsidR="000A459C" w:rsidRPr="00A25D8F" w:rsidRDefault="343FD69F" w:rsidP="00435754">
      <w:pPr>
        <w:pStyle w:val="Heading2"/>
        <w:rPr>
          <w:lang w:val="en-US"/>
        </w:rPr>
      </w:pPr>
      <w:bookmarkStart w:id="271" w:name="_Toc208677693"/>
      <w:r w:rsidRPr="00EF10FA">
        <w:rPr>
          <w:lang w:val="en-US"/>
        </w:rPr>
        <w:t>Generative AI and academic integrity</w:t>
      </w:r>
      <w:r w:rsidR="1BD081A0" w:rsidRPr="00EF10FA">
        <w:rPr>
          <w:lang w:val="en-US"/>
        </w:rPr>
        <w:t xml:space="preserve"> </w:t>
      </w:r>
      <w:r w:rsidR="00A14D2D">
        <w:rPr>
          <w:lang w:val="en-US"/>
        </w:rPr>
        <w:t>-</w:t>
      </w:r>
      <w:r w:rsidR="1BD081A0" w:rsidRPr="00EF10FA">
        <w:rPr>
          <w:lang w:val="en-US"/>
        </w:rPr>
        <w:t xml:space="preserve"> </w:t>
      </w:r>
      <w:r w:rsidRPr="00EF10FA">
        <w:rPr>
          <w:lang w:val="en-US"/>
        </w:rPr>
        <w:t>how to handle it responsibly?</w:t>
      </w:r>
      <w:bookmarkEnd w:id="271"/>
    </w:p>
    <w:p w14:paraId="7CA1C127" w14:textId="77777777" w:rsidR="000A459C" w:rsidRPr="00A25D8F" w:rsidRDefault="000A459C" w:rsidP="00FB098A">
      <w:pPr>
        <w:pStyle w:val="Steljevoor"/>
        <w:rPr>
          <w:lang w:val="en-US"/>
        </w:rPr>
      </w:pPr>
      <w:r w:rsidRPr="00EF10FA">
        <w:rPr>
          <w:lang w:val="en-US"/>
        </w:rPr>
        <w:t xml:space="preserve">Imagine ... </w:t>
      </w:r>
    </w:p>
    <w:p w14:paraId="647BEABB" w14:textId="660F9E06" w:rsidR="000A459C" w:rsidRPr="00A25D8F" w:rsidRDefault="343FD69F" w:rsidP="000A459C">
      <w:pPr>
        <w:rPr>
          <w:lang w:val="en-US"/>
        </w:rPr>
      </w:pPr>
      <w:r w:rsidRPr="00EF10FA">
        <w:rPr>
          <w:lang w:val="en-US"/>
        </w:rPr>
        <w:lastRenderedPageBreak/>
        <w:t xml:space="preserve">You have been given an essay assignment for your history </w:t>
      </w:r>
      <w:proofErr w:type="gramStart"/>
      <w:r w:rsidRPr="00EF10FA">
        <w:rPr>
          <w:lang w:val="en-US"/>
        </w:rPr>
        <w:t>course</w:t>
      </w:r>
      <w:proofErr w:type="gramEnd"/>
      <w:r w:rsidRPr="00EF10FA">
        <w:rPr>
          <w:lang w:val="en-US"/>
        </w:rPr>
        <w:t xml:space="preserve"> </w:t>
      </w:r>
      <w:r w:rsidR="779796CB" w:rsidRPr="00EF10FA">
        <w:rPr>
          <w:lang w:val="en-US"/>
        </w:rPr>
        <w:t xml:space="preserve">and the </w:t>
      </w:r>
      <w:r w:rsidRPr="00EF10FA">
        <w:rPr>
          <w:lang w:val="en-US"/>
        </w:rPr>
        <w:t xml:space="preserve">deadline </w:t>
      </w:r>
      <w:r w:rsidR="120E4EC4" w:rsidRPr="00EF10FA">
        <w:rPr>
          <w:lang w:val="en-US"/>
        </w:rPr>
        <w:t xml:space="preserve">is </w:t>
      </w:r>
      <w:r w:rsidRPr="00EF10FA">
        <w:rPr>
          <w:lang w:val="en-US"/>
        </w:rPr>
        <w:t xml:space="preserve">tomorrow. The stress is mounting. You open ChatGPT and ask the system to write an introduction for you. Within </w:t>
      </w:r>
      <w:r w:rsidR="74812A56" w:rsidRPr="00EF10FA">
        <w:rPr>
          <w:lang w:val="en-US"/>
        </w:rPr>
        <w:t>seconds,</w:t>
      </w:r>
      <w:r w:rsidRPr="00EF10FA">
        <w:rPr>
          <w:lang w:val="en-US"/>
        </w:rPr>
        <w:t xml:space="preserve"> you have a well-written text, much better than anything you could have come up with in your tired head. You paste it into your document, edit a few words, and submit it. But what are the consequences? Was this clever, convenient, or </w:t>
      </w:r>
      <w:proofErr w:type="gramStart"/>
      <w:r w:rsidR="5078B2A5" w:rsidRPr="00EF10FA">
        <w:rPr>
          <w:lang w:val="en-US"/>
        </w:rPr>
        <w:t xml:space="preserve">actually </w:t>
      </w:r>
      <w:r w:rsidRPr="00EF10FA">
        <w:rPr>
          <w:lang w:val="en-US"/>
        </w:rPr>
        <w:t>fraud</w:t>
      </w:r>
      <w:proofErr w:type="gramEnd"/>
      <w:r w:rsidRPr="00EF10FA">
        <w:rPr>
          <w:lang w:val="en-US"/>
        </w:rPr>
        <w:t>?</w:t>
      </w:r>
    </w:p>
    <w:p w14:paraId="00E8E1A0" w14:textId="77777777" w:rsidR="000A459C" w:rsidRPr="00A25D8F" w:rsidRDefault="000A459C" w:rsidP="00FA77AD">
      <w:pPr>
        <w:pStyle w:val="Heading3"/>
        <w:rPr>
          <w:lang w:val="en-US"/>
        </w:rPr>
      </w:pPr>
      <w:r w:rsidRPr="00EF10FA">
        <w:rPr>
          <w:lang w:val="en-US"/>
        </w:rPr>
        <w:t>What is academic integrity in the AI era?</w:t>
      </w:r>
    </w:p>
    <w:p w14:paraId="01247ADD" w14:textId="288380EB" w:rsidR="000A459C" w:rsidRDefault="000A459C" w:rsidP="000A459C">
      <w:pPr>
        <w:rPr>
          <w:ins w:id="272" w:author="Draaijer, S. (Silvester)" w:date="2025-10-03T09:48:00Z" w16du:dateUtc="2025-10-03T07:48:00Z"/>
          <w:lang w:val="en-US"/>
        </w:rPr>
      </w:pPr>
      <w:r w:rsidRPr="00EF10FA">
        <w:rPr>
          <w:lang w:val="en-US"/>
        </w:rPr>
        <w:t xml:space="preserve">Academic integrity is about honesty, transparency, accountability and acknowledging others' work. Traditionally, this mainly meant: no plagiarism, doing your own exams, and correctly </w:t>
      </w:r>
      <w:r w:rsidR="498A223A" w:rsidRPr="00EF10FA">
        <w:rPr>
          <w:lang w:val="en-US"/>
        </w:rPr>
        <w:t xml:space="preserve">citing </w:t>
      </w:r>
      <w:r w:rsidR="1414038F" w:rsidRPr="00EF10FA">
        <w:rPr>
          <w:lang w:val="en-US"/>
        </w:rPr>
        <w:t>sources</w:t>
      </w:r>
      <w:r w:rsidRPr="00EF10FA">
        <w:rPr>
          <w:lang w:val="en-US"/>
        </w:rPr>
        <w:t xml:space="preserve">. In the AI era, a more complex layer </w:t>
      </w:r>
      <w:r w:rsidR="58FC1AD1" w:rsidRPr="00EF10FA">
        <w:rPr>
          <w:lang w:val="en-US"/>
        </w:rPr>
        <w:t xml:space="preserve">is </w:t>
      </w:r>
      <w:r w:rsidR="0278E63C" w:rsidRPr="00EF10FA">
        <w:rPr>
          <w:lang w:val="en-US"/>
        </w:rPr>
        <w:t>added</w:t>
      </w:r>
      <w:r w:rsidRPr="00EF10FA">
        <w:rPr>
          <w:lang w:val="en-US"/>
        </w:rPr>
        <w:t>. Because what if you have had text generated by an AI tool</w:t>
      </w:r>
      <w:r w:rsidR="2A5D9AB9" w:rsidRPr="00EF10FA">
        <w:rPr>
          <w:lang w:val="en-US"/>
        </w:rPr>
        <w:t xml:space="preserve"> </w:t>
      </w:r>
      <w:r w:rsidR="00A14D2D">
        <w:rPr>
          <w:lang w:val="en-US"/>
        </w:rPr>
        <w:t>-</w:t>
      </w:r>
      <w:r w:rsidR="2A5D9AB9" w:rsidRPr="00EF10FA">
        <w:rPr>
          <w:lang w:val="en-US"/>
        </w:rPr>
        <w:t xml:space="preserve"> </w:t>
      </w:r>
      <w:r w:rsidRPr="00EF10FA">
        <w:rPr>
          <w:lang w:val="en-US"/>
        </w:rPr>
        <w:t xml:space="preserve">is that </w:t>
      </w:r>
      <w:r w:rsidR="090803AD" w:rsidRPr="00EF10FA">
        <w:rPr>
          <w:lang w:val="en-US"/>
        </w:rPr>
        <w:t xml:space="preserve">still </w:t>
      </w:r>
      <w:r w:rsidRPr="00EF10FA">
        <w:rPr>
          <w:lang w:val="en-US"/>
        </w:rPr>
        <w:t>your work?</w:t>
      </w:r>
    </w:p>
    <w:p w14:paraId="433CB68C" w14:textId="77777777" w:rsidR="002B7B8E" w:rsidRPr="00787D47" w:rsidRDefault="002B7B8E">
      <w:pPr>
        <w:pStyle w:val="Revisions"/>
        <w:rPr>
          <w:lang w:val="en-US"/>
          <w:rPrChange w:id="273" w:author="Draaijer, S. (Silvester)" w:date="2025-10-03T09:51:00Z" w16du:dateUtc="2025-10-03T07:51:00Z">
            <w:rPr/>
          </w:rPrChange>
        </w:rPr>
        <w:pPrChange w:id="274" w:author="Draaijer, S. (Silvester)" w:date="2025-10-03T09:48:00Z" w16du:dateUtc="2025-10-03T07:48:00Z">
          <w:pPr>
            <w:pStyle w:val="Boxtext"/>
          </w:pPr>
        </w:pPrChange>
      </w:pPr>
      <w:r w:rsidRPr="00787D47">
        <w:rPr>
          <w:lang w:val="en-US"/>
          <w:rPrChange w:id="275" w:author="Draaijer, S. (Silvester)" w:date="2025-10-03T09:51:00Z" w16du:dateUtc="2025-10-03T07:51:00Z">
            <w:rPr/>
          </w:rPrChange>
        </w:rPr>
        <w:t>Note on version 1.1 of this book</w:t>
      </w:r>
    </w:p>
    <w:p w14:paraId="61C8CCE3" w14:textId="3DE82424" w:rsidR="002B7B8E" w:rsidRPr="00787D47" w:rsidRDefault="002B7B8E">
      <w:pPr>
        <w:pStyle w:val="Boxtext"/>
        <w:rPr>
          <w:lang w:val="en-US"/>
          <w:rPrChange w:id="276" w:author="Draaijer, S. (Silvester)" w:date="2025-10-03T09:51:00Z" w16du:dateUtc="2025-10-03T07:51:00Z">
            <w:rPr>
              <w:rFonts w:eastAsiaTheme="minorEastAsia"/>
            </w:rPr>
          </w:rPrChange>
        </w:rPr>
        <w:pPrChange w:id="277" w:author="Draaijer, S. (Silvester)" w:date="2025-10-03T09:48:00Z" w16du:dateUtc="2025-10-03T07:48:00Z">
          <w:pPr/>
        </w:pPrChange>
      </w:pPr>
      <w:r w:rsidRPr="00787D47">
        <w:rPr>
          <w:lang w:val="en-US"/>
          <w:rPrChange w:id="278" w:author="Draaijer, S. (Silvester)" w:date="2025-10-03T09:51:00Z" w16du:dateUtc="2025-10-03T07:51:00Z">
            <w:rPr/>
          </w:rPrChange>
        </w:rPr>
        <w:t xml:space="preserve">The topic of academic integrity and fraud in relation to generative AI can evoke strong emotions. Read this </w:t>
      </w:r>
      <w:r w:rsidR="00EE22F4" w:rsidRPr="00787D47">
        <w:rPr>
          <w:lang w:val="en-US"/>
          <w:rPrChange w:id="279" w:author="Draaijer, S. (Silvester)" w:date="2025-10-03T09:51:00Z" w16du:dateUtc="2025-10-03T07:51:00Z">
            <w:rPr/>
          </w:rPrChange>
        </w:rPr>
        <w:fldChar w:fldCharType="begin"/>
      </w:r>
      <w:r w:rsidR="00EE22F4" w:rsidRPr="00787D47">
        <w:rPr>
          <w:lang w:val="en-US"/>
          <w:rPrChange w:id="280" w:author="Draaijer, S. (Silvester)" w:date="2025-10-03T09:51:00Z" w16du:dateUtc="2025-10-03T07:51:00Z">
            <w:rPr/>
          </w:rPrChange>
        </w:rPr>
        <w:instrText>HYPERLINK "https://advalvas.vu.nl/wetenschap-onderwijs/handboek-ai-geletterdheid-is-funest-voor-academisch-onderwijs/"</w:instrText>
      </w:r>
      <w:r w:rsidR="00EE22F4" w:rsidRPr="00B275B0">
        <w:rPr>
          <w:lang w:val="en-US"/>
        </w:rPr>
      </w:r>
      <w:r w:rsidR="00EE22F4" w:rsidRPr="00787D47">
        <w:rPr>
          <w:lang w:val="en-US"/>
          <w:rPrChange w:id="281" w:author="Draaijer, S. (Silvester)" w:date="2025-10-03T09:51:00Z" w16du:dateUtc="2025-10-03T07:51:00Z">
            <w:rPr/>
          </w:rPrChange>
        </w:rPr>
        <w:fldChar w:fldCharType="separate"/>
      </w:r>
      <w:r w:rsidRPr="00787D47">
        <w:rPr>
          <w:rStyle w:val="Hyperlink"/>
          <w:lang w:val="en-US"/>
          <w:rPrChange w:id="282" w:author="Draaijer, S. (Silvester)" w:date="2025-10-03T09:51:00Z" w16du:dateUtc="2025-10-03T07:51:00Z">
            <w:rPr>
              <w:rStyle w:val="Hyperlink"/>
            </w:rPr>
          </w:rPrChange>
        </w:rPr>
        <w:t xml:space="preserve">opinion piece in Ad </w:t>
      </w:r>
      <w:proofErr w:type="spellStart"/>
      <w:r w:rsidRPr="00787D47">
        <w:rPr>
          <w:rStyle w:val="Hyperlink"/>
          <w:lang w:val="en-US"/>
          <w:rPrChange w:id="283" w:author="Draaijer, S. (Silvester)" w:date="2025-10-03T09:51:00Z" w16du:dateUtc="2025-10-03T07:51:00Z">
            <w:rPr>
              <w:rStyle w:val="Hyperlink"/>
            </w:rPr>
          </w:rPrChange>
        </w:rPr>
        <w:t>Valvas</w:t>
      </w:r>
      <w:proofErr w:type="spellEnd"/>
      <w:r w:rsidR="00EE22F4" w:rsidRPr="00787D47">
        <w:rPr>
          <w:lang w:val="en-US"/>
          <w:rPrChange w:id="284" w:author="Draaijer, S. (Silvester)" w:date="2025-10-03T09:51:00Z" w16du:dateUtc="2025-10-03T07:51:00Z">
            <w:rPr/>
          </w:rPrChange>
        </w:rPr>
        <w:fldChar w:fldCharType="end"/>
      </w:r>
      <w:r w:rsidRPr="00787D47">
        <w:rPr>
          <w:lang w:val="en-US"/>
          <w:rPrChange w:id="285" w:author="Draaijer, S. (Silvester)" w:date="2025-10-03T09:51:00Z" w16du:dateUtc="2025-10-03T07:51:00Z">
            <w:rPr/>
          </w:rPrChange>
        </w:rPr>
        <w:t xml:space="preserve">. Educational institutions and teachers can either embrace AI or be strongly opposed to it, especially when it comes to the quality of learning and guaranteeing the quality of graduates. After all, what is a degree worth if students can have their texts written by generative AI? This is an important and valid question. If the value of a degree is no longer unambiguous, this is a problem for you as a student, as well as for the institution and </w:t>
      </w:r>
      <w:r w:rsidR="00BD76E3" w:rsidRPr="00BD76E3">
        <w:rPr>
          <w:lang w:val="en-US"/>
        </w:rPr>
        <w:t>society</w:t>
      </w:r>
      <w:r w:rsidRPr="00787D47">
        <w:rPr>
          <w:lang w:val="en-US"/>
          <w:rPrChange w:id="286" w:author="Draaijer, S. (Silvester)" w:date="2025-10-03T09:51:00Z" w16du:dateUtc="2025-10-03T07:51:00Z">
            <w:rPr/>
          </w:rPrChange>
        </w:rPr>
        <w:t>.</w:t>
      </w:r>
    </w:p>
    <w:p w14:paraId="6F6909E3" w14:textId="0CE2359C" w:rsidR="002B7B8E" w:rsidRPr="00787D47" w:rsidRDefault="002B7B8E">
      <w:pPr>
        <w:pStyle w:val="Boxtext"/>
        <w:rPr>
          <w:lang w:val="en-US"/>
          <w:rPrChange w:id="287" w:author="Draaijer, S. (Silvester)" w:date="2025-10-03T09:51:00Z" w16du:dateUtc="2025-10-03T07:51:00Z">
            <w:rPr>
              <w:rFonts w:eastAsiaTheme="minorEastAsia"/>
            </w:rPr>
          </w:rPrChange>
        </w:rPr>
        <w:pPrChange w:id="288" w:author="Draaijer, S. (Silvester)" w:date="2025-10-03T09:48:00Z" w16du:dateUtc="2025-10-03T07:48:00Z">
          <w:pPr/>
        </w:pPrChange>
      </w:pPr>
      <w:r w:rsidRPr="00787D47">
        <w:rPr>
          <w:lang w:val="en-US"/>
          <w:rPrChange w:id="289" w:author="Draaijer, S. (Silvester)" w:date="2025-10-03T09:51:00Z" w16du:dateUtc="2025-10-03T07:51:00Z">
            <w:rPr/>
          </w:rPrChange>
        </w:rPr>
        <w:t xml:space="preserve">This is an important reason why teachers and faculties want to have a say in </w:t>
      </w:r>
      <w:proofErr w:type="gramStart"/>
      <w:r w:rsidRPr="00787D47">
        <w:rPr>
          <w:lang w:val="en-US"/>
          <w:rPrChange w:id="290" w:author="Draaijer, S. (Silvester)" w:date="2025-10-03T09:51:00Z" w16du:dateUtc="2025-10-03T07:51:00Z">
            <w:rPr/>
          </w:rPrChange>
        </w:rPr>
        <w:t>whether or not</w:t>
      </w:r>
      <w:proofErr w:type="gramEnd"/>
      <w:r w:rsidRPr="00787D47">
        <w:rPr>
          <w:lang w:val="en-US"/>
          <w:rPrChange w:id="291" w:author="Draaijer, S. (Silvester)" w:date="2025-10-03T09:51:00Z" w16du:dateUtc="2025-10-03T07:51:00Z">
            <w:rPr/>
          </w:rPrChange>
        </w:rPr>
        <w:t xml:space="preserve"> you can use AI for assignments. Within VU Amsterdam, the </w:t>
      </w:r>
      <w:r w:rsidR="00F2193B" w:rsidRPr="00787D47">
        <w:rPr>
          <w:lang w:val="en-US"/>
          <w:rPrChange w:id="292" w:author="Draaijer, S. (Silvester)" w:date="2025-10-03T09:51:00Z" w16du:dateUtc="2025-10-03T07:51:00Z">
            <w:rPr/>
          </w:rPrChange>
        </w:rPr>
        <w:t xml:space="preserve">document </w:t>
      </w:r>
      <w:r w:rsidRPr="00787D47">
        <w:rPr>
          <w:lang w:val="en-US"/>
          <w:rPrChange w:id="293" w:author="Draaijer, S. (Silvester)" w:date="2025-10-03T09:51:00Z" w16du:dateUtc="2025-10-03T07:51:00Z">
            <w:rPr/>
          </w:rPrChange>
        </w:rPr>
        <w:t xml:space="preserve">‘framework for generative AI in education’ is leading in this regard. </w:t>
      </w:r>
      <w:proofErr w:type="gramStart"/>
      <w:r w:rsidR="00596D4E" w:rsidRPr="00787D47">
        <w:rPr>
          <w:lang w:val="en-US"/>
          <w:rPrChange w:id="294" w:author="Draaijer, S. (Silvester)" w:date="2025-10-03T09:51:00Z" w16du:dateUtc="2025-10-03T07:51:00Z">
            <w:rPr>
              <w:rFonts w:eastAsiaTheme="minorEastAsia"/>
            </w:rPr>
          </w:rPrChange>
        </w:rPr>
        <w:t>”</w:t>
      </w:r>
      <w:r w:rsidRPr="00787D47">
        <w:rPr>
          <w:lang w:val="en-US"/>
          <w:rPrChange w:id="295" w:author="Draaijer, S. (Silvester)" w:date="2025-10-03T09:51:00Z" w16du:dateUtc="2025-10-03T07:51:00Z">
            <w:rPr/>
          </w:rPrChange>
        </w:rPr>
        <w:t>It</w:t>
      </w:r>
      <w:proofErr w:type="gramEnd"/>
      <w:r w:rsidRPr="00787D47">
        <w:rPr>
          <w:lang w:val="en-US"/>
          <w:rPrChange w:id="296" w:author="Draaijer, S. (Silvester)" w:date="2025-10-03T09:51:00Z" w16du:dateUtc="2025-10-03T07:51:00Z">
            <w:rPr/>
          </w:rPrChange>
        </w:rPr>
        <w:t xml:space="preserve"> must be clear that the teacher or examiner indicates in the study guide, syllabus, or Canvas whether and how the use of (gen)AI is permitted. In addition, the learning objectives of the course are always leading. If AI literacy is not included in the learning objectives, the course must also be possible to follow without the use of (generative) AI. In addition, the teacher must consider in advance what the potential added value of students' use of AI is for their </w:t>
      </w:r>
      <w:r w:rsidR="00BD76E3" w:rsidRPr="00BD76E3">
        <w:rPr>
          <w:lang w:val="en-US"/>
        </w:rPr>
        <w:t>learning.</w:t>
      </w:r>
      <w:r w:rsidR="00F57775">
        <w:rPr>
          <w:lang w:val="en-US"/>
        </w:rPr>
        <w:t>”</w:t>
      </w:r>
    </w:p>
    <w:p w14:paraId="2BAD391C" w14:textId="71DF1301" w:rsidR="002B7B8E" w:rsidRPr="00787D47" w:rsidDel="0089249E" w:rsidRDefault="002B7B8E">
      <w:pPr>
        <w:pStyle w:val="Boxtext"/>
        <w:rPr>
          <w:del w:id="297" w:author="Draaijer, S. (Silvester)" w:date="2025-10-03T09:52:00Z" w16du:dateUtc="2025-10-03T07:52:00Z"/>
          <w:lang w:val="en-US"/>
          <w:rPrChange w:id="298" w:author="Draaijer, S. (Silvester)" w:date="2025-10-03T09:51:00Z" w16du:dateUtc="2025-10-03T07:51:00Z">
            <w:rPr>
              <w:del w:id="299" w:author="Draaijer, S. (Silvester)" w:date="2025-10-03T09:52:00Z" w16du:dateUtc="2025-10-03T07:52:00Z"/>
              <w:rFonts w:eastAsiaTheme="minorEastAsia"/>
            </w:rPr>
          </w:rPrChange>
        </w:rPr>
        <w:pPrChange w:id="300" w:author="Draaijer, S. (Silvester)" w:date="2025-10-03T09:48:00Z" w16du:dateUtc="2025-10-03T07:48:00Z">
          <w:pPr/>
        </w:pPrChange>
      </w:pPr>
      <w:r w:rsidRPr="00787D47">
        <w:rPr>
          <w:lang w:val="en-US"/>
          <w:rPrChange w:id="301" w:author="Draaijer, S. (Silvester)" w:date="2025-10-03T09:51:00Z" w16du:dateUtc="2025-10-03T07:51:00Z">
            <w:rPr>
              <w:rFonts w:eastAsiaTheme="minorEastAsia"/>
            </w:rPr>
          </w:rPrChange>
        </w:rPr>
        <w:t>The framework also provides guidance on how teachers can deal with this</w:t>
      </w:r>
      <w:proofErr w:type="gramStart"/>
      <w:r w:rsidRPr="00787D47">
        <w:rPr>
          <w:lang w:val="en-US"/>
          <w:rPrChange w:id="302" w:author="Draaijer, S. (Silvester)" w:date="2025-10-03T09:51:00Z" w16du:dateUtc="2025-10-03T07:51:00Z">
            <w:rPr>
              <w:rFonts w:eastAsiaTheme="minorEastAsia"/>
            </w:rPr>
          </w:rPrChange>
        </w:rPr>
        <w:t>: ”Use</w:t>
      </w:r>
      <w:proofErr w:type="gramEnd"/>
      <w:r w:rsidRPr="00787D47">
        <w:rPr>
          <w:lang w:val="en-US"/>
          <w:rPrChange w:id="303" w:author="Draaijer, S. (Silvester)" w:date="2025-10-03T09:51:00Z" w16du:dateUtc="2025-10-03T07:51:00Z">
            <w:rPr>
              <w:rFonts w:eastAsiaTheme="minorEastAsia"/>
            </w:rPr>
          </w:rPrChange>
        </w:rPr>
        <w:t xml:space="preserve"> formative dialogue to guide and monitor the learning process of students in such a way that the student's learning style (and writing style) is recognized. For large-scale writing assignments, such as final theses, schedule regular feedback moments. By gaining insight into the student's development, it becomes clear where they are in the learning process (and possible misuse of AI can be detected more quickly).</w:t>
      </w:r>
      <w:r w:rsidR="00596D4E">
        <w:rPr>
          <w:lang w:val="en-US"/>
        </w:rPr>
        <w:t xml:space="preserve">” </w:t>
      </w:r>
      <w:r w:rsidRPr="00787D47">
        <w:rPr>
          <w:lang w:val="en-US"/>
          <w:rPrChange w:id="304" w:author="Draaijer, S. (Silvester)" w:date="2025-10-03T09:51:00Z" w16du:dateUtc="2025-10-03T07:51:00Z">
            <w:rPr>
              <w:rFonts w:eastAsiaTheme="minorEastAsia"/>
            </w:rPr>
          </w:rPrChange>
        </w:rPr>
        <w:t xml:space="preserve">More information can be found on the VU page </w:t>
      </w:r>
      <w:ins w:id="305" w:author="Draaijer, S. (Silvester)" w:date="2025-10-03T09:52:00Z" w16du:dateUtc="2025-10-03T07:52:00Z">
        <w:r w:rsidR="0089249E">
          <w:rPr>
            <w:lang w:val="en-US"/>
          </w:rPr>
          <w:fldChar w:fldCharType="begin"/>
        </w:r>
        <w:r w:rsidR="0089249E">
          <w:rPr>
            <w:lang w:val="en-US"/>
          </w:rPr>
          <w:instrText>HYPERLINK "https://vu.nl/nl/student/tentamens/generatieve-ai-jouw-gebruik-onze-verwachtingen"</w:instrText>
        </w:r>
        <w:r w:rsidR="0089249E">
          <w:rPr>
            <w:lang w:val="en-US"/>
          </w:rPr>
        </w:r>
        <w:r w:rsidR="0089249E">
          <w:rPr>
            <w:lang w:val="en-US"/>
          </w:rPr>
          <w:fldChar w:fldCharType="separate"/>
        </w:r>
        <w:r w:rsidRPr="0089249E">
          <w:rPr>
            <w:rStyle w:val="Hyperlink"/>
            <w:lang w:val="en-US"/>
            <w:rPrChange w:id="306" w:author="Draaijer, S. (Silvester)" w:date="2025-10-03T09:51:00Z" w16du:dateUtc="2025-10-03T07:51:00Z">
              <w:rPr>
                <w:rFonts w:eastAsiaTheme="minorEastAsia"/>
              </w:rPr>
            </w:rPrChange>
          </w:rPr>
          <w:t>Generative AI, Copilot, and ChatGPT</w:t>
        </w:r>
        <w:r w:rsidR="0089249E">
          <w:rPr>
            <w:lang w:val="en-US"/>
          </w:rPr>
          <w:fldChar w:fldCharType="end"/>
        </w:r>
      </w:ins>
      <w:r w:rsidRPr="00787D47">
        <w:rPr>
          <w:lang w:val="en-US"/>
          <w:rPrChange w:id="307" w:author="Draaijer, S. (Silvester)" w:date="2025-10-03T09:51:00Z" w16du:dateUtc="2025-10-03T07:51:00Z">
            <w:rPr>
              <w:rFonts w:eastAsiaTheme="minorEastAsia"/>
            </w:rPr>
          </w:rPrChange>
        </w:rPr>
        <w:t xml:space="preserve"> and on the VU page </w:t>
      </w:r>
      <w:ins w:id="308" w:author="Draaijer, S. (Silvester)" w:date="2025-10-03T09:51:00Z" w16du:dateUtc="2025-10-03T07:51:00Z">
        <w:r w:rsidR="00D51538">
          <w:rPr>
            <w:lang w:val="en-US"/>
          </w:rPr>
          <w:fldChar w:fldCharType="begin"/>
        </w:r>
        <w:r w:rsidR="00D51538">
          <w:rPr>
            <w:lang w:val="en-US"/>
          </w:rPr>
          <w:instrText>HYPERLINK "https://vu.nl/nl/student/tentamens/academische-integriteit"</w:instrText>
        </w:r>
        <w:r w:rsidR="00D51538">
          <w:rPr>
            <w:lang w:val="en-US"/>
          </w:rPr>
        </w:r>
        <w:r w:rsidR="00D51538">
          <w:rPr>
            <w:lang w:val="en-US"/>
          </w:rPr>
          <w:fldChar w:fldCharType="separate"/>
        </w:r>
        <w:r w:rsidRPr="00D51538">
          <w:rPr>
            <w:rStyle w:val="Hyperlink"/>
            <w:lang w:val="en-US"/>
            <w:rPrChange w:id="309" w:author="Draaijer, S. (Silvester)" w:date="2025-10-03T09:51:00Z" w16du:dateUtc="2025-10-03T07:51:00Z">
              <w:rPr>
                <w:rFonts w:eastAsiaTheme="minorEastAsia"/>
              </w:rPr>
            </w:rPrChange>
          </w:rPr>
          <w:t>Academic Integrity</w:t>
        </w:r>
        <w:r w:rsidR="00D51538">
          <w:rPr>
            <w:lang w:val="en-US"/>
          </w:rPr>
          <w:fldChar w:fldCharType="end"/>
        </w:r>
      </w:ins>
      <w:r w:rsidRPr="00787D47">
        <w:rPr>
          <w:lang w:val="en-US"/>
          <w:rPrChange w:id="310" w:author="Draaijer, S. (Silvester)" w:date="2025-10-03T09:51:00Z" w16du:dateUtc="2025-10-03T07:51:00Z">
            <w:rPr>
              <w:rFonts w:eastAsiaTheme="minorEastAsia"/>
            </w:rPr>
          </w:rPrChange>
        </w:rPr>
        <w:t>.</w:t>
      </w:r>
    </w:p>
    <w:p w14:paraId="32813177" w14:textId="07261B40" w:rsidR="004D484F" w:rsidRDefault="004D484F">
      <w:pPr>
        <w:pStyle w:val="Boxtext"/>
        <w:rPr>
          <w:ins w:id="311" w:author="Draaijer, S. (Silvester)" w:date="2025-10-03T09:47:00Z" w16du:dateUtc="2025-10-03T07:47:00Z"/>
          <w:lang w:val="en-US"/>
        </w:rPr>
        <w:pPrChange w:id="312" w:author="Draaijer, S. (Silvester)" w:date="2025-10-03T09:52:00Z" w16du:dateUtc="2025-10-03T07:52:00Z">
          <w:pPr/>
        </w:pPrChange>
      </w:pPr>
    </w:p>
    <w:p w14:paraId="55740FB5" w14:textId="46E3BB5E" w:rsidR="004D484F" w:rsidRPr="00A25D8F" w:rsidDel="0089249E" w:rsidRDefault="004D484F" w:rsidP="000A459C">
      <w:pPr>
        <w:rPr>
          <w:del w:id="313" w:author="Draaijer, S. (Silvester)" w:date="2025-10-03T09:52:00Z" w16du:dateUtc="2025-10-03T07:52:00Z"/>
          <w:lang w:val="en-US"/>
        </w:rPr>
      </w:pPr>
    </w:p>
    <w:p w14:paraId="6F8A2B8D" w14:textId="2FF53F4D" w:rsidR="000A459C" w:rsidRPr="00A25D8F" w:rsidDel="0089249E" w:rsidRDefault="000A459C" w:rsidP="000A459C">
      <w:pPr>
        <w:rPr>
          <w:del w:id="314" w:author="Draaijer, S. (Silvester)" w:date="2025-10-03T09:52:00Z" w16du:dateUtc="2025-10-03T07:52:00Z"/>
          <w:lang w:val="en-US"/>
        </w:rPr>
      </w:pPr>
      <w:del w:id="315" w:author="Draaijer, S. (Silvester)" w:date="2025-10-03T09:52:00Z" w16du:dateUtc="2025-10-03T07:52:00Z">
        <w:r w:rsidRPr="00EF10FA" w:rsidDel="0089249E">
          <w:rPr>
            <w:lang w:val="en-US"/>
          </w:rPr>
          <w:delText xml:space="preserve">According to </w:delText>
        </w:r>
        <w:r w:rsidR="26C7004A" w:rsidRPr="00EF10FA" w:rsidDel="0089249E">
          <w:rPr>
            <w:lang w:val="en-US"/>
          </w:rPr>
          <w:delText>VU Amsterdam</w:delText>
        </w:r>
        <w:r w:rsidRPr="00EF10FA" w:rsidDel="0089249E">
          <w:rPr>
            <w:lang w:val="en-US"/>
          </w:rPr>
          <w:delText xml:space="preserve">'s basic policy, the use of generative AI is </w:delText>
        </w:r>
        <w:r w:rsidRPr="00EF10FA" w:rsidDel="0089249E">
          <w:rPr>
            <w:u w:val="single"/>
            <w:lang w:val="en-US"/>
          </w:rPr>
          <w:delText xml:space="preserve">not </w:delText>
        </w:r>
        <w:r w:rsidRPr="00EF10FA" w:rsidDel="0089249E">
          <w:rPr>
            <w:lang w:val="en-US"/>
          </w:rPr>
          <w:delText xml:space="preserve">allowed </w:delText>
        </w:r>
        <w:r w:rsidRPr="00EF10FA" w:rsidDel="0089249E">
          <w:rPr>
            <w:u w:val="single"/>
            <w:lang w:val="en-US"/>
          </w:rPr>
          <w:delText xml:space="preserve">unless </w:delText>
        </w:r>
        <w:r w:rsidRPr="00EF10FA" w:rsidDel="0089249E">
          <w:rPr>
            <w:lang w:val="en-US"/>
          </w:rPr>
          <w:delText>an instructor or examiner has explicitly stated that use in some form is allowed</w:delText>
        </w:r>
        <w:r w:rsidRPr="00EF10FA" w:rsidDel="0089249E">
          <w:rPr>
            <w:rFonts w:ascii="Arial" w:hAnsi="Arial" w:cs="Arial"/>
            <w:lang w:val="en-US"/>
          </w:rPr>
          <w:delText>​</w:delText>
        </w:r>
        <w:r w:rsidRPr="00EF10FA" w:rsidDel="0089249E">
          <w:rPr>
            <w:lang w:val="en-US"/>
          </w:rPr>
          <w:delText xml:space="preserve">. The advice to lecturers is to set restrictions on the use of AI only when </w:delText>
        </w:r>
        <w:r w:rsidR="00433325" w:rsidRPr="00EF10FA" w:rsidDel="0089249E">
          <w:rPr>
            <w:lang w:val="en-US"/>
          </w:rPr>
          <w:delText>necessary</w:delText>
        </w:r>
        <w:r w:rsidRPr="00EF10FA" w:rsidDel="0089249E">
          <w:rPr>
            <w:lang w:val="en-US"/>
          </w:rPr>
          <w:delText xml:space="preserve">. If there is no mention of the use of AI within a subject, then </w:delText>
        </w:r>
        <w:r w:rsidR="1BE09E2F" w:rsidRPr="00EF10FA" w:rsidDel="0089249E">
          <w:rPr>
            <w:lang w:val="en-US"/>
          </w:rPr>
          <w:delText xml:space="preserve">you can assume </w:delText>
        </w:r>
        <w:r w:rsidRPr="00EF10FA" w:rsidDel="0089249E">
          <w:rPr>
            <w:lang w:val="en-US"/>
          </w:rPr>
          <w:delText>that it is not allowed. In doubt? Always ask your teacher explicitly if the use of AI is allowed. Also have your instructor include this in the study guide text, learning materials or exam regulations.</w:delText>
        </w:r>
      </w:del>
    </w:p>
    <w:p w14:paraId="22B5BF90" w14:textId="77777777" w:rsidR="000A459C" w:rsidRPr="00A25D8F" w:rsidRDefault="000A459C" w:rsidP="00FA77AD">
      <w:pPr>
        <w:pStyle w:val="Heading3"/>
        <w:rPr>
          <w:lang w:val="en-US"/>
        </w:rPr>
      </w:pPr>
      <w:r w:rsidRPr="00EF10FA">
        <w:rPr>
          <w:lang w:val="en-US"/>
        </w:rPr>
        <w:t>Boundaries between smart use and fraud</w:t>
      </w:r>
    </w:p>
    <w:p w14:paraId="3182C1B8" w14:textId="50CCC466" w:rsidR="000A459C" w:rsidRPr="00A25D8F" w:rsidRDefault="343FD69F" w:rsidP="000A459C">
      <w:pPr>
        <w:rPr>
          <w:lang w:val="en-US"/>
        </w:rPr>
      </w:pPr>
      <w:r w:rsidRPr="00EF10FA">
        <w:rPr>
          <w:lang w:val="en-US"/>
        </w:rPr>
        <w:t>When do you use AI cleverly</w:t>
      </w:r>
      <w:r w:rsidR="747518FB" w:rsidRPr="00EF10FA">
        <w:rPr>
          <w:lang w:val="en-US"/>
        </w:rPr>
        <w:t>, and w</w:t>
      </w:r>
      <w:r w:rsidRPr="00EF10FA">
        <w:rPr>
          <w:lang w:val="en-US"/>
        </w:rPr>
        <w:t xml:space="preserve">hen </w:t>
      </w:r>
      <w:r w:rsidR="6418487E" w:rsidRPr="00EF10FA">
        <w:rPr>
          <w:lang w:val="en-US"/>
        </w:rPr>
        <w:t>would</w:t>
      </w:r>
      <w:r w:rsidRPr="00EF10FA">
        <w:rPr>
          <w:lang w:val="en-US"/>
        </w:rPr>
        <w:t xml:space="preserve"> you go too far? For example, a legitimate use </w:t>
      </w:r>
      <w:r w:rsidR="3594C5A4" w:rsidRPr="00EF10FA">
        <w:rPr>
          <w:lang w:val="en-US"/>
        </w:rPr>
        <w:t xml:space="preserve">of AI </w:t>
      </w:r>
      <w:r w:rsidRPr="00EF10FA">
        <w:rPr>
          <w:lang w:val="en-US"/>
        </w:rPr>
        <w:t xml:space="preserve">is when you ask a chatbot to help restructure or grammatically correct your text, </w:t>
      </w:r>
      <w:r w:rsidR="00433325" w:rsidRPr="00EF10FA">
        <w:rPr>
          <w:lang w:val="en-US"/>
        </w:rPr>
        <w:t>like</w:t>
      </w:r>
      <w:r w:rsidRPr="00EF10FA">
        <w:rPr>
          <w:lang w:val="en-US"/>
        </w:rPr>
        <w:t xml:space="preserve"> spell check. A questionable use is when you have ChatGPT write an </w:t>
      </w:r>
      <w:r w:rsidR="6F6B50A2" w:rsidRPr="00EF10FA">
        <w:rPr>
          <w:lang w:val="en-US"/>
        </w:rPr>
        <w:t xml:space="preserve">entire </w:t>
      </w:r>
      <w:r w:rsidRPr="00EF10FA">
        <w:rPr>
          <w:lang w:val="en-US"/>
        </w:rPr>
        <w:t xml:space="preserve">essay that you then only slightly edit. And outright fraud is submitting an </w:t>
      </w:r>
      <w:r w:rsidR="31EB2AE6" w:rsidRPr="00EF10FA">
        <w:rPr>
          <w:lang w:val="en-US"/>
        </w:rPr>
        <w:t xml:space="preserve">entirely </w:t>
      </w:r>
      <w:r w:rsidRPr="00EF10FA">
        <w:rPr>
          <w:lang w:val="en-US"/>
        </w:rPr>
        <w:t xml:space="preserve">AI-generated text as your original work. But </w:t>
      </w:r>
      <w:r w:rsidR="25BE20B9" w:rsidRPr="00EF10FA">
        <w:rPr>
          <w:lang w:val="en-US"/>
        </w:rPr>
        <w:t>there</w:t>
      </w:r>
      <w:r w:rsidRPr="00EF10FA">
        <w:rPr>
          <w:lang w:val="en-US"/>
        </w:rPr>
        <w:t xml:space="preserve"> may be differences from one subject or course to another. It is important to familiarize yourself with this. </w:t>
      </w:r>
      <w:r w:rsidR="50EF176F" w:rsidRPr="00EF10FA">
        <w:rPr>
          <w:lang w:val="en-US"/>
        </w:rPr>
        <w:t>You can read more about this on the VU</w:t>
      </w:r>
      <w:r w:rsidR="76319977" w:rsidRPr="00EF10FA">
        <w:rPr>
          <w:lang w:val="en-US"/>
        </w:rPr>
        <w:t xml:space="preserve"> Amsterda</w:t>
      </w:r>
      <w:r w:rsidR="001206AD">
        <w:rPr>
          <w:lang w:val="en-US"/>
        </w:rPr>
        <w:t xml:space="preserve">m website about exam regulations at </w:t>
      </w:r>
      <w:hyperlink r:id="rId40" w:history="1">
        <w:r w:rsidR="00BE5B68" w:rsidRPr="00B17C3E">
          <w:rPr>
            <w:rStyle w:val="Hyperlink"/>
            <w:lang w:val="en-US"/>
          </w:rPr>
          <w:t>https://vu.nl/en/student/examinations/generative-ai-your-use-our-expectations</w:t>
        </w:r>
      </w:hyperlink>
      <w:r w:rsidR="00BE5B68">
        <w:rPr>
          <w:lang w:val="en-US"/>
        </w:rPr>
        <w:t>.</w:t>
      </w:r>
      <w:r w:rsidR="00BE5B68" w:rsidRPr="00BE5B68">
        <w:rPr>
          <w:lang w:val="en-US"/>
        </w:rPr>
        <w:t xml:space="preserve"> </w:t>
      </w:r>
    </w:p>
    <w:p w14:paraId="004E717C" w14:textId="3FE145E9" w:rsidR="000A459C" w:rsidRPr="00A25D8F" w:rsidRDefault="343FD69F" w:rsidP="000A459C">
      <w:pPr>
        <w:rPr>
          <w:lang w:val="en-US"/>
        </w:rPr>
      </w:pPr>
      <w:r w:rsidRPr="00EF10FA">
        <w:rPr>
          <w:lang w:val="en-US"/>
        </w:rPr>
        <w:lastRenderedPageBreak/>
        <w:t xml:space="preserve">As a rule, if AI contributes to the content or construction of your text, </w:t>
      </w:r>
      <w:r w:rsidR="27B84862" w:rsidRPr="00EF10FA">
        <w:rPr>
          <w:lang w:val="en-US"/>
        </w:rPr>
        <w:t xml:space="preserve">you </w:t>
      </w:r>
      <w:r w:rsidRPr="00EF10FA">
        <w:rPr>
          <w:lang w:val="en-US"/>
        </w:rPr>
        <w:t xml:space="preserve">must </w:t>
      </w:r>
      <w:r w:rsidR="27B84862" w:rsidRPr="00EF10FA">
        <w:rPr>
          <w:lang w:val="en-US"/>
        </w:rPr>
        <w:t xml:space="preserve">justify </w:t>
      </w:r>
      <w:proofErr w:type="gramStart"/>
      <w:r w:rsidR="27B84862" w:rsidRPr="00EF10FA">
        <w:rPr>
          <w:lang w:val="en-US"/>
        </w:rPr>
        <w:t>it</w:t>
      </w:r>
      <w:proofErr w:type="gramEnd"/>
      <w:r w:rsidR="27B84862" w:rsidRPr="00EF10FA">
        <w:rPr>
          <w:lang w:val="en-US"/>
        </w:rPr>
        <w:t xml:space="preserve"> </w:t>
      </w:r>
      <w:r w:rsidRPr="00EF10FA">
        <w:rPr>
          <w:lang w:val="en-US"/>
        </w:rPr>
        <w:t xml:space="preserve">and it is allowed only if it is explicitly permitted. If you use AI without citation, without transparency about your type of use and without permission, that is a violation of academic integrity. More information on academic integrity </w:t>
      </w:r>
      <w:r w:rsidR="55808AA5" w:rsidRPr="00EF10FA">
        <w:rPr>
          <w:lang w:val="en-US"/>
        </w:rPr>
        <w:t xml:space="preserve">can be found </w:t>
      </w:r>
      <w:r w:rsidRPr="00EF10FA">
        <w:rPr>
          <w:lang w:val="en-US"/>
        </w:rPr>
        <w:t xml:space="preserve">on </w:t>
      </w:r>
      <w:r w:rsidR="04C06B41" w:rsidRPr="00EF10FA">
        <w:rPr>
          <w:lang w:val="en-US"/>
        </w:rPr>
        <w:t xml:space="preserve">the VU </w:t>
      </w:r>
      <w:r w:rsidR="04C06B41" w:rsidRPr="00B6483E">
        <w:rPr>
          <w:lang w:val="en-US"/>
        </w:rPr>
        <w:t>Academic Integrity</w:t>
      </w:r>
      <w:r w:rsidR="04C06B41" w:rsidRPr="00EF10FA">
        <w:rPr>
          <w:lang w:val="en-US"/>
        </w:rPr>
        <w:t xml:space="preserve"> page</w:t>
      </w:r>
      <w:r w:rsidR="00B6483E">
        <w:rPr>
          <w:lang w:val="en-US"/>
        </w:rPr>
        <w:t xml:space="preserve"> at </w:t>
      </w:r>
      <w:hyperlink r:id="rId41" w:history="1">
        <w:r w:rsidR="00B6483E" w:rsidRPr="00B17C3E">
          <w:rPr>
            <w:rStyle w:val="Hyperlink"/>
            <w:lang w:val="en-US"/>
          </w:rPr>
          <w:t>https://vu.nl/en/student/examinations/academic-integrity</w:t>
        </w:r>
      </w:hyperlink>
      <w:r w:rsidR="00B6483E">
        <w:rPr>
          <w:lang w:val="en-US"/>
        </w:rPr>
        <w:t xml:space="preserve">. </w:t>
      </w:r>
    </w:p>
    <w:p w14:paraId="5C645A04" w14:textId="77777777" w:rsidR="000A459C" w:rsidRPr="00A25D8F" w:rsidRDefault="000A459C" w:rsidP="00FA77AD">
      <w:pPr>
        <w:pStyle w:val="Heading3"/>
        <w:rPr>
          <w:lang w:val="en-US"/>
        </w:rPr>
      </w:pPr>
      <w:r w:rsidRPr="00EF10FA">
        <w:rPr>
          <w:lang w:val="en-US"/>
        </w:rPr>
        <w:t>How do you use AI with integrity?</w:t>
      </w:r>
    </w:p>
    <w:p w14:paraId="10DE3F99" w14:textId="2A38F1A1" w:rsidR="000A459C" w:rsidRPr="00A25D8F" w:rsidRDefault="009E42DA" w:rsidP="000A459C">
      <w:pPr>
        <w:rPr>
          <w:lang w:val="en-US"/>
        </w:rPr>
      </w:pPr>
      <w:r w:rsidRPr="00EF10FA">
        <w:rPr>
          <w:lang w:val="en-US"/>
        </w:rPr>
        <w:t>First</w:t>
      </w:r>
      <w:r w:rsidR="508D6F88" w:rsidRPr="00EF10FA">
        <w:rPr>
          <w:lang w:val="en-US"/>
        </w:rPr>
        <w:t>,</w:t>
      </w:r>
      <w:r w:rsidR="0ACDDE9C" w:rsidRPr="00EF10FA">
        <w:rPr>
          <w:lang w:val="en-US"/>
        </w:rPr>
        <w:t xml:space="preserve"> </w:t>
      </w:r>
      <w:r w:rsidR="005C38C4" w:rsidRPr="006C5A30">
        <w:rPr>
          <w:u w:val="single"/>
          <w:lang w:val="en-US"/>
          <w:rPrChange w:id="316" w:author="Draaijer, S. (Silvester)" w:date="2025-10-03T09:53:00Z" w16du:dateUtc="2025-10-03T07:53:00Z">
            <w:rPr>
              <w:lang w:val="en-US"/>
            </w:rPr>
          </w:rPrChange>
        </w:rPr>
        <w:t>within a course context</w:t>
      </w:r>
      <w:r w:rsidR="2FDDF361" w:rsidRPr="006C5A30">
        <w:rPr>
          <w:u w:val="single"/>
          <w:lang w:val="en-US"/>
          <w:rPrChange w:id="317" w:author="Draaijer, S. (Silvester)" w:date="2025-10-03T09:53:00Z" w16du:dateUtc="2025-10-03T07:53:00Z">
            <w:rPr>
              <w:lang w:val="en-US"/>
            </w:rPr>
          </w:rPrChange>
        </w:rPr>
        <w:t>,</w:t>
      </w:r>
      <w:r w:rsidR="3C292996" w:rsidRPr="006C5A30">
        <w:rPr>
          <w:u w:val="single"/>
          <w:lang w:val="en-US"/>
          <w:rPrChange w:id="318" w:author="Draaijer, S. (Silvester)" w:date="2025-10-03T09:53:00Z" w16du:dateUtc="2025-10-03T07:53:00Z">
            <w:rPr>
              <w:lang w:val="en-US"/>
            </w:rPr>
          </w:rPrChange>
        </w:rPr>
        <w:t xml:space="preserve"> </w:t>
      </w:r>
      <w:r w:rsidRPr="006C5A30">
        <w:rPr>
          <w:u w:val="single"/>
          <w:lang w:val="en-US"/>
          <w:rPrChange w:id="319" w:author="Draaijer, S. (Silvester)" w:date="2025-10-03T09:53:00Z" w16du:dateUtc="2025-10-03T07:53:00Z">
            <w:rPr>
              <w:lang w:val="en-US"/>
            </w:rPr>
          </w:rPrChange>
        </w:rPr>
        <w:t>make sure you know what the rules are that the instructor has set up and stick to them</w:t>
      </w:r>
      <w:r w:rsidRPr="00EF10FA">
        <w:rPr>
          <w:lang w:val="en-US"/>
        </w:rPr>
        <w:t xml:space="preserve">. But outside of that? </w:t>
      </w:r>
      <w:r w:rsidR="005C38C4" w:rsidRPr="00EF10FA">
        <w:rPr>
          <w:lang w:val="en-US"/>
        </w:rPr>
        <w:t xml:space="preserve">For professional or academic work? </w:t>
      </w:r>
      <w:r w:rsidR="343FD69F" w:rsidRPr="00EF10FA">
        <w:rPr>
          <w:lang w:val="en-US"/>
        </w:rPr>
        <w:t xml:space="preserve">A good rule of thumb </w:t>
      </w:r>
      <w:proofErr w:type="gramStart"/>
      <w:r w:rsidR="343FD69F" w:rsidRPr="00EF10FA">
        <w:rPr>
          <w:lang w:val="en-US"/>
        </w:rPr>
        <w:t>is:</w:t>
      </w:r>
      <w:proofErr w:type="gramEnd"/>
      <w:r w:rsidR="343FD69F" w:rsidRPr="00EF10FA">
        <w:rPr>
          <w:lang w:val="en-US"/>
        </w:rPr>
        <w:t xml:space="preserve"> use AI like you use a </w:t>
      </w:r>
      <w:r w:rsidR="5AC03959" w:rsidRPr="00EF10FA">
        <w:rPr>
          <w:lang w:val="en-US"/>
        </w:rPr>
        <w:t>textbook</w:t>
      </w:r>
      <w:r w:rsidR="343FD69F" w:rsidRPr="00EF10FA">
        <w:rPr>
          <w:lang w:val="en-US"/>
        </w:rPr>
        <w:t xml:space="preserve">. </w:t>
      </w:r>
      <w:r w:rsidR="0016028B" w:rsidRPr="00EF10FA">
        <w:rPr>
          <w:lang w:val="en-US"/>
        </w:rPr>
        <w:t xml:space="preserve">Learn from it and use </w:t>
      </w:r>
      <w:r w:rsidR="343FD69F" w:rsidRPr="00EF10FA">
        <w:rPr>
          <w:lang w:val="en-US"/>
        </w:rPr>
        <w:t xml:space="preserve">it as a </w:t>
      </w:r>
      <w:r w:rsidR="00B307F7" w:rsidRPr="00EF10FA">
        <w:rPr>
          <w:lang w:val="en-US"/>
        </w:rPr>
        <w:t>reference but</w:t>
      </w:r>
      <w:r w:rsidR="343FD69F" w:rsidRPr="00EF10FA">
        <w:rPr>
          <w:lang w:val="en-US"/>
        </w:rPr>
        <w:t xml:space="preserve"> </w:t>
      </w:r>
      <w:r w:rsidR="00300447">
        <w:rPr>
          <w:lang w:val="en-US"/>
        </w:rPr>
        <w:t>never</w:t>
      </w:r>
      <w:r w:rsidR="00300447" w:rsidRPr="00EF10FA">
        <w:rPr>
          <w:lang w:val="en-US"/>
        </w:rPr>
        <w:t xml:space="preserve"> </w:t>
      </w:r>
      <w:r w:rsidR="343FD69F" w:rsidRPr="00EF10FA">
        <w:rPr>
          <w:lang w:val="en-US"/>
        </w:rPr>
        <w:t xml:space="preserve">copy </w:t>
      </w:r>
      <w:r w:rsidR="0016028B" w:rsidRPr="00EF10FA">
        <w:rPr>
          <w:lang w:val="en-US"/>
        </w:rPr>
        <w:t xml:space="preserve">the </w:t>
      </w:r>
      <w:r w:rsidR="343FD69F" w:rsidRPr="00EF10FA">
        <w:rPr>
          <w:lang w:val="en-US"/>
        </w:rPr>
        <w:t>text verbatim without citing the source.</w:t>
      </w:r>
    </w:p>
    <w:p w14:paraId="393A80E9" w14:textId="5E393DB7" w:rsidR="000A459C" w:rsidRPr="00A25D8F" w:rsidRDefault="343FD69F" w:rsidP="000A459C">
      <w:pPr>
        <w:rPr>
          <w:lang w:val="en-US"/>
        </w:rPr>
      </w:pPr>
      <w:r w:rsidRPr="00EF10FA">
        <w:rPr>
          <w:lang w:val="en-US"/>
        </w:rPr>
        <w:t xml:space="preserve">You can also use AI as a learning partner. For example, ask for explanations of difficult concepts or practice </w:t>
      </w:r>
      <w:r w:rsidR="5174CECD" w:rsidRPr="00EF10FA">
        <w:rPr>
          <w:lang w:val="en-US"/>
        </w:rPr>
        <w:t xml:space="preserve">quizzes </w:t>
      </w:r>
      <w:r w:rsidRPr="00EF10FA">
        <w:rPr>
          <w:lang w:val="en-US"/>
        </w:rPr>
        <w:t xml:space="preserve">as described in the </w:t>
      </w:r>
      <w:hyperlink r:id="rId42">
        <w:r w:rsidRPr="00EF10FA">
          <w:rPr>
            <w:rStyle w:val="Hyperlink"/>
            <w:lang w:val="en-US"/>
          </w:rPr>
          <w:t>VU teaching tip on ChatGPT as a personal tutor</w:t>
        </w:r>
      </w:hyperlink>
      <w:r w:rsidRPr="00EF10FA">
        <w:rPr>
          <w:lang w:val="en-US"/>
        </w:rPr>
        <w:t xml:space="preserve">. That's one way AI </w:t>
      </w:r>
      <w:r w:rsidR="55F2C8D2" w:rsidRPr="00EF10FA">
        <w:rPr>
          <w:lang w:val="en-US"/>
        </w:rPr>
        <w:t xml:space="preserve">can </w:t>
      </w:r>
      <w:r w:rsidRPr="00EF10FA">
        <w:rPr>
          <w:lang w:val="en-US"/>
        </w:rPr>
        <w:t xml:space="preserve">help </w:t>
      </w:r>
      <w:r w:rsidR="0BB1C6DA" w:rsidRPr="00EF10FA">
        <w:rPr>
          <w:lang w:val="en-US"/>
        </w:rPr>
        <w:t xml:space="preserve">you </w:t>
      </w:r>
      <w:r w:rsidRPr="00EF10FA">
        <w:rPr>
          <w:lang w:val="en-US"/>
        </w:rPr>
        <w:t xml:space="preserve">learn </w:t>
      </w:r>
      <w:r w:rsidRPr="00EF10FA">
        <w:rPr>
          <w:rStyle w:val="Emphasis"/>
          <w:i w:val="0"/>
          <w:iCs w:val="0"/>
          <w:lang w:val="en-US"/>
        </w:rPr>
        <w:t xml:space="preserve">better </w:t>
      </w:r>
      <w:r w:rsidRPr="00EF10FA">
        <w:rPr>
          <w:lang w:val="en-US"/>
        </w:rPr>
        <w:t>rather than undermining the learning process.</w:t>
      </w:r>
    </w:p>
    <w:p w14:paraId="14704A8E" w14:textId="592BBA68" w:rsidR="000A459C" w:rsidRPr="00A25D8F" w:rsidRDefault="000A459C" w:rsidP="00435754">
      <w:pPr>
        <w:pStyle w:val="Boxheading"/>
        <w:rPr>
          <w:lang w:val="en-US"/>
        </w:rPr>
      </w:pPr>
      <w:bookmarkStart w:id="320" w:name="_Toc198722234"/>
      <w:bookmarkStart w:id="321" w:name="_Toc199584997"/>
      <w:bookmarkStart w:id="322" w:name="_Toc198711535"/>
      <w:bookmarkStart w:id="323" w:name="_Toc199525339"/>
      <w:bookmarkStart w:id="324" w:name="_Toc208671252"/>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3</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5</w:t>
      </w:r>
      <w:r w:rsidR="00E73285">
        <w:rPr>
          <w:lang w:val="en-US"/>
        </w:rPr>
        <w:fldChar w:fldCharType="end"/>
      </w:r>
      <w:r w:rsidR="006B06BB" w:rsidRPr="00EF10FA">
        <w:rPr>
          <w:lang w:val="en-US"/>
        </w:rPr>
        <w:t xml:space="preserve"> -</w:t>
      </w:r>
      <w:r w:rsidR="5F4DE937" w:rsidRPr="00EF10FA">
        <w:rPr>
          <w:lang w:val="en-US"/>
        </w:rPr>
        <w:t xml:space="preserve"> </w:t>
      </w:r>
      <w:r w:rsidRPr="00EF10FA">
        <w:rPr>
          <w:lang w:val="en-US"/>
        </w:rPr>
        <w:t>Practical tips for responsible AI use</w:t>
      </w:r>
      <w:bookmarkEnd w:id="320"/>
      <w:bookmarkEnd w:id="321"/>
      <w:bookmarkEnd w:id="322"/>
      <w:bookmarkEnd w:id="323"/>
      <w:bookmarkEnd w:id="324"/>
    </w:p>
    <w:p w14:paraId="32E8F03F" w14:textId="77777777" w:rsidR="000A459C" w:rsidRPr="00A25D8F" w:rsidRDefault="000A459C" w:rsidP="00CB59C8">
      <w:pPr>
        <w:pStyle w:val="Boxtext"/>
        <w:rPr>
          <w:lang w:val="en-US"/>
        </w:rPr>
      </w:pPr>
      <w:r w:rsidRPr="00EF10FA">
        <w:rPr>
          <w:lang w:val="en-US"/>
        </w:rPr>
        <w:t>Do you want to use AI responsibly? Then make sure you:</w:t>
      </w:r>
    </w:p>
    <w:p w14:paraId="64E96755" w14:textId="538C4A6E" w:rsidR="002424B0" w:rsidRPr="00A25D8F" w:rsidRDefault="53AF7FF5" w:rsidP="1E5EA214">
      <w:pPr>
        <w:pStyle w:val="Boxtext"/>
        <w:numPr>
          <w:ilvl w:val="0"/>
          <w:numId w:val="123"/>
        </w:numPr>
        <w:rPr>
          <w:lang w:val="en-US"/>
        </w:rPr>
      </w:pPr>
      <w:r w:rsidRPr="00EF10FA">
        <w:rPr>
          <w:lang w:val="en-US"/>
        </w:rPr>
        <w:t xml:space="preserve">clearly state whether and how you have used AI </w:t>
      </w:r>
      <w:r w:rsidR="00C77C51" w:rsidRPr="00EF10FA">
        <w:rPr>
          <w:lang w:val="en-US"/>
        </w:rPr>
        <w:t xml:space="preserve">(see </w:t>
      </w:r>
      <w:r w:rsidR="00A25D8F">
        <w:rPr>
          <w:lang w:val="en-US"/>
        </w:rPr>
        <w:t xml:space="preserve">also </w:t>
      </w:r>
      <w:r w:rsidR="006E2A3F" w:rsidRPr="00EF10FA">
        <w:rPr>
          <w:lang w:val="en-US"/>
        </w:rPr>
        <w:t>section</w:t>
      </w:r>
      <w:r w:rsidR="00A25D8F">
        <w:rPr>
          <w:lang w:val="en-US"/>
        </w:rPr>
        <w:t xml:space="preserve"> </w:t>
      </w:r>
      <w:r w:rsidR="006E2A3F" w:rsidRPr="00EF10FA">
        <w:rPr>
          <w:lang w:val="en-US"/>
        </w:rPr>
        <w:fldChar w:fldCharType="begin"/>
      </w:r>
      <w:r w:rsidR="006E2A3F" w:rsidRPr="00EF10FA">
        <w:rPr>
          <w:lang w:val="en-US"/>
        </w:rPr>
        <w:instrText xml:space="preserve"> REF _Ref208064508 \r \h </w:instrText>
      </w:r>
      <w:r w:rsidR="006E2A3F" w:rsidRPr="00EF10FA">
        <w:rPr>
          <w:lang w:val="en-US"/>
        </w:rPr>
      </w:r>
      <w:r w:rsidR="006E2A3F" w:rsidRPr="00EF10FA">
        <w:rPr>
          <w:lang w:val="en-US"/>
        </w:rPr>
        <w:fldChar w:fldCharType="separate"/>
      </w:r>
      <w:r w:rsidR="006E2A3F" w:rsidRPr="00EF10FA">
        <w:rPr>
          <w:lang w:val="en-US"/>
        </w:rPr>
        <w:t>7.6</w:t>
      </w:r>
      <w:r w:rsidR="006E2A3F" w:rsidRPr="00EF10FA">
        <w:rPr>
          <w:lang w:val="en-US"/>
        </w:rPr>
        <w:fldChar w:fldCharType="end"/>
      </w:r>
      <w:proofErr w:type="gramStart"/>
      <w:r w:rsidR="00A25D8F">
        <w:rPr>
          <w:lang w:val="en-US"/>
        </w:rPr>
        <w:t>)</w:t>
      </w:r>
      <w:r w:rsidRPr="00EF10FA">
        <w:rPr>
          <w:lang w:val="en-US"/>
        </w:rPr>
        <w:t>;</w:t>
      </w:r>
      <w:proofErr w:type="gramEnd"/>
      <w:r w:rsidRPr="00EF10FA">
        <w:rPr>
          <w:lang w:val="en-US"/>
        </w:rPr>
        <w:t xml:space="preserve"> </w:t>
      </w:r>
    </w:p>
    <w:p w14:paraId="2C495C75" w14:textId="79E451A1" w:rsidR="002424B0" w:rsidRPr="00A25D8F" w:rsidRDefault="53AF7FF5" w:rsidP="1E5EA214">
      <w:pPr>
        <w:pStyle w:val="Boxtext"/>
        <w:numPr>
          <w:ilvl w:val="0"/>
          <w:numId w:val="123"/>
        </w:numPr>
        <w:rPr>
          <w:lang w:val="en-US"/>
        </w:rPr>
      </w:pPr>
      <w:r w:rsidRPr="00EF10FA">
        <w:rPr>
          <w:lang w:val="en-US"/>
        </w:rPr>
        <w:t xml:space="preserve">do not present substantive contributions of AI as your own </w:t>
      </w:r>
      <w:proofErr w:type="gramStart"/>
      <w:r w:rsidRPr="00EF10FA">
        <w:rPr>
          <w:lang w:val="en-US"/>
        </w:rPr>
        <w:t>work;</w:t>
      </w:r>
      <w:proofErr w:type="gramEnd"/>
    </w:p>
    <w:p w14:paraId="156CBAF0" w14:textId="7891C3D7" w:rsidR="002424B0" w:rsidRPr="00A25D8F" w:rsidRDefault="53AF7FF5" w:rsidP="1E5EA214">
      <w:pPr>
        <w:pStyle w:val="Boxtext"/>
        <w:numPr>
          <w:ilvl w:val="0"/>
          <w:numId w:val="123"/>
        </w:numPr>
        <w:rPr>
          <w:lang w:val="en-US"/>
        </w:rPr>
      </w:pPr>
      <w:r w:rsidRPr="00EF10FA">
        <w:rPr>
          <w:lang w:val="en-US"/>
        </w:rPr>
        <w:t xml:space="preserve">use AI only within the confines of your </w:t>
      </w:r>
      <w:proofErr w:type="gramStart"/>
      <w:r w:rsidRPr="00EF10FA">
        <w:rPr>
          <w:lang w:val="en-US"/>
        </w:rPr>
        <w:t>profession;</w:t>
      </w:r>
      <w:proofErr w:type="gramEnd"/>
    </w:p>
    <w:p w14:paraId="074C5924" w14:textId="289CB10A" w:rsidR="002424B0" w:rsidRPr="00A25D8F" w:rsidRDefault="53AF7FF5" w:rsidP="1E5EA214">
      <w:pPr>
        <w:pStyle w:val="Boxtext"/>
        <w:numPr>
          <w:ilvl w:val="0"/>
          <w:numId w:val="123"/>
        </w:numPr>
        <w:rPr>
          <w:lang w:val="en-US"/>
        </w:rPr>
      </w:pPr>
      <w:r w:rsidRPr="00EF10FA">
        <w:rPr>
          <w:lang w:val="en-US"/>
        </w:rPr>
        <w:t xml:space="preserve">critically evaluate output and compare it with reliable </w:t>
      </w:r>
      <w:proofErr w:type="gramStart"/>
      <w:r w:rsidRPr="00EF10FA">
        <w:rPr>
          <w:lang w:val="en-US"/>
        </w:rPr>
        <w:t>sources;</w:t>
      </w:r>
      <w:proofErr w:type="gramEnd"/>
    </w:p>
    <w:p w14:paraId="063DDD5B" w14:textId="17D7B39A" w:rsidR="000A459C" w:rsidRPr="00A25D8F" w:rsidRDefault="53AF7FF5" w:rsidP="1E5EA214">
      <w:pPr>
        <w:pStyle w:val="Boxtext"/>
        <w:numPr>
          <w:ilvl w:val="0"/>
          <w:numId w:val="123"/>
        </w:numPr>
        <w:rPr>
          <w:lang w:val="en-US"/>
        </w:rPr>
      </w:pPr>
      <w:r w:rsidRPr="00EF10FA">
        <w:rPr>
          <w:lang w:val="en-US"/>
        </w:rPr>
        <w:t>you can explain your choices and methods to your instructor.</w:t>
      </w:r>
      <w:bookmarkStart w:id="325" w:name="_Toc198722022"/>
      <w:bookmarkStart w:id="326" w:name="_Toc199010016"/>
      <w:bookmarkStart w:id="327" w:name="_Toc199078405"/>
      <w:bookmarkStart w:id="328" w:name="_Toc199078606"/>
      <w:bookmarkStart w:id="329" w:name="_Toc199509595"/>
      <w:bookmarkStart w:id="330" w:name="_Toc198722023"/>
      <w:bookmarkStart w:id="331" w:name="_Toc199010017"/>
      <w:bookmarkStart w:id="332" w:name="_Toc199078406"/>
      <w:bookmarkStart w:id="333" w:name="_Toc199078607"/>
      <w:bookmarkStart w:id="334" w:name="_Toc199509596"/>
      <w:bookmarkEnd w:id="325"/>
      <w:bookmarkEnd w:id="326"/>
      <w:bookmarkEnd w:id="327"/>
      <w:bookmarkEnd w:id="328"/>
      <w:bookmarkEnd w:id="329"/>
      <w:bookmarkEnd w:id="330"/>
      <w:bookmarkEnd w:id="331"/>
      <w:bookmarkEnd w:id="332"/>
      <w:bookmarkEnd w:id="333"/>
      <w:bookmarkEnd w:id="334"/>
    </w:p>
    <w:p w14:paraId="0E61A455" w14:textId="77777777" w:rsidR="000A459C" w:rsidRPr="00A25D8F" w:rsidRDefault="000A459C" w:rsidP="00435754">
      <w:pPr>
        <w:pStyle w:val="Heading2"/>
        <w:rPr>
          <w:lang w:val="en-US"/>
        </w:rPr>
      </w:pPr>
      <w:bookmarkStart w:id="335" w:name="_Toc208677694"/>
      <w:r w:rsidRPr="00EF10FA">
        <w:rPr>
          <w:lang w:val="en-US"/>
        </w:rPr>
        <w:t>Self-study questions</w:t>
      </w:r>
      <w:bookmarkEnd w:id="335"/>
    </w:p>
    <w:p w14:paraId="52EA142A" w14:textId="77777777" w:rsidR="000A459C" w:rsidRPr="00A25D8F" w:rsidRDefault="000A459C" w:rsidP="00FA77AD">
      <w:pPr>
        <w:pStyle w:val="Heading3"/>
        <w:rPr>
          <w:lang w:val="en-US"/>
        </w:rPr>
      </w:pPr>
      <w:r w:rsidRPr="00EF10FA">
        <w:rPr>
          <w:lang w:val="en-US"/>
        </w:rPr>
        <w:t>Check questions</w:t>
      </w:r>
    </w:p>
    <w:p w14:paraId="79146D71" w14:textId="0D8FC3EE" w:rsidR="000A459C" w:rsidRPr="00A25D8F" w:rsidRDefault="343FD69F" w:rsidP="000A459C">
      <w:pPr>
        <w:pStyle w:val="whitespace-normal"/>
        <w:numPr>
          <w:ilvl w:val="0"/>
          <w:numId w:val="68"/>
        </w:numPr>
        <w:rPr>
          <w:lang w:val="en-US"/>
        </w:rPr>
      </w:pPr>
      <w:r w:rsidRPr="00EF10FA">
        <w:rPr>
          <w:lang w:val="en-US"/>
        </w:rPr>
        <w:t>What do we mean by prompt engineering</w:t>
      </w:r>
      <w:r w:rsidR="7B50EAD3" w:rsidRPr="00EF10FA">
        <w:rPr>
          <w:lang w:val="en-US"/>
        </w:rPr>
        <w:t xml:space="preserve">? </w:t>
      </w:r>
      <w:r w:rsidRPr="00EF10FA">
        <w:rPr>
          <w:lang w:val="en-US"/>
        </w:rPr>
        <w:t>Name three basic principles that help in writing effective prompts</w:t>
      </w:r>
      <w:r w:rsidR="3A10B911" w:rsidRPr="00EF10FA">
        <w:rPr>
          <w:lang w:val="en-US"/>
        </w:rPr>
        <w:t>.</w:t>
      </w:r>
    </w:p>
    <w:p w14:paraId="1FB76E41" w14:textId="41AA6898" w:rsidR="000A459C" w:rsidRPr="00A25D8F" w:rsidRDefault="343FD69F" w:rsidP="000A459C">
      <w:pPr>
        <w:pStyle w:val="whitespace-normal"/>
        <w:numPr>
          <w:ilvl w:val="0"/>
          <w:numId w:val="68"/>
        </w:numPr>
        <w:rPr>
          <w:lang w:val="en-US"/>
        </w:rPr>
      </w:pPr>
      <w:r w:rsidRPr="00EF10FA">
        <w:rPr>
          <w:lang w:val="en-US"/>
        </w:rPr>
        <w:t xml:space="preserve">Explain the difference between ChatGPT, Perplexity and GitHub Copilot </w:t>
      </w:r>
      <w:r w:rsidR="03B26F1D" w:rsidRPr="00EF10FA">
        <w:rPr>
          <w:lang w:val="en-US"/>
        </w:rPr>
        <w:t xml:space="preserve">in terms of </w:t>
      </w:r>
      <w:r w:rsidRPr="00EF10FA">
        <w:rPr>
          <w:lang w:val="en-US"/>
        </w:rPr>
        <w:t>their specific uses and strengths.</w:t>
      </w:r>
    </w:p>
    <w:p w14:paraId="5B0D8429" w14:textId="14F2293A" w:rsidR="000A459C" w:rsidRPr="00A25D8F" w:rsidRDefault="343FD69F" w:rsidP="000A459C">
      <w:pPr>
        <w:pStyle w:val="whitespace-normal"/>
        <w:numPr>
          <w:ilvl w:val="0"/>
          <w:numId w:val="68"/>
        </w:numPr>
        <w:rPr>
          <w:lang w:val="en-US"/>
        </w:rPr>
      </w:pPr>
      <w:r w:rsidRPr="00EF10FA">
        <w:rPr>
          <w:lang w:val="en-US"/>
        </w:rPr>
        <w:t>According to VU</w:t>
      </w:r>
      <w:r w:rsidR="18758DAA" w:rsidRPr="00EF10FA">
        <w:rPr>
          <w:lang w:val="en-US"/>
        </w:rPr>
        <w:t xml:space="preserve"> Amsterdam</w:t>
      </w:r>
      <w:r w:rsidRPr="00EF10FA">
        <w:rPr>
          <w:lang w:val="en-US"/>
        </w:rPr>
        <w:t xml:space="preserve"> policy</w:t>
      </w:r>
      <w:r w:rsidR="4DC3C6DB" w:rsidRPr="00EF10FA">
        <w:rPr>
          <w:lang w:val="en-US"/>
        </w:rPr>
        <w:t xml:space="preserve">: </w:t>
      </w:r>
      <w:r w:rsidRPr="00EF10FA">
        <w:rPr>
          <w:lang w:val="en-US"/>
        </w:rPr>
        <w:t>when are you allowed to use generative AI in academic assignments</w:t>
      </w:r>
      <w:r w:rsidR="7AB8D46D" w:rsidRPr="00EF10FA">
        <w:rPr>
          <w:lang w:val="en-US"/>
        </w:rPr>
        <w:t>, and</w:t>
      </w:r>
      <w:r w:rsidRPr="00EF10FA">
        <w:rPr>
          <w:lang w:val="en-US"/>
        </w:rPr>
        <w:t xml:space="preserve"> what should you always do when AI contributes to the content of your work?</w:t>
      </w:r>
    </w:p>
    <w:p w14:paraId="3093FCDA" w14:textId="77777777" w:rsidR="000A459C" w:rsidRPr="00A25D8F" w:rsidRDefault="000A459C" w:rsidP="00FA77AD">
      <w:pPr>
        <w:pStyle w:val="Heading3"/>
        <w:rPr>
          <w:lang w:val="en-US"/>
        </w:rPr>
      </w:pPr>
      <w:r w:rsidRPr="00EF10FA">
        <w:rPr>
          <w:lang w:val="en-US"/>
        </w:rPr>
        <w:t>Reflection Questions</w:t>
      </w:r>
    </w:p>
    <w:p w14:paraId="3857F683" w14:textId="7C9B675B" w:rsidR="000A459C" w:rsidRPr="00A25D8F" w:rsidRDefault="343FD69F" w:rsidP="000A459C">
      <w:pPr>
        <w:pStyle w:val="whitespace-normal"/>
        <w:numPr>
          <w:ilvl w:val="0"/>
          <w:numId w:val="69"/>
        </w:numPr>
        <w:rPr>
          <w:lang w:val="en-US"/>
        </w:rPr>
      </w:pPr>
      <w:r w:rsidRPr="00EF10FA">
        <w:rPr>
          <w:lang w:val="en-US"/>
        </w:rPr>
        <w:t xml:space="preserve">Think </w:t>
      </w:r>
      <w:r w:rsidR="25D7146E" w:rsidRPr="00EF10FA">
        <w:rPr>
          <w:lang w:val="en-US"/>
        </w:rPr>
        <w:t>of</w:t>
      </w:r>
      <w:r w:rsidRPr="00EF10FA">
        <w:rPr>
          <w:lang w:val="en-US"/>
        </w:rPr>
        <w:t xml:space="preserve"> a time when you have used or might use generative AI for an academic assignment. How would you define the boundary between AI as a tool for learning and AI as a substitute for learning? Support your answer with concrete examples.</w:t>
      </w:r>
    </w:p>
    <w:p w14:paraId="2198C5BA" w14:textId="10A951E1" w:rsidR="000A459C" w:rsidRPr="00A25D8F" w:rsidRDefault="343FD69F" w:rsidP="000A459C">
      <w:pPr>
        <w:pStyle w:val="whitespace-normal"/>
        <w:numPr>
          <w:ilvl w:val="0"/>
          <w:numId w:val="69"/>
        </w:numPr>
        <w:rPr>
          <w:lang w:val="en-US"/>
        </w:rPr>
      </w:pPr>
      <w:r w:rsidRPr="00EF10FA">
        <w:rPr>
          <w:lang w:val="en-US"/>
        </w:rPr>
        <w:t xml:space="preserve">In Chapter 3, </w:t>
      </w:r>
      <w:r w:rsidR="4E28420E" w:rsidRPr="00EF10FA">
        <w:rPr>
          <w:lang w:val="en-US"/>
        </w:rPr>
        <w:t xml:space="preserve">you read about how to use a </w:t>
      </w:r>
      <w:r w:rsidR="7856AAAD" w:rsidRPr="00EF10FA">
        <w:rPr>
          <w:lang w:val="en-US"/>
        </w:rPr>
        <w:t>‘</w:t>
      </w:r>
      <w:r w:rsidRPr="00EF10FA">
        <w:rPr>
          <w:lang w:val="en-US"/>
        </w:rPr>
        <w:t>critical reader</w:t>
      </w:r>
      <w:r w:rsidR="11C6E806" w:rsidRPr="00EF10FA">
        <w:rPr>
          <w:lang w:val="en-US"/>
        </w:rPr>
        <w:t>’</w:t>
      </w:r>
      <w:r w:rsidR="6FC01723" w:rsidRPr="00EF10FA">
        <w:rPr>
          <w:lang w:val="en-US"/>
        </w:rPr>
        <w:t xml:space="preserve"> </w:t>
      </w:r>
      <w:r w:rsidRPr="00EF10FA">
        <w:rPr>
          <w:lang w:val="en-US"/>
        </w:rPr>
        <w:t>prompt to combat sycophancy. Reflect on your use of AI: how critical are you usually toward AI output, and what strategies might you use to strengthen your own critical thinking skills?</w:t>
      </w:r>
    </w:p>
    <w:p w14:paraId="7CE624A4" w14:textId="77777777" w:rsidR="000A459C" w:rsidRPr="00A25D8F" w:rsidRDefault="000A459C" w:rsidP="00FA77AD">
      <w:pPr>
        <w:pStyle w:val="Heading3"/>
        <w:rPr>
          <w:lang w:val="en-US"/>
        </w:rPr>
      </w:pPr>
      <w:r w:rsidRPr="00EF10FA">
        <w:rPr>
          <w:lang w:val="en-US"/>
        </w:rPr>
        <w:lastRenderedPageBreak/>
        <w:t>Answer suggestions</w:t>
      </w:r>
    </w:p>
    <w:p w14:paraId="2418B100" w14:textId="77777777" w:rsidR="000A459C" w:rsidRPr="00A25D8F" w:rsidRDefault="000A459C" w:rsidP="000A459C">
      <w:pPr>
        <w:pStyle w:val="whitespace-normal"/>
        <w:numPr>
          <w:ilvl w:val="0"/>
          <w:numId w:val="70"/>
        </w:numPr>
        <w:rPr>
          <w:lang w:val="en-US"/>
        </w:rPr>
      </w:pPr>
      <w:r w:rsidRPr="00EF10FA">
        <w:rPr>
          <w:lang w:val="en-US"/>
        </w:rPr>
        <w:t>Prompt engineering is the effective formulation of instructions for an AI model so that the output is relevant and useful. Three basic principles are: define your goal (what do you want to achieve), give the AI a role (for example, teacher or researcher), and include relevant context (target audience, background information). This also includes specifying the desired output type.</w:t>
      </w:r>
    </w:p>
    <w:p w14:paraId="624B056B" w14:textId="32DC112E" w:rsidR="000A459C" w:rsidRPr="00A25D8F" w:rsidRDefault="343FD69F" w:rsidP="000A459C">
      <w:pPr>
        <w:pStyle w:val="whitespace-normal"/>
        <w:numPr>
          <w:ilvl w:val="0"/>
          <w:numId w:val="70"/>
        </w:numPr>
        <w:rPr>
          <w:lang w:val="en-US"/>
        </w:rPr>
      </w:pPr>
      <w:r w:rsidRPr="00EF10FA">
        <w:rPr>
          <w:lang w:val="en-US"/>
        </w:rPr>
        <w:t>ChatGPT is broadly applicable for text, brainstorming and general questions</w:t>
      </w:r>
      <w:r w:rsidR="6D3D9D51" w:rsidRPr="00EF10FA">
        <w:rPr>
          <w:lang w:val="en-US"/>
        </w:rPr>
        <w:t xml:space="preserve">, </w:t>
      </w:r>
      <w:r w:rsidRPr="00EF10FA">
        <w:rPr>
          <w:lang w:val="en-US"/>
        </w:rPr>
        <w:t xml:space="preserve">but can </w:t>
      </w:r>
      <w:r w:rsidR="4306E84E" w:rsidRPr="00EF10FA">
        <w:rPr>
          <w:lang w:val="en-US"/>
        </w:rPr>
        <w:t xml:space="preserve">hallucinate </w:t>
      </w:r>
      <w:r w:rsidRPr="00EF10FA">
        <w:rPr>
          <w:lang w:val="en-US"/>
        </w:rPr>
        <w:t xml:space="preserve">sources. Perplexity works as a search engine with AI output and provides source-based answers with links. GitHub Copilot is designed specifically for programming and provides coding </w:t>
      </w:r>
      <w:r w:rsidR="000B1272" w:rsidRPr="00EF10FA">
        <w:rPr>
          <w:lang w:val="en-US"/>
        </w:rPr>
        <w:t>suggestions but</w:t>
      </w:r>
      <w:r w:rsidRPr="00EF10FA">
        <w:rPr>
          <w:lang w:val="en-US"/>
        </w:rPr>
        <w:t xml:space="preserve"> may contain errors in the code.</w:t>
      </w:r>
    </w:p>
    <w:p w14:paraId="731BD174" w14:textId="658B251D" w:rsidR="000A459C" w:rsidRPr="00A25D8F" w:rsidRDefault="343FD69F" w:rsidP="000A459C">
      <w:pPr>
        <w:pStyle w:val="whitespace-normal"/>
        <w:numPr>
          <w:ilvl w:val="0"/>
          <w:numId w:val="70"/>
        </w:numPr>
        <w:rPr>
          <w:lang w:val="en-US"/>
        </w:rPr>
      </w:pPr>
      <w:r w:rsidRPr="00EF10FA">
        <w:rPr>
          <w:lang w:val="en-US"/>
        </w:rPr>
        <w:t xml:space="preserve">According to VU policy, you may use generative AI only if an instructor </w:t>
      </w:r>
      <w:r w:rsidR="097286FD" w:rsidRPr="00EF10FA">
        <w:rPr>
          <w:lang w:val="en-US"/>
        </w:rPr>
        <w:t xml:space="preserve">here </w:t>
      </w:r>
      <w:r w:rsidR="42DCB633" w:rsidRPr="00EF10FA">
        <w:rPr>
          <w:lang w:val="en-US"/>
        </w:rPr>
        <w:t xml:space="preserve">has given </w:t>
      </w:r>
      <w:r w:rsidRPr="00EF10FA">
        <w:rPr>
          <w:lang w:val="en-US"/>
        </w:rPr>
        <w:t xml:space="preserve">explicit </w:t>
      </w:r>
      <w:r w:rsidR="42DCB633" w:rsidRPr="00EF10FA">
        <w:rPr>
          <w:lang w:val="en-US"/>
        </w:rPr>
        <w:t xml:space="preserve">permission. </w:t>
      </w:r>
      <w:r w:rsidRPr="00EF10FA">
        <w:rPr>
          <w:lang w:val="en-US"/>
        </w:rPr>
        <w:t>If nothing is mentioned, assume it is not allowed. When AI contributes to the content or construction of your text, you should always justify it and be transparent about your use.</w:t>
      </w:r>
    </w:p>
    <w:p w14:paraId="0D3F4B73" w14:textId="62BA2DD7" w:rsidR="000A459C" w:rsidRPr="00A25D8F" w:rsidRDefault="343FD69F" w:rsidP="000A459C">
      <w:pPr>
        <w:pStyle w:val="whitespace-normal"/>
        <w:numPr>
          <w:ilvl w:val="0"/>
          <w:numId w:val="70"/>
        </w:numPr>
        <w:rPr>
          <w:lang w:val="en-US"/>
        </w:rPr>
      </w:pPr>
      <w:r w:rsidRPr="00EF10FA">
        <w:rPr>
          <w:lang w:val="en-US"/>
        </w:rPr>
        <w:t xml:space="preserve">For this reflection question, think about specific situations in which you would use AI. A good boundary is when AI helps you </w:t>
      </w:r>
      <w:r w:rsidR="3E7CEF04" w:rsidRPr="00EF10FA">
        <w:rPr>
          <w:lang w:val="en-US"/>
        </w:rPr>
        <w:t xml:space="preserve">enrich </w:t>
      </w:r>
      <w:r w:rsidRPr="00EF10FA">
        <w:rPr>
          <w:lang w:val="en-US"/>
        </w:rPr>
        <w:t xml:space="preserve">your thinking </w:t>
      </w:r>
      <w:r w:rsidR="7978D2B4" w:rsidRPr="00EF10FA">
        <w:rPr>
          <w:lang w:val="en-US"/>
        </w:rPr>
        <w:t>process,</w:t>
      </w:r>
      <w:r w:rsidRPr="00EF10FA">
        <w:rPr>
          <w:lang w:val="en-US"/>
        </w:rPr>
        <w:t xml:space="preserve"> </w:t>
      </w:r>
      <w:r w:rsidR="7FAA7C39" w:rsidRPr="00EF10FA">
        <w:rPr>
          <w:lang w:val="en-US"/>
        </w:rPr>
        <w:t xml:space="preserve">versus </w:t>
      </w:r>
      <w:r w:rsidRPr="00EF10FA">
        <w:rPr>
          <w:lang w:val="en-US"/>
        </w:rPr>
        <w:t>when you use AI to bypass the thinking process. For example: Using AI to restructure your text versus having AI write an entire essay that you then submit.</w:t>
      </w:r>
    </w:p>
    <w:p w14:paraId="503E3B71" w14:textId="6362A5D5" w:rsidR="000A459C" w:rsidRPr="00A25D8F" w:rsidRDefault="343FD69F" w:rsidP="000A459C">
      <w:pPr>
        <w:pStyle w:val="whitespace-normal"/>
        <w:numPr>
          <w:ilvl w:val="0"/>
          <w:numId w:val="70"/>
        </w:numPr>
        <w:rPr>
          <w:lang w:val="en-US"/>
        </w:rPr>
      </w:pPr>
      <w:r w:rsidRPr="00EF10FA">
        <w:rPr>
          <w:lang w:val="en-US"/>
        </w:rPr>
        <w:t xml:space="preserve">This is where you reflect on your habits. Many users accept AI output too easily without critical </w:t>
      </w:r>
      <w:proofErr w:type="gramStart"/>
      <w:r w:rsidR="311DE8DD" w:rsidRPr="00EF10FA">
        <w:rPr>
          <w:lang w:val="en-US"/>
        </w:rPr>
        <w:t>review,</w:t>
      </w:r>
      <w:r w:rsidRPr="00EF10FA">
        <w:rPr>
          <w:lang w:val="en-US"/>
        </w:rPr>
        <w:t xml:space="preserve"> </w:t>
      </w:r>
      <w:r w:rsidR="151403A4" w:rsidRPr="00EF10FA">
        <w:rPr>
          <w:lang w:val="en-US"/>
        </w:rPr>
        <w:t>or</w:t>
      </w:r>
      <w:proofErr w:type="gramEnd"/>
      <w:r w:rsidR="151403A4" w:rsidRPr="00EF10FA">
        <w:rPr>
          <w:lang w:val="en-US"/>
        </w:rPr>
        <w:t xml:space="preserve"> become blinded by too many affirmative responses</w:t>
      </w:r>
      <w:r w:rsidRPr="00EF10FA">
        <w:rPr>
          <w:lang w:val="en-US"/>
        </w:rPr>
        <w:t xml:space="preserve">. Strategies to become more critical </w:t>
      </w:r>
      <w:proofErr w:type="gramStart"/>
      <w:r w:rsidRPr="00EF10FA">
        <w:rPr>
          <w:lang w:val="en-US"/>
        </w:rPr>
        <w:t>include:</w:t>
      </w:r>
      <w:proofErr w:type="gramEnd"/>
      <w:r w:rsidRPr="00EF10FA">
        <w:rPr>
          <w:lang w:val="en-US"/>
        </w:rPr>
        <w:t xml:space="preserve"> always checking sources, trying multiple prompts, comparing AI output with other sources, and consciously organizing contradiction by using the critical </w:t>
      </w:r>
      <w:r w:rsidR="33C25A82" w:rsidRPr="00EF10FA">
        <w:rPr>
          <w:lang w:val="en-US"/>
        </w:rPr>
        <w:t>reader</w:t>
      </w:r>
      <w:r w:rsidRPr="00EF10FA">
        <w:rPr>
          <w:lang w:val="en-US"/>
        </w:rPr>
        <w:t xml:space="preserve"> prompt, for example.</w:t>
      </w:r>
    </w:p>
    <w:p w14:paraId="18CDC361" w14:textId="7AFCB618" w:rsidR="00395E97" w:rsidRPr="00A25D8F" w:rsidRDefault="003A0D65" w:rsidP="00435754">
      <w:pPr>
        <w:pStyle w:val="Heading2"/>
        <w:rPr>
          <w:shd w:val="clear" w:color="auto" w:fill="FFFFFF"/>
          <w:lang w:val="en-US"/>
        </w:rPr>
      </w:pPr>
      <w:bookmarkStart w:id="336" w:name="_Toc208677695"/>
      <w:r w:rsidRPr="00EF10FA">
        <w:rPr>
          <w:shd w:val="clear" w:color="auto" w:fill="FFFFFF"/>
          <w:lang w:val="en-US"/>
        </w:rPr>
        <w:t>Activity</w:t>
      </w:r>
      <w:r w:rsidR="274B74F6" w:rsidRPr="00EF10FA">
        <w:rPr>
          <w:shd w:val="clear" w:color="auto" w:fill="FFFFFF"/>
          <w:lang w:val="en-US"/>
        </w:rPr>
        <w:t xml:space="preserve"> </w:t>
      </w:r>
      <w:r w:rsidR="00A14D2D">
        <w:rPr>
          <w:lang w:val="en-US"/>
        </w:rPr>
        <w:t>-</w:t>
      </w:r>
      <w:r w:rsidR="274B74F6" w:rsidRPr="00EF10FA">
        <w:rPr>
          <w:lang w:val="en-US"/>
        </w:rPr>
        <w:t xml:space="preserve"> </w:t>
      </w:r>
      <w:r w:rsidR="00395E97" w:rsidRPr="00EF10FA">
        <w:rPr>
          <w:shd w:val="clear" w:color="auto" w:fill="FFFFFF"/>
          <w:lang w:val="en-US"/>
        </w:rPr>
        <w:t xml:space="preserve">What prompt did you </w:t>
      </w:r>
      <w:r w:rsidR="64DEA59A" w:rsidRPr="00EF10FA">
        <w:rPr>
          <w:shd w:val="clear" w:color="auto" w:fill="FFFFFF"/>
          <w:lang w:val="en-US"/>
        </w:rPr>
        <w:t xml:space="preserve">make </w:t>
      </w:r>
      <w:r w:rsidR="00395E97" w:rsidRPr="00EF10FA">
        <w:rPr>
          <w:shd w:val="clear" w:color="auto" w:fill="FFFFFF"/>
          <w:lang w:val="en-US"/>
        </w:rPr>
        <w:t xml:space="preserve">that </w:t>
      </w:r>
      <w:r w:rsidR="00D209F5">
        <w:rPr>
          <w:shd w:val="clear" w:color="auto" w:fill="FFFFFF"/>
          <w:lang w:val="en-US"/>
        </w:rPr>
        <w:t>really</w:t>
      </w:r>
      <w:r w:rsidR="00395E97" w:rsidRPr="00EF10FA">
        <w:rPr>
          <w:shd w:val="clear" w:color="auto" w:fill="FFFFFF"/>
          <w:lang w:val="en-US"/>
        </w:rPr>
        <w:t xml:space="preserve"> worked?</w:t>
      </w:r>
      <w:bookmarkEnd w:id="336"/>
    </w:p>
    <w:p w14:paraId="28CD23D3" w14:textId="2D773D9F" w:rsidR="00395E97" w:rsidRPr="00A25D8F" w:rsidRDefault="00395E97" w:rsidP="00395E97">
      <w:pPr>
        <w:rPr>
          <w:lang w:val="en-US"/>
        </w:rPr>
      </w:pPr>
      <w:r w:rsidRPr="00EF10FA">
        <w:rPr>
          <w:lang w:val="en-US"/>
        </w:rPr>
        <w:t xml:space="preserve">Good prompting is important to get meaningful output. And prompting is quite an art. Share </w:t>
      </w:r>
      <w:r w:rsidR="7A9B7ADD" w:rsidRPr="00EF10FA">
        <w:rPr>
          <w:lang w:val="en-US"/>
        </w:rPr>
        <w:t xml:space="preserve">on </w:t>
      </w:r>
      <w:hyperlink r:id="rId43">
        <w:r w:rsidR="7A9B7ADD" w:rsidRPr="00EF10FA">
          <w:rPr>
            <w:rStyle w:val="Hyperlink"/>
            <w:lang w:val="en-US"/>
          </w:rPr>
          <w:t>Canvas</w:t>
        </w:r>
      </w:hyperlink>
      <w:r w:rsidRPr="00EF10FA">
        <w:rPr>
          <w:lang w:val="en-US"/>
        </w:rPr>
        <w:t xml:space="preserve"> </w:t>
      </w:r>
      <w:r w:rsidR="0016034C">
        <w:rPr>
          <w:lang w:val="en-US"/>
        </w:rPr>
        <w:t xml:space="preserve">at </w:t>
      </w:r>
      <w:hyperlink r:id="rId44" w:history="1">
        <w:r w:rsidR="0016034C" w:rsidRPr="00B17C3E">
          <w:rPr>
            <w:rStyle w:val="Hyperlink"/>
            <w:lang w:val="en-US"/>
          </w:rPr>
          <w:t>https://canvas.vu.nl/courses/83333/discussion_topics/876575</w:t>
        </w:r>
      </w:hyperlink>
      <w:r w:rsidR="0016034C">
        <w:rPr>
          <w:lang w:val="en-US"/>
        </w:rPr>
        <w:t xml:space="preserve"> </w:t>
      </w:r>
      <w:r w:rsidRPr="00EF10FA">
        <w:rPr>
          <w:lang w:val="en-US"/>
        </w:rPr>
        <w:t>with your fellow students powerful and effective prompts that you used.</w:t>
      </w:r>
    </w:p>
    <w:p w14:paraId="7E7B2E85" w14:textId="77777777" w:rsidR="000A459C" w:rsidRPr="00A25D8F" w:rsidRDefault="000A459C" w:rsidP="00435754">
      <w:pPr>
        <w:pStyle w:val="Heading2"/>
        <w:rPr>
          <w:lang w:val="en-US"/>
        </w:rPr>
      </w:pPr>
      <w:bookmarkStart w:id="337" w:name="_Toc208677696"/>
      <w:r w:rsidRPr="00EF10FA">
        <w:rPr>
          <w:lang w:val="en-US"/>
        </w:rPr>
        <w:t>Appendix to Chapter 3</w:t>
      </w:r>
      <w:bookmarkEnd w:id="337"/>
    </w:p>
    <w:p w14:paraId="56B4A7AA" w14:textId="77777777" w:rsidR="000A459C" w:rsidRPr="00A25D8F" w:rsidRDefault="000A459C" w:rsidP="000A459C">
      <w:pPr>
        <w:rPr>
          <w:lang w:val="en-US"/>
        </w:rPr>
      </w:pPr>
      <w:r w:rsidRPr="00EF10FA">
        <w:rPr>
          <w:lang w:val="en-US"/>
        </w:rPr>
        <w:t>An example of a very comprehensive prompt used to create this textbook.</w:t>
      </w:r>
    </w:p>
    <w:tbl>
      <w:tblPr>
        <w:tblStyle w:val="TableGrid"/>
        <w:tblW w:w="0" w:type="auto"/>
        <w:tblLook w:val="04A0" w:firstRow="1" w:lastRow="0" w:firstColumn="1" w:lastColumn="0" w:noHBand="0" w:noVBand="1"/>
      </w:tblPr>
      <w:tblGrid>
        <w:gridCol w:w="9016"/>
      </w:tblGrid>
      <w:tr w:rsidR="000A459C" w:rsidRPr="00EF10FA" w14:paraId="799371BC" w14:textId="77777777" w:rsidTr="4C9C4466">
        <w:tc>
          <w:tcPr>
            <w:tcW w:w="9016" w:type="dxa"/>
          </w:tcPr>
          <w:p w14:paraId="6B910EA1" w14:textId="77777777" w:rsidR="000A459C" w:rsidRPr="00A25D8F" w:rsidRDefault="000A459C">
            <w:pPr>
              <w:rPr>
                <w:lang w:val="en-US"/>
              </w:rPr>
            </w:pPr>
            <w:r w:rsidRPr="00EF10FA">
              <w:rPr>
                <w:b/>
                <w:bCs/>
                <w:lang w:val="en-US"/>
              </w:rPr>
              <w:t xml:space="preserve">Role: </w:t>
            </w:r>
            <w:r w:rsidRPr="00EF10FA">
              <w:rPr>
                <w:lang w:val="en-US"/>
              </w:rPr>
              <w:t xml:space="preserve">You are a technical, educational, didactic and content expert at the scientific level in the field of AI and generative AI. In addition, you are an editor with journalistic leanings. </w:t>
            </w:r>
          </w:p>
          <w:p w14:paraId="36EB2994" w14:textId="77777777" w:rsidR="000A459C" w:rsidRPr="00A25D8F" w:rsidRDefault="000A459C">
            <w:pPr>
              <w:rPr>
                <w:lang w:val="en-US"/>
              </w:rPr>
            </w:pPr>
            <w:r w:rsidRPr="00EF10FA">
              <w:rPr>
                <w:b/>
                <w:bCs/>
                <w:lang w:val="en-US"/>
              </w:rPr>
              <w:t xml:space="preserve">Task: </w:t>
            </w:r>
            <w:r w:rsidRPr="00EF10FA">
              <w:rPr>
                <w:lang w:val="en-US"/>
              </w:rPr>
              <w:t>You will write a chapter for a textbook.</w:t>
            </w:r>
          </w:p>
          <w:p w14:paraId="76A6EC9A" w14:textId="3BE9E2F5" w:rsidR="000A459C" w:rsidRPr="00A25D8F" w:rsidRDefault="000A459C">
            <w:pPr>
              <w:rPr>
                <w:lang w:val="en-US"/>
              </w:rPr>
            </w:pPr>
            <w:r w:rsidRPr="00EF10FA">
              <w:rPr>
                <w:b/>
                <w:bCs/>
                <w:lang w:val="en-US"/>
              </w:rPr>
              <w:t xml:space="preserve">Context: </w:t>
            </w:r>
            <w:r w:rsidRPr="00EF10FA">
              <w:rPr>
                <w:lang w:val="en-US"/>
              </w:rPr>
              <w:t>The textbook is for beginning university students and is suitable for non-technical students.</w:t>
            </w:r>
          </w:p>
          <w:p w14:paraId="7CCFC7FA" w14:textId="77777777" w:rsidR="000A459C" w:rsidRPr="00A25D8F" w:rsidRDefault="000A459C">
            <w:pPr>
              <w:rPr>
                <w:lang w:val="en-US"/>
              </w:rPr>
            </w:pPr>
            <w:r w:rsidRPr="00EF10FA">
              <w:rPr>
                <w:b/>
                <w:bCs/>
                <w:lang w:val="en-US"/>
              </w:rPr>
              <w:t>Approach</w:t>
            </w:r>
            <w:r w:rsidRPr="00EF10FA">
              <w:rPr>
                <w:lang w:val="en-US"/>
              </w:rPr>
              <w:t>: The user is going to give you a [</w:t>
            </w:r>
            <w:r w:rsidRPr="00EF10FA">
              <w:rPr>
                <w:b/>
                <w:bCs/>
                <w:lang w:val="en-US"/>
              </w:rPr>
              <w:t xml:space="preserve">main topic] </w:t>
            </w:r>
            <w:r w:rsidRPr="00EF10FA">
              <w:rPr>
                <w:lang w:val="en-US"/>
              </w:rPr>
              <w:t>and give topics for the [</w:t>
            </w:r>
            <w:r w:rsidRPr="00EF10FA">
              <w:rPr>
                <w:b/>
                <w:bCs/>
                <w:lang w:val="en-US"/>
              </w:rPr>
              <w:t xml:space="preserve">core content] </w:t>
            </w:r>
            <w:r w:rsidRPr="00EF10FA">
              <w:rPr>
                <w:lang w:val="en-US"/>
              </w:rPr>
              <w:t>about which you are going to write the chapter.</w:t>
            </w:r>
          </w:p>
          <w:p w14:paraId="4A37C193" w14:textId="77777777" w:rsidR="000A459C" w:rsidRPr="00A25D8F" w:rsidRDefault="000A459C">
            <w:pPr>
              <w:rPr>
                <w:lang w:val="en-US"/>
              </w:rPr>
            </w:pPr>
            <w:r w:rsidRPr="00EF10FA">
              <w:rPr>
                <w:lang w:val="en-US"/>
              </w:rPr>
              <w:t>[Main topic] = Prompting</w:t>
            </w:r>
          </w:p>
          <w:p w14:paraId="5809F2B4" w14:textId="77777777" w:rsidR="000A459C" w:rsidRPr="00A25D8F" w:rsidRDefault="000A459C">
            <w:pPr>
              <w:rPr>
                <w:b/>
                <w:bCs/>
                <w:lang w:val="en-US"/>
              </w:rPr>
            </w:pPr>
            <w:r w:rsidRPr="00EF10FA">
              <w:rPr>
                <w:b/>
                <w:bCs/>
                <w:lang w:val="en-US"/>
              </w:rPr>
              <w:t xml:space="preserve">Form: </w:t>
            </w:r>
          </w:p>
          <w:p w14:paraId="10B0B61D" w14:textId="77777777" w:rsidR="000A459C" w:rsidRPr="00A25D8F" w:rsidRDefault="000A459C">
            <w:pPr>
              <w:pStyle w:val="ListParagraph"/>
              <w:numPr>
                <w:ilvl w:val="0"/>
                <w:numId w:val="22"/>
              </w:numPr>
              <w:rPr>
                <w:lang w:val="en-US"/>
              </w:rPr>
            </w:pPr>
            <w:r w:rsidRPr="00EF10FA">
              <w:rPr>
                <w:lang w:val="en-US"/>
              </w:rPr>
              <w:t>The text consists of continuous sentences, so no bulleted lists. Again: the text consists of continuous sentences, so no bulleted lists.</w:t>
            </w:r>
          </w:p>
          <w:p w14:paraId="66473E64" w14:textId="77777777" w:rsidR="000A459C" w:rsidRPr="00A25D8F" w:rsidRDefault="000A459C">
            <w:pPr>
              <w:pStyle w:val="ListParagraph"/>
              <w:numPr>
                <w:ilvl w:val="0"/>
                <w:numId w:val="22"/>
              </w:numPr>
              <w:rPr>
                <w:lang w:val="en-US"/>
              </w:rPr>
            </w:pPr>
            <w:r w:rsidRPr="00EF10FA">
              <w:rPr>
                <w:lang w:val="en-US"/>
              </w:rPr>
              <w:t>You address the reader directly in the form of "you" or "you. Not in the form of 'the student'.</w:t>
            </w:r>
          </w:p>
          <w:p w14:paraId="56316396" w14:textId="77777777" w:rsidR="000A459C" w:rsidRPr="00A25D8F" w:rsidRDefault="000A459C">
            <w:pPr>
              <w:pStyle w:val="ListParagraph"/>
              <w:numPr>
                <w:ilvl w:val="0"/>
                <w:numId w:val="22"/>
              </w:numPr>
              <w:rPr>
                <w:lang w:val="en-US"/>
              </w:rPr>
            </w:pPr>
            <w:r w:rsidRPr="00EF10FA">
              <w:rPr>
                <w:lang w:val="en-US"/>
              </w:rPr>
              <w:t xml:space="preserve">You keep editorial, journalistic and didactic principles in mind so that there is a catchy and logical structure. </w:t>
            </w:r>
          </w:p>
          <w:p w14:paraId="3FC6427D" w14:textId="77777777" w:rsidR="000A459C" w:rsidRPr="00A25D8F" w:rsidRDefault="000A459C">
            <w:pPr>
              <w:rPr>
                <w:lang w:val="en-US"/>
              </w:rPr>
            </w:pPr>
            <w:r w:rsidRPr="00EF10FA">
              <w:rPr>
                <w:b/>
                <w:bCs/>
                <w:lang w:val="en-US"/>
              </w:rPr>
              <w:lastRenderedPageBreak/>
              <w:t xml:space="preserve">Language use: </w:t>
            </w:r>
            <w:r w:rsidRPr="00EF10FA">
              <w:rPr>
                <w:lang w:val="en-US"/>
              </w:rPr>
              <w:t xml:space="preserve">your writing is accessible, fluent, active and addresses the reader (the student). You use the VU editorial guide. </w:t>
            </w:r>
          </w:p>
          <w:p w14:paraId="33F19CD0" w14:textId="77777777" w:rsidR="000A459C" w:rsidRPr="00A25D8F" w:rsidRDefault="000A459C">
            <w:pPr>
              <w:rPr>
                <w:b/>
                <w:bCs/>
                <w:lang w:val="en-US"/>
              </w:rPr>
            </w:pPr>
            <w:r w:rsidRPr="00EF10FA">
              <w:rPr>
                <w:b/>
                <w:bCs/>
                <w:lang w:val="en-US"/>
              </w:rPr>
              <w:t>Structure of a chapter:</w:t>
            </w:r>
          </w:p>
          <w:p w14:paraId="5719A483" w14:textId="77777777" w:rsidR="000A459C" w:rsidRPr="00A25D8F" w:rsidRDefault="000A459C">
            <w:pPr>
              <w:pStyle w:val="ListParagraph"/>
              <w:numPr>
                <w:ilvl w:val="0"/>
                <w:numId w:val="21"/>
              </w:numPr>
              <w:rPr>
                <w:lang w:val="en-US"/>
              </w:rPr>
            </w:pPr>
            <w:r w:rsidRPr="00EF10FA">
              <w:rPr>
                <w:b/>
                <w:bCs/>
                <w:lang w:val="en-US"/>
              </w:rPr>
              <w:t>Chapter title</w:t>
            </w:r>
            <w:r w:rsidRPr="00EF10FA">
              <w:rPr>
                <w:lang w:val="en-US"/>
              </w:rPr>
              <w:t>: Clear and informative.</w:t>
            </w:r>
          </w:p>
          <w:p w14:paraId="0DC92456" w14:textId="6A69804A" w:rsidR="000A459C" w:rsidRPr="00A25D8F" w:rsidRDefault="000A459C" w:rsidP="4C9C4466">
            <w:pPr>
              <w:pStyle w:val="ListParagraph"/>
              <w:numPr>
                <w:ilvl w:val="0"/>
                <w:numId w:val="21"/>
              </w:numPr>
              <w:rPr>
                <w:lang w:val="en-US"/>
              </w:rPr>
            </w:pPr>
            <w:r w:rsidRPr="00EF10FA">
              <w:rPr>
                <w:b/>
                <w:bCs/>
                <w:lang w:val="en-US"/>
              </w:rPr>
              <w:t xml:space="preserve">A catchy example </w:t>
            </w:r>
            <w:r w:rsidRPr="00EF10FA">
              <w:rPr>
                <w:lang w:val="en-US"/>
              </w:rPr>
              <w:t xml:space="preserve">or scenario on the topic that fits the students' university context. In which they recognize and identify. Be creative here and avoid </w:t>
            </w:r>
            <w:r w:rsidR="0C70F884" w:rsidRPr="00EF10FA">
              <w:rPr>
                <w:lang w:val="en-US"/>
              </w:rPr>
              <w:t>clichés</w:t>
            </w:r>
            <w:r w:rsidRPr="00EF10FA">
              <w:rPr>
                <w:lang w:val="en-US"/>
              </w:rPr>
              <w:t xml:space="preserve">. </w:t>
            </w:r>
          </w:p>
          <w:p w14:paraId="7883BC8C" w14:textId="77777777" w:rsidR="000A459C" w:rsidRPr="00A25D8F" w:rsidRDefault="000A459C">
            <w:pPr>
              <w:pStyle w:val="ListParagraph"/>
              <w:numPr>
                <w:ilvl w:val="0"/>
                <w:numId w:val="21"/>
              </w:numPr>
              <w:rPr>
                <w:lang w:val="en-US"/>
              </w:rPr>
            </w:pPr>
            <w:r w:rsidRPr="00EF10FA">
              <w:rPr>
                <w:b/>
                <w:bCs/>
                <w:lang w:val="en-US"/>
              </w:rPr>
              <w:t>Learning Objectives:</w:t>
            </w:r>
            <w:r w:rsidRPr="00EF10FA">
              <w:rPr>
                <w:lang w:val="en-US"/>
              </w:rPr>
              <w:t xml:space="preserve"> A short list of up to 6 learning objectives what students should learn from the chapter.</w:t>
            </w:r>
          </w:p>
          <w:p w14:paraId="70E547BC" w14:textId="77777777" w:rsidR="000A459C" w:rsidRPr="00A25D8F" w:rsidRDefault="000A459C">
            <w:pPr>
              <w:pStyle w:val="ListParagraph"/>
              <w:numPr>
                <w:ilvl w:val="0"/>
                <w:numId w:val="21"/>
              </w:numPr>
              <w:rPr>
                <w:lang w:val="en-US"/>
              </w:rPr>
            </w:pPr>
            <w:r w:rsidRPr="00EF10FA">
              <w:rPr>
                <w:b/>
                <w:bCs/>
                <w:lang w:val="en-US"/>
              </w:rPr>
              <w:t>Chapter Overview</w:t>
            </w:r>
            <w:r w:rsidRPr="00EF10FA">
              <w:rPr>
                <w:lang w:val="en-US"/>
              </w:rPr>
              <w:t>: A brief introduction that outlines the context for the content.</w:t>
            </w:r>
          </w:p>
          <w:p w14:paraId="26FDE153" w14:textId="77777777" w:rsidR="000A459C" w:rsidRPr="00A25D8F" w:rsidRDefault="000A459C">
            <w:pPr>
              <w:pStyle w:val="ListParagraph"/>
              <w:numPr>
                <w:ilvl w:val="0"/>
                <w:numId w:val="21"/>
              </w:numPr>
              <w:rPr>
                <w:lang w:val="en-US"/>
              </w:rPr>
            </w:pPr>
            <w:r w:rsidRPr="00EF10FA">
              <w:rPr>
                <w:b/>
                <w:bCs/>
                <w:lang w:val="en-US"/>
              </w:rPr>
              <w:t>[core content]</w:t>
            </w:r>
            <w:r w:rsidRPr="00EF10FA">
              <w:rPr>
                <w:lang w:val="en-US"/>
              </w:rPr>
              <w:t xml:space="preserve">. The core content is designed as follows: Paragraphs: Organized logically, following a clear hierarchy. With comprehensive, step-by-step descriptions and explanations. Each description is at least 500 words long. </w:t>
            </w:r>
          </w:p>
          <w:p w14:paraId="74B9E186" w14:textId="380B23A3" w:rsidR="000A459C" w:rsidRPr="00A25D8F" w:rsidRDefault="000A459C">
            <w:pPr>
              <w:pStyle w:val="ListParagraph"/>
              <w:numPr>
                <w:ilvl w:val="0"/>
                <w:numId w:val="21"/>
              </w:numPr>
              <w:rPr>
                <w:lang w:val="en-US"/>
              </w:rPr>
            </w:pPr>
            <w:r w:rsidRPr="00EF10FA">
              <w:rPr>
                <w:lang w:val="en-US"/>
              </w:rPr>
              <w:t xml:space="preserve">The </w:t>
            </w:r>
            <w:r w:rsidRPr="00EF10FA">
              <w:rPr>
                <w:b/>
                <w:bCs/>
                <w:lang w:val="en-US"/>
              </w:rPr>
              <w:t xml:space="preserve">[core content] </w:t>
            </w:r>
            <w:r w:rsidRPr="00EF10FA">
              <w:rPr>
                <w:lang w:val="en-US"/>
              </w:rPr>
              <w:t>of a chapter includes the following sections:</w:t>
            </w:r>
          </w:p>
          <w:p w14:paraId="1A0DD09C" w14:textId="307828D0" w:rsidR="000A459C" w:rsidRPr="00A25D8F" w:rsidRDefault="000A459C" w:rsidP="4C9C4466">
            <w:pPr>
              <w:pStyle w:val="ListParagraph"/>
              <w:numPr>
                <w:ilvl w:val="1"/>
                <w:numId w:val="21"/>
              </w:numPr>
              <w:rPr>
                <w:lang w:val="en-US"/>
              </w:rPr>
            </w:pPr>
            <w:r w:rsidRPr="00EF10FA">
              <w:rPr>
                <w:lang w:val="en-US"/>
              </w:rPr>
              <w:t xml:space="preserve">In the core </w:t>
            </w:r>
            <w:r w:rsidR="05447C2A" w:rsidRPr="00EF10FA">
              <w:rPr>
                <w:lang w:val="en-US"/>
              </w:rPr>
              <w:t>content,</w:t>
            </w:r>
            <w:r w:rsidRPr="00EF10FA">
              <w:rPr>
                <w:lang w:val="en-US"/>
              </w:rPr>
              <w:t xml:space="preserve"> you include at least 5 scientific references in APA style.</w:t>
            </w:r>
          </w:p>
          <w:p w14:paraId="1F08BEF9" w14:textId="4B1C3107" w:rsidR="000A459C" w:rsidRPr="00A25D8F" w:rsidRDefault="000A459C" w:rsidP="4C9C4466">
            <w:pPr>
              <w:pStyle w:val="ListParagraph"/>
              <w:numPr>
                <w:ilvl w:val="1"/>
                <w:numId w:val="21"/>
              </w:numPr>
              <w:rPr>
                <w:lang w:val="en-US"/>
              </w:rPr>
            </w:pPr>
            <w:r w:rsidRPr="00EF10FA">
              <w:rPr>
                <w:lang w:val="en-US"/>
              </w:rPr>
              <w:t xml:space="preserve">the core content contains at least 3 so-called Boxes containing additional insights, historical context or </w:t>
            </w:r>
            <w:r w:rsidR="7D23292A" w:rsidRPr="00EF10FA">
              <w:rPr>
                <w:lang w:val="en-US"/>
              </w:rPr>
              <w:t>real-world</w:t>
            </w:r>
            <w:r w:rsidRPr="00EF10FA">
              <w:rPr>
                <w:lang w:val="en-US"/>
              </w:rPr>
              <w:t xml:space="preserve"> applications that you weave into the text. The content of the Boxes </w:t>
            </w:r>
            <w:proofErr w:type="gramStart"/>
            <w:r w:rsidRPr="00EF10FA">
              <w:rPr>
                <w:lang w:val="en-US"/>
              </w:rPr>
              <w:t>are</w:t>
            </w:r>
            <w:proofErr w:type="gramEnd"/>
            <w:r w:rsidRPr="00EF10FA">
              <w:rPr>
                <w:lang w:val="en-US"/>
              </w:rPr>
              <w:t xml:space="preserve"> preferably about what students themselves may encounter in their lives. 1 Box is always about an ethical aspect related to the topic of the chapter. </w:t>
            </w:r>
          </w:p>
          <w:p w14:paraId="2D93292E" w14:textId="77777777" w:rsidR="000A459C" w:rsidRPr="00A25D8F" w:rsidRDefault="000A459C">
            <w:pPr>
              <w:pStyle w:val="ListParagraph"/>
              <w:numPr>
                <w:ilvl w:val="1"/>
                <w:numId w:val="21"/>
              </w:numPr>
              <w:rPr>
                <w:lang w:val="en-US"/>
              </w:rPr>
            </w:pPr>
            <w:r w:rsidRPr="00EF10FA">
              <w:rPr>
                <w:lang w:val="en-US"/>
              </w:rPr>
              <w:t>The core content includes examples and case studies: Practical applications for better understanding.</w:t>
            </w:r>
          </w:p>
          <w:p w14:paraId="019F9192" w14:textId="0BA56771" w:rsidR="000A459C" w:rsidRPr="00A25D8F" w:rsidRDefault="000A459C" w:rsidP="4C9C4466">
            <w:pPr>
              <w:pStyle w:val="ListParagraph"/>
              <w:numPr>
                <w:ilvl w:val="1"/>
                <w:numId w:val="21"/>
              </w:numPr>
              <w:rPr>
                <w:lang w:val="en-US"/>
              </w:rPr>
            </w:pPr>
            <w:r w:rsidRPr="00EF10FA">
              <w:rPr>
                <w:lang w:val="en-US"/>
              </w:rPr>
              <w:t xml:space="preserve">Core content contains Diagrams, </w:t>
            </w:r>
            <w:r w:rsidR="1061F27C" w:rsidRPr="00EF10FA">
              <w:rPr>
                <w:lang w:val="en-US"/>
              </w:rPr>
              <w:t>charts, or</w:t>
            </w:r>
            <w:r w:rsidRPr="00EF10FA">
              <w:rPr>
                <w:lang w:val="en-US"/>
              </w:rPr>
              <w:t xml:space="preserve"> visuals: To break down complex information. If you can't create your own visuals, indicate in text what kind of images you would like to put in what place. And include the prompt for a generative AI such as Dall-E to create the image. </w:t>
            </w:r>
          </w:p>
          <w:p w14:paraId="61A048EE" w14:textId="77777777" w:rsidR="000A459C" w:rsidRPr="00A25D8F" w:rsidRDefault="000A459C">
            <w:pPr>
              <w:pStyle w:val="ListParagraph"/>
              <w:numPr>
                <w:ilvl w:val="1"/>
                <w:numId w:val="21"/>
              </w:numPr>
              <w:rPr>
                <w:lang w:val="en-US"/>
              </w:rPr>
            </w:pPr>
            <w:r w:rsidRPr="00EF10FA">
              <w:rPr>
                <w:lang w:val="en-US"/>
              </w:rPr>
              <w:t>Discuss common misconceptions: Clarify common misconceptions.</w:t>
            </w:r>
          </w:p>
          <w:p w14:paraId="5D1AC9D2" w14:textId="77777777" w:rsidR="000A459C" w:rsidRPr="00A25D8F" w:rsidRDefault="000A459C">
            <w:pPr>
              <w:pStyle w:val="ListParagraph"/>
              <w:numPr>
                <w:ilvl w:val="1"/>
                <w:numId w:val="21"/>
              </w:numPr>
              <w:rPr>
                <w:lang w:val="en-US"/>
              </w:rPr>
            </w:pPr>
            <w:r w:rsidRPr="00EF10FA">
              <w:rPr>
                <w:lang w:val="en-US"/>
              </w:rPr>
              <w:t>Discussion of the latest developments in relation to optimization in relation to the Sustainable Development Goals (SDGs).</w:t>
            </w:r>
          </w:p>
          <w:p w14:paraId="67BD7027" w14:textId="77777777" w:rsidR="000A459C" w:rsidRPr="00A25D8F" w:rsidRDefault="000A459C">
            <w:pPr>
              <w:pStyle w:val="ListParagraph"/>
              <w:numPr>
                <w:ilvl w:val="0"/>
                <w:numId w:val="21"/>
              </w:numPr>
              <w:rPr>
                <w:lang w:val="en-US"/>
              </w:rPr>
            </w:pPr>
            <w:r w:rsidRPr="00EF10FA">
              <w:rPr>
                <w:lang w:val="en-US"/>
              </w:rPr>
              <w:t>Check questions or quick quizzes: Include correct answers.</w:t>
            </w:r>
          </w:p>
          <w:p w14:paraId="69847377" w14:textId="77777777" w:rsidR="000A459C" w:rsidRPr="00A25D8F" w:rsidRDefault="000A459C">
            <w:pPr>
              <w:pStyle w:val="ListParagraph"/>
              <w:numPr>
                <w:ilvl w:val="0"/>
                <w:numId w:val="21"/>
              </w:numPr>
              <w:rPr>
                <w:lang w:val="en-US"/>
              </w:rPr>
            </w:pPr>
            <w:r w:rsidRPr="00EF10FA">
              <w:rPr>
                <w:lang w:val="en-US"/>
              </w:rPr>
              <w:t>Reference one or more of the resources below for in-depth material.</w:t>
            </w:r>
          </w:p>
          <w:p w14:paraId="194E7A45" w14:textId="77777777" w:rsidR="000A459C" w:rsidRPr="00A25D8F" w:rsidRDefault="000A459C">
            <w:pPr>
              <w:pStyle w:val="ListParagraph"/>
              <w:numPr>
                <w:ilvl w:val="0"/>
                <w:numId w:val="21"/>
              </w:numPr>
              <w:rPr>
                <w:lang w:val="en-US"/>
              </w:rPr>
            </w:pPr>
            <w:r w:rsidRPr="00EF10FA">
              <w:rPr>
                <w:lang w:val="en-US"/>
              </w:rPr>
              <w:t>Also use a search engine to find the most relevant sub-pages within the Internet sources/sites below on the topic of the chapter and use them to develop the chapter.</w:t>
            </w:r>
          </w:p>
          <w:p w14:paraId="72B55AF7" w14:textId="77777777" w:rsidR="000A459C" w:rsidRPr="00A25D8F" w:rsidRDefault="000A459C">
            <w:pPr>
              <w:rPr>
                <w:b/>
                <w:bCs/>
                <w:lang w:val="en-US"/>
              </w:rPr>
            </w:pPr>
            <w:r w:rsidRPr="00EF10FA">
              <w:rPr>
                <w:b/>
                <w:bCs/>
                <w:lang w:val="en-US"/>
              </w:rPr>
              <w:t>Internet sources/sites:</w:t>
            </w:r>
          </w:p>
          <w:p w14:paraId="326FB4E3" w14:textId="33EBAF85" w:rsidR="000A459C" w:rsidRPr="00A25D8F" w:rsidRDefault="000A459C">
            <w:pPr>
              <w:pStyle w:val="ListParagraph"/>
              <w:numPr>
                <w:ilvl w:val="0"/>
                <w:numId w:val="23"/>
              </w:numPr>
              <w:rPr>
                <w:lang w:val="en-US"/>
              </w:rPr>
            </w:pPr>
            <w:r w:rsidRPr="00EF10FA">
              <w:rPr>
                <w:lang w:val="en-US"/>
              </w:rPr>
              <w:t xml:space="preserve">AI for Students: </w:t>
            </w:r>
            <w:hyperlink r:id="rId45">
              <w:r w:rsidRPr="00EF10FA">
                <w:rPr>
                  <w:rStyle w:val="Hyperlink"/>
                  <w:rFonts w:ascii="PT Mono" w:hAnsi="PT Mono"/>
                  <w:sz w:val="16"/>
                  <w:szCs w:val="16"/>
                  <w:lang w:val="en-US"/>
                </w:rPr>
                <w:t>https://aivoorstudenten.nl/</w:t>
              </w:r>
            </w:hyperlink>
            <w:r w:rsidRPr="00EF10FA">
              <w:rPr>
                <w:lang w:val="en-US"/>
              </w:rPr>
              <w:t xml:space="preserve"> (this one Medicine really liked, so this is an important resource)</w:t>
            </w:r>
          </w:p>
          <w:p w14:paraId="027B2563" w14:textId="275B512E" w:rsidR="000A459C" w:rsidRPr="00A25D8F" w:rsidRDefault="000A459C">
            <w:pPr>
              <w:pStyle w:val="ListParagraph"/>
              <w:numPr>
                <w:ilvl w:val="0"/>
                <w:numId w:val="23"/>
              </w:numPr>
              <w:rPr>
                <w:lang w:val="en-US"/>
              </w:rPr>
            </w:pPr>
            <w:r w:rsidRPr="00EF10FA">
              <w:rPr>
                <w:lang w:val="en-US"/>
              </w:rPr>
              <w:t xml:space="preserve">Generative AI in a Nutshell - how to survive and thrive in the age of AI - https://www.youtube.com/watch?v=2IK3DFHRFfw </w:t>
            </w:r>
          </w:p>
          <w:p w14:paraId="4955EDED" w14:textId="1F8E9712" w:rsidR="000A459C" w:rsidRPr="00A25D8F" w:rsidRDefault="000A459C">
            <w:pPr>
              <w:pStyle w:val="ListParagraph"/>
              <w:numPr>
                <w:ilvl w:val="0"/>
                <w:numId w:val="23"/>
              </w:numPr>
              <w:rPr>
                <w:lang w:val="en-US"/>
              </w:rPr>
            </w:pPr>
            <w:r w:rsidRPr="00EF10FA">
              <w:rPr>
                <w:lang w:val="en-US"/>
              </w:rPr>
              <w:t xml:space="preserve">Deep learning materials 3blue1brown: </w:t>
            </w:r>
            <w:hyperlink r:id="rId46">
              <w:r w:rsidRPr="00EF10FA">
                <w:rPr>
                  <w:rStyle w:val="Hyperlink"/>
                  <w:rFonts w:ascii="PT Mono" w:hAnsi="PT Mono"/>
                  <w:sz w:val="16"/>
                  <w:szCs w:val="16"/>
                  <w:lang w:val="en-US"/>
                </w:rPr>
                <w:t>https:</w:t>
              </w:r>
            </w:hyperlink>
            <w:r w:rsidRPr="00EF10FA">
              <w:rPr>
                <w:lang w:val="en-US"/>
              </w:rPr>
              <w:t xml:space="preserve">//www.youtube.com/playlist?list=PLZHQObOWTQDNU6R1_67000Dx_ZCJB-3pi </w:t>
            </w:r>
          </w:p>
          <w:p w14:paraId="00958854" w14:textId="6FDCB53E" w:rsidR="000A459C" w:rsidRPr="00A25D8F" w:rsidRDefault="000A459C">
            <w:pPr>
              <w:pStyle w:val="ListParagraph"/>
              <w:numPr>
                <w:ilvl w:val="0"/>
                <w:numId w:val="23"/>
              </w:numPr>
              <w:rPr>
                <w:lang w:val="en-US"/>
              </w:rPr>
            </w:pPr>
            <w:r w:rsidRPr="00EF10FA">
              <w:rPr>
                <w:lang w:val="en-US"/>
              </w:rPr>
              <w:t xml:space="preserve">AIMES: </w:t>
            </w:r>
            <w:hyperlink r:id="rId47">
              <w:r w:rsidRPr="00EF10FA">
                <w:rPr>
                  <w:rStyle w:val="Hyperlink"/>
                  <w:rFonts w:ascii="PT Mono" w:hAnsi="PT Mono"/>
                  <w:sz w:val="16"/>
                  <w:szCs w:val="16"/>
                  <w:lang w:val="en-US"/>
                </w:rPr>
                <w:t>https://vu.nl/nl/onderwijs/meer-over/de-ai-maturity-in-education-scan-aimes</w:t>
              </w:r>
            </w:hyperlink>
          </w:p>
          <w:p w14:paraId="039B9FDD" w14:textId="0E295E5C" w:rsidR="000A459C" w:rsidRPr="00A25D8F" w:rsidRDefault="000A459C">
            <w:pPr>
              <w:pStyle w:val="ListParagraph"/>
              <w:numPr>
                <w:ilvl w:val="0"/>
                <w:numId w:val="23"/>
              </w:numPr>
              <w:rPr>
                <w:lang w:val="en-US"/>
              </w:rPr>
            </w:pPr>
            <w:r w:rsidRPr="00EF10FA">
              <w:rPr>
                <w:lang w:val="en-US"/>
              </w:rPr>
              <w:t xml:space="preserve">RUG has nice material: </w:t>
            </w:r>
            <w:hyperlink r:id="rId48">
              <w:r w:rsidRPr="00EF10FA">
                <w:rPr>
                  <w:rStyle w:val="Hyperlink"/>
                  <w:rFonts w:ascii="PT Mono" w:hAnsi="PT Mono"/>
                  <w:sz w:val="16"/>
                  <w:szCs w:val="16"/>
                  <w:lang w:val="en-US"/>
                </w:rPr>
                <w:t>https://edusources.nl/materials/2bee669c-264e-461b-af05-2f54351496d1/critical-ai-literacy-e-learning-course</w:t>
              </w:r>
            </w:hyperlink>
          </w:p>
          <w:p w14:paraId="04508E3F" w14:textId="2F75B371" w:rsidR="000A459C" w:rsidRPr="00A25D8F" w:rsidRDefault="000A459C">
            <w:pPr>
              <w:pStyle w:val="ListParagraph"/>
              <w:numPr>
                <w:ilvl w:val="0"/>
                <w:numId w:val="23"/>
              </w:numPr>
              <w:rPr>
                <w:lang w:val="en-US"/>
              </w:rPr>
            </w:pPr>
            <w:hyperlink r:id="rId49">
              <w:r w:rsidRPr="00EF10FA">
                <w:rPr>
                  <w:rStyle w:val="Hyperlink"/>
                  <w:rFonts w:ascii="PT Mono" w:hAnsi="PT Mono"/>
                  <w:sz w:val="16"/>
                  <w:szCs w:val="16"/>
                  <w:lang w:val="en-US"/>
                </w:rPr>
                <w:t>https://teach.cbs.dk/genai-course/</w:t>
              </w:r>
            </w:hyperlink>
            <w:r w:rsidRPr="00EF10FA">
              <w:rPr>
                <w:lang w:val="en-US"/>
              </w:rPr>
              <w:t xml:space="preserve"> from Copenhagen Business School</w:t>
            </w:r>
          </w:p>
          <w:p w14:paraId="216DC544" w14:textId="148F2308" w:rsidR="000A459C" w:rsidRPr="00A25D8F" w:rsidRDefault="000A459C">
            <w:pPr>
              <w:pStyle w:val="ListParagraph"/>
              <w:numPr>
                <w:ilvl w:val="0"/>
                <w:numId w:val="23"/>
              </w:numPr>
              <w:rPr>
                <w:lang w:val="en-US"/>
              </w:rPr>
            </w:pPr>
            <w:proofErr w:type="spellStart"/>
            <w:r w:rsidRPr="00EF10FA">
              <w:rPr>
                <w:lang w:val="en-US"/>
              </w:rPr>
              <w:t>UvA</w:t>
            </w:r>
            <w:proofErr w:type="spellEnd"/>
            <w:r w:rsidRPr="00EF10FA">
              <w:rPr>
                <w:lang w:val="en-US"/>
              </w:rPr>
              <w:t xml:space="preserve"> has a lot of material: </w:t>
            </w:r>
            <w:hyperlink r:id="rId50">
              <w:r w:rsidRPr="00EF10FA">
                <w:rPr>
                  <w:rStyle w:val="Hyperlink"/>
                  <w:rFonts w:ascii="PT Mono" w:hAnsi="PT Mono"/>
                  <w:sz w:val="16"/>
                  <w:szCs w:val="16"/>
                  <w:lang w:val="en-US"/>
                </w:rPr>
                <w:t>https://tlc.uva.nl/en/article/ai-offers-new-possibilities-for-education-and-assessment/</w:t>
              </w:r>
            </w:hyperlink>
          </w:p>
          <w:p w14:paraId="0B3590A5" w14:textId="6EB91C6F" w:rsidR="000A459C" w:rsidRPr="00A25D8F" w:rsidRDefault="000A459C">
            <w:pPr>
              <w:pStyle w:val="ListParagraph"/>
              <w:numPr>
                <w:ilvl w:val="0"/>
                <w:numId w:val="23"/>
              </w:numPr>
              <w:rPr>
                <w:lang w:val="en-US"/>
              </w:rPr>
            </w:pPr>
            <w:hyperlink r:id="rId51">
              <w:r w:rsidRPr="00EF10FA">
                <w:rPr>
                  <w:rStyle w:val="Hyperlink"/>
                  <w:rFonts w:ascii="PT Mono" w:hAnsi="PT Mono"/>
                  <w:sz w:val="16"/>
                  <w:szCs w:val="16"/>
                  <w:lang w:val="en-US"/>
                </w:rPr>
                <w:t>https://www.ai-cursus.nl/</w:t>
              </w:r>
            </w:hyperlink>
            <w:r w:rsidRPr="00EF10FA">
              <w:rPr>
                <w:lang w:val="en-US"/>
              </w:rPr>
              <w:t xml:space="preserve"> The National AI Course</w:t>
            </w:r>
          </w:p>
          <w:p w14:paraId="20FAB7FD" w14:textId="77777777" w:rsidR="000A459C" w:rsidRPr="00A25D8F" w:rsidRDefault="000A459C">
            <w:pPr>
              <w:pStyle w:val="ListParagraph"/>
              <w:numPr>
                <w:ilvl w:val="0"/>
                <w:numId w:val="23"/>
              </w:numPr>
              <w:rPr>
                <w:lang w:val="en-US"/>
              </w:rPr>
            </w:pPr>
            <w:r w:rsidRPr="00EF10FA">
              <w:rPr>
                <w:lang w:val="en-US"/>
              </w:rPr>
              <w:t>Also be sure to use material from VU itself:</w:t>
            </w:r>
          </w:p>
          <w:p w14:paraId="4D711CEB" w14:textId="550B6436" w:rsidR="000A459C" w:rsidRPr="00A25D8F" w:rsidRDefault="000A459C">
            <w:pPr>
              <w:pStyle w:val="ListParagraph"/>
              <w:numPr>
                <w:ilvl w:val="1"/>
                <w:numId w:val="23"/>
              </w:numPr>
              <w:rPr>
                <w:lang w:val="en-US"/>
              </w:rPr>
            </w:pPr>
            <w:r w:rsidRPr="00EF10FA">
              <w:rPr>
                <w:lang w:val="en-US"/>
              </w:rPr>
              <w:t xml:space="preserve">Didactic tips on AI: </w:t>
            </w:r>
            <w:hyperlink r:id="rId52">
              <w:r w:rsidRPr="00EF10FA">
                <w:rPr>
                  <w:rStyle w:val="Hyperlink"/>
                  <w:rFonts w:ascii="PT Mono" w:hAnsi="PT Mono"/>
                  <w:sz w:val="16"/>
                  <w:szCs w:val="16"/>
                  <w:lang w:val="en-US"/>
                </w:rPr>
                <w:t>https://vu.nl/nl/student/tentamens/generatieve-ai-jouw-gebruik-onze-verwachtingen</w:t>
              </w:r>
            </w:hyperlink>
          </w:p>
          <w:p w14:paraId="5322D007" w14:textId="13EC18D2" w:rsidR="000A459C" w:rsidRPr="001B26E4" w:rsidRDefault="000A459C" w:rsidP="00FE2792">
            <w:pPr>
              <w:pStyle w:val="ListParagraph"/>
              <w:numPr>
                <w:ilvl w:val="1"/>
                <w:numId w:val="23"/>
              </w:numPr>
              <w:rPr>
                <w:lang w:val="en-US"/>
              </w:rPr>
            </w:pPr>
            <w:r w:rsidRPr="00EF10FA">
              <w:rPr>
                <w:lang w:val="en-US"/>
              </w:rPr>
              <w:t xml:space="preserve">Connect to these pages: </w:t>
            </w:r>
            <w:hyperlink r:id="rId53">
              <w:r w:rsidRPr="00EF10FA">
                <w:rPr>
                  <w:rStyle w:val="Hyperlink"/>
                  <w:rFonts w:ascii="PT Mono" w:hAnsi="PT Mono"/>
                  <w:sz w:val="16"/>
                  <w:szCs w:val="16"/>
                  <w:lang w:val="en-US"/>
                </w:rPr>
                <w:t>https://vu.nl/nl/onderwijs/meer-over/algemene-vaardigheden</w:t>
              </w:r>
            </w:hyperlink>
          </w:p>
        </w:tc>
      </w:tr>
    </w:tbl>
    <w:p w14:paraId="287F274B" w14:textId="77777777" w:rsidR="000A459C" w:rsidRPr="00A25D8F" w:rsidRDefault="000A459C" w:rsidP="000A459C">
      <w:pPr>
        <w:rPr>
          <w:lang w:val="en-US"/>
        </w:rPr>
      </w:pPr>
    </w:p>
    <w:p w14:paraId="31133499" w14:textId="77777777" w:rsidR="000A459C" w:rsidRPr="00A25D8F" w:rsidRDefault="000A459C" w:rsidP="000A459C">
      <w:pPr>
        <w:pStyle w:val="Bibliography"/>
        <w:rPr>
          <w:lang w:val="en-US"/>
        </w:rPr>
      </w:pPr>
    </w:p>
    <w:p w14:paraId="48D5AEF1" w14:textId="77777777" w:rsidR="000A459C" w:rsidRPr="00A25D8F" w:rsidRDefault="000A459C" w:rsidP="000A459C">
      <w:pPr>
        <w:rPr>
          <w:lang w:val="en-US"/>
        </w:rPr>
      </w:pPr>
      <w:r w:rsidRPr="00EF10FA">
        <w:rPr>
          <w:lang w:val="en-US"/>
        </w:rPr>
        <w:lastRenderedPageBreak/>
        <w:br w:type="page"/>
      </w:r>
    </w:p>
    <w:p w14:paraId="48A539D4" w14:textId="015E51D5" w:rsidR="000A459C" w:rsidRPr="00A25D8F" w:rsidRDefault="000A459C" w:rsidP="00435754">
      <w:pPr>
        <w:pStyle w:val="Heading1"/>
        <w:rPr>
          <w:lang w:val="en-US"/>
        </w:rPr>
      </w:pPr>
      <w:bookmarkStart w:id="338" w:name="_Ref199010177"/>
      <w:bookmarkStart w:id="339" w:name="_Ref199010203"/>
      <w:bookmarkStart w:id="340" w:name="_Ref199010576"/>
      <w:bookmarkStart w:id="341" w:name="_Ref199011049"/>
      <w:bookmarkStart w:id="342" w:name="_Toc208677697"/>
      <w:r w:rsidRPr="00EF10FA">
        <w:rPr>
          <w:lang w:val="en-US"/>
        </w:rPr>
        <w:lastRenderedPageBreak/>
        <w:t xml:space="preserve">Language models: what's </w:t>
      </w:r>
      <w:r w:rsidR="580501D7" w:rsidRPr="00EF10FA">
        <w:rPr>
          <w:lang w:val="en-US"/>
        </w:rPr>
        <w:t xml:space="preserve">behind the </w:t>
      </w:r>
      <w:r w:rsidR="6055ECD2" w:rsidRPr="00EF10FA">
        <w:rPr>
          <w:lang w:val="en-US"/>
        </w:rPr>
        <w:t>scene</w:t>
      </w:r>
      <w:r w:rsidR="580501D7" w:rsidRPr="00EF10FA">
        <w:rPr>
          <w:lang w:val="en-US"/>
        </w:rPr>
        <w:t>s</w:t>
      </w:r>
      <w:r w:rsidRPr="00EF10FA">
        <w:rPr>
          <w:lang w:val="en-US"/>
        </w:rPr>
        <w:t xml:space="preserve"> of your generative </w:t>
      </w:r>
      <w:r w:rsidR="00DA5232" w:rsidRPr="00EF10FA">
        <w:rPr>
          <w:lang w:val="en-US"/>
        </w:rPr>
        <w:t>AI</w:t>
      </w:r>
      <w:r w:rsidRPr="00EF10FA">
        <w:rPr>
          <w:lang w:val="en-US"/>
        </w:rPr>
        <w:t xml:space="preserve"> system?</w:t>
      </w:r>
      <w:bookmarkEnd w:id="338"/>
      <w:bookmarkEnd w:id="339"/>
      <w:bookmarkEnd w:id="340"/>
      <w:bookmarkEnd w:id="341"/>
      <w:bookmarkEnd w:id="342"/>
    </w:p>
    <w:p w14:paraId="05A85189" w14:textId="77777777" w:rsidR="000A459C" w:rsidRPr="00A25D8F" w:rsidRDefault="000A459C" w:rsidP="00FB098A">
      <w:pPr>
        <w:pStyle w:val="Steljevoor"/>
        <w:rPr>
          <w:lang w:val="en-US"/>
        </w:rPr>
      </w:pPr>
      <w:r w:rsidRPr="00EF10FA">
        <w:rPr>
          <w:lang w:val="en-US"/>
        </w:rPr>
        <w:t xml:space="preserve">Imagine ... </w:t>
      </w:r>
    </w:p>
    <w:p w14:paraId="254CAE3E" w14:textId="3AF7DDEC" w:rsidR="000A459C" w:rsidRPr="00A25D8F" w:rsidRDefault="343FD69F" w:rsidP="000A459C">
      <w:pPr>
        <w:rPr>
          <w:lang w:val="en-US"/>
        </w:rPr>
      </w:pPr>
      <w:r w:rsidRPr="00EF10FA">
        <w:rPr>
          <w:lang w:val="en-US"/>
        </w:rPr>
        <w:t xml:space="preserve">You are driving a car. It drives smoothly, the navigation works perfectly, and when you talk, it answers. Still, you would </w:t>
      </w:r>
      <w:r w:rsidR="03EFA8DE" w:rsidRPr="00EF10FA">
        <w:rPr>
          <w:lang w:val="en-US"/>
        </w:rPr>
        <w:t>panic</w:t>
      </w:r>
      <w:r w:rsidRPr="00EF10FA">
        <w:rPr>
          <w:lang w:val="en-US"/>
        </w:rPr>
        <w:t xml:space="preserve"> when something goes wrong</w:t>
      </w:r>
      <w:r w:rsidR="5431E715" w:rsidRPr="00EF10FA">
        <w:rPr>
          <w:lang w:val="en-US"/>
        </w:rPr>
        <w:t>, and</w:t>
      </w:r>
      <w:r w:rsidRPr="00EF10FA">
        <w:rPr>
          <w:lang w:val="en-US"/>
        </w:rPr>
        <w:t xml:space="preserve"> you have no idea how the system works. This is </w:t>
      </w:r>
      <w:r w:rsidR="5817C124" w:rsidRPr="00EF10FA">
        <w:rPr>
          <w:lang w:val="en-US"/>
        </w:rPr>
        <w:t>precisely</w:t>
      </w:r>
      <w:r w:rsidRPr="00EF10FA">
        <w:rPr>
          <w:lang w:val="en-US"/>
        </w:rPr>
        <w:t xml:space="preserve"> what many people experience with generative AI. You use ChatGPT, </w:t>
      </w:r>
      <w:r w:rsidR="3DE3958C" w:rsidRPr="00EF10FA">
        <w:rPr>
          <w:lang w:val="en-US"/>
        </w:rPr>
        <w:t xml:space="preserve">DALL-E </w:t>
      </w:r>
      <w:r w:rsidRPr="00EF10FA">
        <w:rPr>
          <w:lang w:val="en-US"/>
        </w:rPr>
        <w:t>or Copilot to generate texts, images or ideas, but the underlying technology feels like a mysterious black box. In this chapter</w:t>
      </w:r>
      <w:r w:rsidR="6DCA8461" w:rsidRPr="00EF10FA">
        <w:rPr>
          <w:lang w:val="en-US"/>
        </w:rPr>
        <w:t xml:space="preserve">, we </w:t>
      </w:r>
      <w:r w:rsidR="00673B6F" w:rsidRPr="00EF10FA">
        <w:rPr>
          <w:lang w:val="en-US"/>
        </w:rPr>
        <w:t>look</w:t>
      </w:r>
      <w:r w:rsidR="6DCA8461" w:rsidRPr="00EF10FA">
        <w:rPr>
          <w:lang w:val="en-US"/>
        </w:rPr>
        <w:t xml:space="preserve"> inside it</w:t>
      </w:r>
      <w:r w:rsidRPr="00EF10FA">
        <w:rPr>
          <w:lang w:val="en-US"/>
        </w:rPr>
        <w:t xml:space="preserve">. Because deploying AI consciously, ethically and effectively requires an understanding of </w:t>
      </w:r>
      <w:r w:rsidR="2E564830" w:rsidRPr="00EF10FA">
        <w:rPr>
          <w:lang w:val="en-US"/>
        </w:rPr>
        <w:t xml:space="preserve">exactly </w:t>
      </w:r>
      <w:r w:rsidRPr="00EF10FA">
        <w:rPr>
          <w:lang w:val="en-US"/>
        </w:rPr>
        <w:t xml:space="preserve">how it works </w:t>
      </w:r>
      <w:r w:rsidR="05D11D97" w:rsidRPr="00EF10FA">
        <w:rPr>
          <w:lang w:val="en-US"/>
        </w:rPr>
        <w:t xml:space="preserve">and why it sometimes seems so </w:t>
      </w:r>
      <w:r w:rsidR="317888BF" w:rsidRPr="00EF10FA">
        <w:rPr>
          <w:lang w:val="en-US"/>
        </w:rPr>
        <w:t>‘</w:t>
      </w:r>
      <w:r w:rsidR="05D11D97" w:rsidRPr="00EF10FA">
        <w:rPr>
          <w:lang w:val="en-US"/>
        </w:rPr>
        <w:t>human</w:t>
      </w:r>
      <w:r w:rsidR="76B8FB7D" w:rsidRPr="00EF10FA">
        <w:rPr>
          <w:lang w:val="en-US"/>
        </w:rPr>
        <w:t>’</w:t>
      </w:r>
      <w:r w:rsidRPr="00EF10FA">
        <w:rPr>
          <w:lang w:val="en-US"/>
        </w:rPr>
        <w:t xml:space="preserve">. Like a driver who knows how an engine works, you will soon be able to deal critically with AI, even when it gets stuck, fantasizes or displays undesirable </w:t>
      </w:r>
      <w:proofErr w:type="spellStart"/>
      <w:r w:rsidR="1FE9F2B0" w:rsidRPr="00EF10FA">
        <w:rPr>
          <w:lang w:val="en-US"/>
        </w:rPr>
        <w:t>behaviour</w:t>
      </w:r>
      <w:proofErr w:type="spellEnd"/>
      <w:r w:rsidRPr="00EF10FA">
        <w:rPr>
          <w:lang w:val="en-US"/>
        </w:rPr>
        <w:t>.</w:t>
      </w:r>
    </w:p>
    <w:p w14:paraId="09C54037" w14:textId="77777777" w:rsidR="000A459C" w:rsidRPr="00A25D8F" w:rsidRDefault="000A459C" w:rsidP="00435754">
      <w:pPr>
        <w:pStyle w:val="Heading2"/>
        <w:rPr>
          <w:lang w:val="en-US"/>
        </w:rPr>
      </w:pPr>
      <w:bookmarkStart w:id="343" w:name="_Toc199509601"/>
      <w:bookmarkStart w:id="344" w:name="_Toc199514102"/>
      <w:bookmarkStart w:id="345" w:name="_Toc199586386"/>
      <w:bookmarkStart w:id="346" w:name="_Toc199590160"/>
      <w:bookmarkStart w:id="347" w:name="_Toc199509602"/>
      <w:bookmarkStart w:id="348" w:name="_Toc199514103"/>
      <w:bookmarkStart w:id="349" w:name="_Toc199586387"/>
      <w:bookmarkStart w:id="350" w:name="_Toc199590161"/>
      <w:bookmarkStart w:id="351" w:name="_Toc208677698"/>
      <w:bookmarkEnd w:id="343"/>
      <w:bookmarkEnd w:id="344"/>
      <w:bookmarkEnd w:id="345"/>
      <w:bookmarkEnd w:id="346"/>
      <w:bookmarkEnd w:id="347"/>
      <w:bookmarkEnd w:id="348"/>
      <w:bookmarkEnd w:id="349"/>
      <w:bookmarkEnd w:id="350"/>
      <w:r w:rsidRPr="00EF10FA">
        <w:rPr>
          <w:lang w:val="en-US"/>
        </w:rPr>
        <w:t>Different forms of AI and their connection</w:t>
      </w:r>
      <w:bookmarkEnd w:id="351"/>
    </w:p>
    <w:p w14:paraId="6F3D4097" w14:textId="7BFA44EE" w:rsidR="000A459C" w:rsidRPr="00A25D8F" w:rsidRDefault="000A459C" w:rsidP="4C9C4466">
      <w:pPr>
        <w:rPr>
          <w:lang w:val="en-US"/>
        </w:rPr>
      </w:pPr>
      <w:r w:rsidRPr="00EF10FA">
        <w:rPr>
          <w:lang w:val="en-US"/>
        </w:rPr>
        <w:t xml:space="preserve">The term artificial intelligence is often used as a catch-all term, </w:t>
      </w:r>
      <w:proofErr w:type="gramStart"/>
      <w:r w:rsidRPr="00EF10FA">
        <w:rPr>
          <w:lang w:val="en-US"/>
        </w:rPr>
        <w:t xml:space="preserve">but in </w:t>
      </w:r>
      <w:r w:rsidR="00673B6F" w:rsidRPr="00EF10FA">
        <w:rPr>
          <w:lang w:val="en-US"/>
        </w:rPr>
        <w:t>reality,</w:t>
      </w:r>
      <w:r w:rsidRPr="00EF10FA">
        <w:rPr>
          <w:lang w:val="en-US"/>
        </w:rPr>
        <w:t xml:space="preserve"> it</w:t>
      </w:r>
      <w:proofErr w:type="gramEnd"/>
      <w:r w:rsidRPr="00EF10FA">
        <w:rPr>
          <w:lang w:val="en-US"/>
        </w:rPr>
        <w:t xml:space="preserve"> encompasses a wide range of technologies with diverse characteristics and applications. </w:t>
      </w:r>
      <w:r w:rsidR="6AE82528" w:rsidRPr="00EF10FA">
        <w:rPr>
          <w:lang w:val="en-US"/>
        </w:rPr>
        <w:t>So</w:t>
      </w:r>
      <w:r w:rsidRPr="00EF10FA">
        <w:rPr>
          <w:lang w:val="en-US"/>
        </w:rPr>
        <w:t xml:space="preserve">, to properly understand how generative AI works, it is important to first </w:t>
      </w:r>
      <w:r w:rsidR="00673B6F" w:rsidRPr="00EF10FA">
        <w:rPr>
          <w:lang w:val="en-US"/>
        </w:rPr>
        <w:t>understand</w:t>
      </w:r>
      <w:r w:rsidRPr="00EF10FA">
        <w:rPr>
          <w:lang w:val="en-US"/>
        </w:rPr>
        <w:t xml:space="preserve"> the broader landscape of AI. </w:t>
      </w:r>
      <w:r w:rsidR="6A25EF91" w:rsidRPr="00EF10FA">
        <w:rPr>
          <w:lang w:val="en-US"/>
        </w:rPr>
        <w:t xml:space="preserve">AI </w:t>
      </w:r>
      <w:r w:rsidRPr="00EF10FA">
        <w:rPr>
          <w:lang w:val="en-US"/>
        </w:rPr>
        <w:t>refers to systems that can perform tasks that normally require human intelligence. Think</w:t>
      </w:r>
      <w:r w:rsidR="6ECE17D7" w:rsidRPr="00EF10FA">
        <w:rPr>
          <w:lang w:val="en-US"/>
        </w:rPr>
        <w:t xml:space="preserve"> of</w:t>
      </w:r>
      <w:r w:rsidRPr="00EF10FA">
        <w:rPr>
          <w:lang w:val="en-US"/>
        </w:rPr>
        <w:t xml:space="preserve"> reasoning, learning, planning, recognizing speech or images, and even generating new content such as text or images</w:t>
      </w:r>
      <w:r w:rsidR="00D209F5">
        <w:rPr>
          <w:lang w:val="en-US"/>
        </w:rPr>
        <w:t xml:space="preserve"> </w:t>
      </w:r>
      <w:r w:rsidRPr="00EF10FA">
        <w:rPr>
          <w:lang w:val="en-US"/>
        </w:rPr>
        <w:fldChar w:fldCharType="begin"/>
      </w:r>
      <w:r w:rsidRPr="00EF10FA">
        <w:rPr>
          <w:lang w:val="en-US"/>
        </w:rPr>
        <w:instrText xml:space="preserve"> ADDIN ZOTERO_ITEM CSL_CITATION {"citationID":"KsiVAQkP","properties":{"formattedCitation":"(Russell &amp; Norvig, 2016)","plainCitation":"(Russell &amp; Norvig, 2016)","noteIndex":0},"citationItems":[{"id":16871,"uris":["http://zotero.org/users/1688/items/VJMHDUMF"],"itemData":{"id":16871,"type":"book","event-place":"Malaysia","publisher":"Pearson Education Limited","publisher-place":"Malaysia","title":"Artificial Intelligence: A Modern Approach","author":[{"family":"Russell","given":"S. J."},{"family":"Norvig","given":"P."}],"issued":{"date-parts":[["2016"]]}}}],"schema":"https://github.com/citation-style-language/schema/raw/master/csl-citation.json"} </w:instrText>
      </w:r>
      <w:r w:rsidRPr="00EF10FA">
        <w:rPr>
          <w:lang w:val="en-US"/>
        </w:rPr>
        <w:fldChar w:fldCharType="separate"/>
      </w:r>
      <w:r w:rsidR="00D472ED">
        <w:rPr>
          <w:lang w:val="en-US"/>
        </w:rPr>
        <w:t>(Russell &amp; Norvig, 2016)</w:t>
      </w:r>
      <w:r w:rsidRPr="00EF10FA">
        <w:rPr>
          <w:lang w:val="en-US"/>
        </w:rPr>
        <w:fldChar w:fldCharType="end"/>
      </w:r>
      <w:r w:rsidR="00D209F5">
        <w:rPr>
          <w:lang w:val="en-US"/>
        </w:rPr>
        <w:t>.</w:t>
      </w:r>
    </w:p>
    <w:p w14:paraId="1BE3CD0E" w14:textId="42F55041" w:rsidR="000A459C" w:rsidRPr="00A25D8F" w:rsidRDefault="000A459C" w:rsidP="00435754">
      <w:pPr>
        <w:pStyle w:val="Boxheading"/>
        <w:rPr>
          <w:lang w:val="en-US"/>
        </w:rPr>
      </w:pPr>
      <w:bookmarkStart w:id="352" w:name="_Toc198722235"/>
      <w:bookmarkStart w:id="353" w:name="_Toc199584998"/>
      <w:bookmarkStart w:id="354" w:name="_Toc198711536"/>
      <w:bookmarkStart w:id="355" w:name="_Toc199525340"/>
      <w:bookmarkStart w:id="356" w:name="_Toc208671253"/>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4</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1</w:t>
      </w:r>
      <w:r w:rsidR="00E73285">
        <w:rPr>
          <w:lang w:val="en-US"/>
        </w:rPr>
        <w:fldChar w:fldCharType="end"/>
      </w:r>
      <w:r w:rsidR="497375F9" w:rsidRPr="00EF10FA">
        <w:rPr>
          <w:lang w:val="en-US"/>
        </w:rPr>
        <w:t xml:space="preserve"> </w:t>
      </w:r>
      <w:r w:rsidR="006B06BB" w:rsidRPr="00EF10FA">
        <w:rPr>
          <w:lang w:val="en-US"/>
        </w:rPr>
        <w:t>-</w:t>
      </w:r>
      <w:r w:rsidR="497375F9" w:rsidRPr="00EF10FA">
        <w:rPr>
          <w:lang w:val="en-US"/>
        </w:rPr>
        <w:t xml:space="preserve"> </w:t>
      </w:r>
      <w:r w:rsidRPr="00EF10FA">
        <w:rPr>
          <w:lang w:val="en-US"/>
        </w:rPr>
        <w:t>Animation on the technology behind generative AI</w:t>
      </w:r>
      <w:bookmarkEnd w:id="352"/>
      <w:bookmarkEnd w:id="353"/>
      <w:bookmarkEnd w:id="354"/>
      <w:bookmarkEnd w:id="355"/>
      <w:bookmarkEnd w:id="356"/>
    </w:p>
    <w:p w14:paraId="0D3E50A8" w14:textId="2D34407F" w:rsidR="000A459C" w:rsidRPr="00A25D8F" w:rsidRDefault="000A459C" w:rsidP="00CB59C8">
      <w:pPr>
        <w:pStyle w:val="Boxtext"/>
        <w:rPr>
          <w:lang w:val="en-US"/>
        </w:rPr>
      </w:pPr>
      <w:r w:rsidRPr="00EF10FA">
        <w:rPr>
          <w:lang w:val="en-US"/>
        </w:rPr>
        <w:t>Want a 15-minute overview of the techniques, capabilities</w:t>
      </w:r>
      <w:r w:rsidR="0502D08B" w:rsidRPr="00EF10FA">
        <w:rPr>
          <w:lang w:val="en-US"/>
        </w:rPr>
        <w:t>,</w:t>
      </w:r>
      <w:r w:rsidRPr="00EF10FA">
        <w:rPr>
          <w:lang w:val="en-US"/>
        </w:rPr>
        <w:t xml:space="preserve"> and limitations of generative AI? Then watch this video by Henrik Kniberg on </w:t>
      </w:r>
      <w:proofErr w:type="spellStart"/>
      <w:r w:rsidRPr="00EF10FA">
        <w:rPr>
          <w:lang w:val="en-US"/>
        </w:rPr>
        <w:t>Youtube</w:t>
      </w:r>
      <w:proofErr w:type="spellEnd"/>
      <w:r w:rsidRPr="00EF10FA">
        <w:rPr>
          <w:lang w:val="en-US"/>
        </w:rPr>
        <w:t xml:space="preserve"> </w:t>
      </w:r>
      <w:hyperlink r:id="rId54" w:history="1">
        <w:r w:rsidRPr="00EF10FA">
          <w:rPr>
            <w:rStyle w:val="Hyperlink"/>
            <w:lang w:val="en-US"/>
          </w:rPr>
          <w:t>Generative AI in a Nutshell - how to survive and thrive in the age of AI</w:t>
        </w:r>
      </w:hyperlink>
      <w:r w:rsidR="7199E259" w:rsidRPr="00EF10FA">
        <w:rPr>
          <w:lang w:val="en-US"/>
        </w:rPr>
        <w:t>.</w:t>
      </w:r>
      <w:r w:rsidR="00BA0426" w:rsidRPr="00A25D8F">
        <w:rPr>
          <w:lang w:val="en-US"/>
        </w:rPr>
        <w:br/>
      </w:r>
      <w:r w:rsidRPr="00A25D8F">
        <w:rPr>
          <w:lang w:val="en-US"/>
        </w:rPr>
        <w:br/>
      </w:r>
      <w:r w:rsidRPr="00A25D8F">
        <w:rPr>
          <w:noProof/>
          <w:lang w:val="en-US"/>
        </w:rPr>
        <w:drawing>
          <wp:inline distT="0" distB="0" distL="0" distR="0" wp14:anchorId="7E96DA2C" wp14:editId="394AAAA5">
            <wp:extent cx="4556098" cy="2215962"/>
            <wp:effectExtent l="0" t="0" r="3810" b="0"/>
            <wp:docPr id="313298882" name="Picture 1" descr="A whiteboard with text and images&#10;&#10;AI-generated content may be incorrect.">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98882" name="Picture 1" descr="A whiteboard with text and images&#10;&#10;AI-generated content may be incorrect.">
                      <a:hlinkClick r:id="rId54"/>
                    </pic:cNvPr>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31444" cy="2252608"/>
                    </a:xfrm>
                    <a:prstGeom prst="rect">
                      <a:avLst/>
                    </a:prstGeom>
                  </pic:spPr>
                </pic:pic>
              </a:graphicData>
            </a:graphic>
          </wp:inline>
        </w:drawing>
      </w:r>
    </w:p>
    <w:p w14:paraId="2AA8E3D9" w14:textId="338B48E4" w:rsidR="000A459C" w:rsidRPr="00A25D8F" w:rsidRDefault="00C569F0" w:rsidP="00C569F0">
      <w:pPr>
        <w:pStyle w:val="Boxtext"/>
        <w:rPr>
          <w:lang w:val="en-US"/>
        </w:rPr>
      </w:pPr>
      <w:bookmarkStart w:id="357" w:name="_Toc208673942"/>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4</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1</w:t>
      </w:r>
      <w:r w:rsidR="001D5D1F">
        <w:rPr>
          <w:lang w:val="en-US"/>
        </w:rPr>
        <w:fldChar w:fldCharType="end"/>
      </w:r>
      <w:r w:rsidRPr="00EF10FA">
        <w:rPr>
          <w:lang w:val="en-US"/>
        </w:rPr>
        <w:t xml:space="preserve"> </w:t>
      </w:r>
      <w:r w:rsidR="343FD69F" w:rsidRPr="00EF10FA">
        <w:rPr>
          <w:lang w:val="en-US"/>
        </w:rPr>
        <w:t xml:space="preserve">Overview of the animation of </w:t>
      </w:r>
      <w:r w:rsidR="7DEDEDA9" w:rsidRPr="00EF10FA">
        <w:rPr>
          <w:lang w:val="en-US"/>
        </w:rPr>
        <w:t>‘</w:t>
      </w:r>
      <w:r w:rsidR="343FD69F" w:rsidRPr="00EF10FA">
        <w:rPr>
          <w:lang w:val="en-US"/>
        </w:rPr>
        <w:t>Generative AI in a nutshell</w:t>
      </w:r>
      <w:r w:rsidR="1010B804" w:rsidRPr="00EF10FA">
        <w:rPr>
          <w:lang w:val="en-US"/>
        </w:rPr>
        <w:t>’</w:t>
      </w:r>
      <w:r w:rsidR="3A37AE2A" w:rsidRPr="00EF10FA">
        <w:rPr>
          <w:lang w:val="en-US"/>
        </w:rPr>
        <w:t xml:space="preserve"> </w:t>
      </w:r>
      <w:r w:rsidR="343FD69F" w:rsidRPr="00EF10FA">
        <w:rPr>
          <w:lang w:val="en-US"/>
        </w:rPr>
        <w:t xml:space="preserve">by Henrik Kniberg </w:t>
      </w:r>
      <w:r w:rsidR="343FD69F" w:rsidRPr="00EF10FA">
        <w:rPr>
          <w:lang w:val="en-US"/>
        </w:rPr>
        <w:fldChar w:fldCharType="begin"/>
      </w:r>
      <w:r w:rsidR="343FD69F" w:rsidRPr="00EF10FA">
        <w:rPr>
          <w:lang w:val="en-US"/>
        </w:rPr>
        <w:instrText xml:space="preserve"> ADDIN ZOTERO_ITEM CSL_CITATION {"citationID":"miilnHT0","properties":{"formattedCitation":"(2024)","plainCitation":"(2024)","noteIndex":0},"citationItems":[{"id":17171,"uris":["http://zotero.org/users/1688/items/9RCGBGUK"],"itemData":{"id":17171,"type":"motion_picture","dimensions":"17:57","source":"YouTube","title":"Generative AI in a Nutshell - how to survive and thrive in the age of AI","URL":"https://www.youtube.com/watch?v=2IK3DFHRFfw","director":[{"family":"Kniberg","given":"Henrik"}],"accessed":{"date-parts":[["2025",5,26]]},"issued":{"date-parts":[["2024",1,20]]}},"suppress-author":true}],"schema":"https://github.com/citation-style-language/schema/raw/master/csl-citation.json"} </w:instrText>
      </w:r>
      <w:r w:rsidR="343FD69F" w:rsidRPr="00EF10FA">
        <w:rPr>
          <w:lang w:val="en-US"/>
        </w:rPr>
        <w:fldChar w:fldCharType="separate"/>
      </w:r>
      <w:r w:rsidR="7B453568" w:rsidRPr="00EF10FA">
        <w:rPr>
          <w:lang w:val="en-US"/>
        </w:rPr>
        <w:t>(2024)</w:t>
      </w:r>
      <w:r w:rsidR="343FD69F" w:rsidRPr="00EF10FA">
        <w:rPr>
          <w:lang w:val="en-US"/>
        </w:rPr>
        <w:fldChar w:fldCharType="end"/>
      </w:r>
      <w:r w:rsidR="2C6690B5" w:rsidRPr="00EF10FA">
        <w:rPr>
          <w:lang w:val="en-US"/>
        </w:rPr>
        <w:t>.</w:t>
      </w:r>
      <w:bookmarkEnd w:id="357"/>
    </w:p>
    <w:p w14:paraId="3C8B756C" w14:textId="4B33542C" w:rsidR="000A459C" w:rsidRPr="00A25D8F" w:rsidRDefault="343FD69F" w:rsidP="000A459C">
      <w:pPr>
        <w:rPr>
          <w:lang w:val="en-US"/>
        </w:rPr>
      </w:pPr>
      <w:r w:rsidRPr="00EF10FA">
        <w:rPr>
          <w:lang w:val="en-US"/>
        </w:rPr>
        <w:t xml:space="preserve">We usually distinguish between three main categories of </w:t>
      </w:r>
      <w:r w:rsidR="55FEC505" w:rsidRPr="00EF10FA">
        <w:rPr>
          <w:lang w:val="en-US"/>
        </w:rPr>
        <w:t>AI</w:t>
      </w:r>
      <w:r w:rsidRPr="00EF10FA">
        <w:rPr>
          <w:lang w:val="en-US"/>
        </w:rPr>
        <w:t xml:space="preserve">: symbolic AI, machine learning and generative AI. Symbolic AI, also called "GOFAI" (Good Old-Fashioned AI or weak AI), consists of explicit rules and logic. An example is a chess program that calculates all possible moves through a tree </w:t>
      </w:r>
      <w:r w:rsidRPr="00EF10FA">
        <w:rPr>
          <w:lang w:val="en-US"/>
        </w:rPr>
        <w:lastRenderedPageBreak/>
        <w:t xml:space="preserve">structure and makes the most strategic choice from them. </w:t>
      </w:r>
      <w:r w:rsidR="67CBD134" w:rsidRPr="00EF10FA">
        <w:rPr>
          <w:lang w:val="en-US"/>
        </w:rPr>
        <w:t xml:space="preserve">Symbolic AI </w:t>
      </w:r>
      <w:r w:rsidRPr="00EF10FA">
        <w:rPr>
          <w:lang w:val="en-US"/>
        </w:rPr>
        <w:t xml:space="preserve">simply </w:t>
      </w:r>
      <w:r w:rsidR="67CBD134" w:rsidRPr="00EF10FA">
        <w:rPr>
          <w:lang w:val="en-US"/>
        </w:rPr>
        <w:t xml:space="preserve">follows </w:t>
      </w:r>
      <w:r w:rsidRPr="00EF10FA">
        <w:rPr>
          <w:lang w:val="en-US"/>
        </w:rPr>
        <w:t xml:space="preserve">pre-programmed rules or </w:t>
      </w:r>
      <w:r w:rsidR="2AAABCB5" w:rsidRPr="00EF10FA">
        <w:rPr>
          <w:lang w:val="en-US"/>
        </w:rPr>
        <w:t xml:space="preserve">learns </w:t>
      </w:r>
      <w:r w:rsidRPr="00EF10FA">
        <w:rPr>
          <w:lang w:val="en-US"/>
        </w:rPr>
        <w:t>patterns based on data. This approach was dominant until the late 1980s</w:t>
      </w:r>
      <w:r w:rsidR="00D209F5">
        <w:rPr>
          <w:lang w:val="en-US"/>
        </w:rPr>
        <w:t xml:space="preserve"> </w:t>
      </w:r>
      <w:r w:rsidRPr="00EF10FA">
        <w:rPr>
          <w:lang w:val="en-US"/>
        </w:rPr>
        <w:fldChar w:fldCharType="begin"/>
      </w:r>
      <w:r w:rsidRPr="00EF10FA">
        <w:rPr>
          <w:lang w:val="en-US"/>
        </w:rPr>
        <w:instrText xml:space="preserve"> ADDIN ZOTERO_ITEM CSL_CITATION {"citationID":"nrJLlmGm","properties":{"formattedCitation":"(Crevier, 1993)","plainCitation":"(Crevier, 1993)","noteIndex":0},"citationItems":[{"id":16920,"uris":["http://zotero.org/users/1688/items/G9WLLAG2"],"itemData":{"id":16920,"type":"book","publisher":"Basic Books","title":"AI: The Tumultuous History of the Search for Artificial Intelligence","author":[{"family":"Crevier","given":"D."}],"issued":{"date-parts":[["1993"]]}}}],"schema":"https://github.com/citation-style-language/schema/raw/master/csl-citation.json"} </w:instrText>
      </w:r>
      <w:r w:rsidRPr="00EF10FA">
        <w:rPr>
          <w:lang w:val="en-US"/>
        </w:rPr>
        <w:fldChar w:fldCharType="separate"/>
      </w:r>
      <w:r w:rsidR="00D472ED">
        <w:rPr>
          <w:lang w:val="en-US"/>
        </w:rPr>
        <w:t>(Crevier, 1993)</w:t>
      </w:r>
      <w:r w:rsidRPr="00EF10FA">
        <w:rPr>
          <w:lang w:val="en-US"/>
        </w:rPr>
        <w:fldChar w:fldCharType="end"/>
      </w:r>
      <w:r w:rsidR="467FC61D" w:rsidRPr="00EF10FA">
        <w:rPr>
          <w:lang w:val="en-US"/>
        </w:rPr>
        <w:t xml:space="preserve">. </w:t>
      </w:r>
      <w:r w:rsidR="4A5D061C" w:rsidRPr="00EF10FA">
        <w:rPr>
          <w:lang w:val="en-US"/>
        </w:rPr>
        <w:t xml:space="preserve">Here, </w:t>
      </w:r>
      <w:r w:rsidR="467FC61D" w:rsidRPr="00EF10FA">
        <w:rPr>
          <w:lang w:val="en-US"/>
        </w:rPr>
        <w:t xml:space="preserve">there </w:t>
      </w:r>
      <w:r w:rsidRPr="00EF10FA">
        <w:rPr>
          <w:lang w:val="en-US"/>
        </w:rPr>
        <w:t xml:space="preserve">is </w:t>
      </w:r>
      <w:r w:rsidR="3C3CD8EC" w:rsidRPr="00EF10FA">
        <w:rPr>
          <w:lang w:val="en-US"/>
        </w:rPr>
        <w:t xml:space="preserve">also a </w:t>
      </w:r>
      <w:r w:rsidRPr="00EF10FA">
        <w:rPr>
          <w:lang w:val="en-US"/>
        </w:rPr>
        <w:t xml:space="preserve">difference between </w:t>
      </w:r>
      <w:r w:rsidR="0816D9BA" w:rsidRPr="00EF10FA">
        <w:rPr>
          <w:lang w:val="en-US"/>
        </w:rPr>
        <w:t xml:space="preserve">so-called </w:t>
      </w:r>
      <w:r w:rsidRPr="00EF10FA">
        <w:rPr>
          <w:lang w:val="en-US"/>
        </w:rPr>
        <w:t xml:space="preserve">weak AI and strong AI. Strong AI is a hypothetical concept in which an AI system </w:t>
      </w:r>
      <w:r w:rsidR="3F7B20A3" w:rsidRPr="00EF10FA">
        <w:rPr>
          <w:lang w:val="en-US"/>
        </w:rPr>
        <w:t xml:space="preserve">could </w:t>
      </w:r>
      <w:r w:rsidRPr="00EF10FA">
        <w:rPr>
          <w:lang w:val="en-US"/>
        </w:rPr>
        <w:t xml:space="preserve">possess human-like consciousness and general intelligence. It is also referred to as a general artificial intelligence (AGI). Such a system could not only perform tasks, but also reason, understand, learn and even experience emotions like a human. </w:t>
      </w:r>
      <w:r w:rsidR="5EDA91AE" w:rsidRPr="00EF10FA">
        <w:rPr>
          <w:lang w:val="en-US"/>
        </w:rPr>
        <w:t xml:space="preserve">For now, this is still </w:t>
      </w:r>
      <w:r w:rsidR="5C3AF59B" w:rsidRPr="00EF10FA">
        <w:rPr>
          <w:lang w:val="en-US"/>
        </w:rPr>
        <w:t>a hypothetical future scenario</w:t>
      </w:r>
      <w:r w:rsidR="59AFA948" w:rsidRPr="00EF10FA">
        <w:rPr>
          <w:lang w:val="en-US"/>
        </w:rPr>
        <w:t xml:space="preserve"> if it ever becomes reality</w:t>
      </w:r>
      <w:r w:rsidR="5EDA91AE" w:rsidRPr="00EF10FA">
        <w:rPr>
          <w:lang w:val="en-US"/>
        </w:rPr>
        <w:t xml:space="preserve">. </w:t>
      </w:r>
    </w:p>
    <w:p w14:paraId="2DB5A21B" w14:textId="6365A084" w:rsidR="43023127" w:rsidRPr="00F5177B" w:rsidRDefault="00F5177B" w:rsidP="00F5177B">
      <w:pPr>
        <w:pStyle w:val="Boxtext"/>
      </w:pPr>
      <w:bookmarkStart w:id="358" w:name="_Toc208746603"/>
      <w:proofErr w:type="spellStart"/>
      <w:r>
        <w:t>Viewing</w:t>
      </w:r>
      <w:proofErr w:type="spellEnd"/>
      <w:r>
        <w:t xml:space="preserve"> tip </w:t>
      </w:r>
      <w:fldSimple w:instr=" STYLEREF 1 \s ">
        <w:r w:rsidR="00B251BB">
          <w:rPr>
            <w:noProof/>
          </w:rPr>
          <w:t>4</w:t>
        </w:r>
      </w:fldSimple>
      <w:r w:rsidR="00B251BB">
        <w:noBreakHyphen/>
      </w:r>
      <w:fldSimple w:instr=" SEQ Viewing_tip \* ARABIC \s 1 ">
        <w:r w:rsidR="00B251BB">
          <w:rPr>
            <w:noProof/>
          </w:rPr>
          <w:t>1</w:t>
        </w:r>
      </w:fldSimple>
      <w:r w:rsidR="43023127" w:rsidRPr="00EF10FA">
        <w:rPr>
          <w:lang w:val="en-US"/>
        </w:rPr>
        <w:t xml:space="preserve">: Want to see an example of how a strictly programmed system takes the rules too literally? Then watch the movie </w:t>
      </w:r>
      <w:hyperlink r:id="rId56" w:history="1">
        <w:r w:rsidR="43023127" w:rsidRPr="009B6B53">
          <w:rPr>
            <w:rStyle w:val="Hyperlink"/>
            <w:rFonts w:ascii="Aptos" w:hAnsi="Aptos" w:cs="Aptos"/>
            <w:lang w:val="en-US"/>
          </w:rPr>
          <w:t>Avengers: Age of Ultron</w:t>
        </w:r>
      </w:hyperlink>
      <w:r w:rsidR="00D209F5">
        <w:rPr>
          <w:lang w:val="en-US"/>
        </w:rPr>
        <w:t xml:space="preserve"> </w:t>
      </w:r>
      <w:r w:rsidR="43023127" w:rsidRPr="00EF10FA">
        <w:rPr>
          <w:lang w:val="en-US"/>
        </w:rPr>
        <w:t>(2015), in which the AI Ultron gets out of control by interpreting the mission to protect humanity too rigidly.</w:t>
      </w:r>
      <w:bookmarkEnd w:id="358"/>
    </w:p>
    <w:p w14:paraId="4D248BDF" w14:textId="77777777" w:rsidR="000A459C" w:rsidRPr="00A25D8F" w:rsidRDefault="000A459C" w:rsidP="000A459C">
      <w:pPr>
        <w:rPr>
          <w:lang w:val="en-US"/>
        </w:rPr>
      </w:pPr>
      <w:r w:rsidRPr="00EF10FA">
        <w:rPr>
          <w:noProof/>
          <w:lang w:val="en-US"/>
        </w:rPr>
        <w:drawing>
          <wp:inline distT="0" distB="0" distL="0" distR="0" wp14:anchorId="44B4F322" wp14:editId="1611FA44">
            <wp:extent cx="5760720" cy="4551045"/>
            <wp:effectExtent l="0" t="0" r="5080" b="0"/>
            <wp:docPr id="1775367565" name="Picture 1"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551045"/>
                    </a:xfrm>
                    <a:prstGeom prst="rect">
                      <a:avLst/>
                    </a:prstGeom>
                  </pic:spPr>
                </pic:pic>
              </a:graphicData>
            </a:graphic>
          </wp:inline>
        </w:drawing>
      </w:r>
    </w:p>
    <w:p w14:paraId="0E16C979" w14:textId="044CAE88" w:rsidR="000A459C" w:rsidRPr="00A25D8F" w:rsidRDefault="0033363B" w:rsidP="0033363B">
      <w:pPr>
        <w:pStyle w:val="Caption"/>
        <w:rPr>
          <w:lang w:val="en-US"/>
        </w:rPr>
      </w:pPr>
      <w:bookmarkStart w:id="359" w:name="_Toc208673943"/>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4</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2</w:t>
      </w:r>
      <w:r w:rsidR="001D5D1F">
        <w:rPr>
          <w:lang w:val="en-US"/>
        </w:rPr>
        <w:fldChar w:fldCharType="end"/>
      </w:r>
      <w:r w:rsidR="00C569F0" w:rsidRPr="00EF10FA">
        <w:rPr>
          <w:lang w:val="en-US"/>
        </w:rPr>
        <w:t xml:space="preserve"> </w:t>
      </w:r>
      <w:r w:rsidR="00931A4E">
        <w:rPr>
          <w:lang w:val="en-US"/>
        </w:rPr>
        <w:t>Schematic</w:t>
      </w:r>
      <w:r w:rsidR="000A459C" w:rsidRPr="00EF10FA">
        <w:rPr>
          <w:lang w:val="en-US"/>
        </w:rPr>
        <w:t xml:space="preserve"> of the field of artificial intelligence and generative AI </w:t>
      </w:r>
      <w:r w:rsidR="0056133E" w:rsidRPr="00EF10FA">
        <w:rPr>
          <w:lang w:val="en-US"/>
        </w:rPr>
        <w:t>according to AI for Education</w:t>
      </w:r>
      <w:r w:rsidR="00931A4E">
        <w:rPr>
          <w:lang w:val="en-US"/>
        </w:rPr>
        <w:t xml:space="preserve"> </w:t>
      </w:r>
      <w:r w:rsidR="000A459C" w:rsidRPr="00EF10FA">
        <w:rPr>
          <w:lang w:val="en-US"/>
        </w:rPr>
        <w:fldChar w:fldCharType="begin"/>
      </w:r>
      <w:r w:rsidR="000A459C" w:rsidRPr="00EF10FA">
        <w:rPr>
          <w:lang w:val="en-US"/>
        </w:rPr>
        <w:instrText xml:space="preserve"> ADDIN ZOTERO_ITEM CSL_CITATION {"citationID":"AAbi1ptw","properties":{"formattedCitation":"(AI for Education, 2023)","plainCitation":"(AI for Education, 2023)","noteIndex":0},"citationItems":[{"id":17283,"uris":["http://zotero.org/users/1688/items/VKCQN3PP"],"itemData":{"id":17283,"type":"webpage","abstract":"Generative AI Explainer","container-title":"AI for Education","language":"en-US","title":"Generative AI Explainer","URL":"https://www.aiforeducation.io/ai-resources/generative-ai-explainer","author":[{"family":"AI for Education","given":""}],"accessed":{"date-parts":[["2025",9,2]]},"issued":{"date-parts":[["2023"]]}}}],"schema":"https://github.com/citation-style-language/schema/raw/master/csl-citation.json"} </w:instrText>
      </w:r>
      <w:r w:rsidR="000A459C" w:rsidRPr="00EF10FA">
        <w:rPr>
          <w:lang w:val="en-US"/>
        </w:rPr>
        <w:fldChar w:fldCharType="separate"/>
      </w:r>
      <w:r w:rsidR="00D472ED">
        <w:rPr>
          <w:lang w:val="en-US"/>
        </w:rPr>
        <w:t>(AI for Education, 2023)</w:t>
      </w:r>
      <w:r w:rsidR="000A459C" w:rsidRPr="00EF10FA">
        <w:rPr>
          <w:lang w:val="en-US"/>
        </w:rPr>
        <w:fldChar w:fldCharType="end"/>
      </w:r>
      <w:r w:rsidR="00931A4E">
        <w:rPr>
          <w:lang w:val="en-US"/>
        </w:rPr>
        <w:t>.</w:t>
      </w:r>
      <w:bookmarkEnd w:id="359"/>
    </w:p>
    <w:p w14:paraId="1B3BEA2C" w14:textId="2BA7EADD" w:rsidR="000A459C" w:rsidRPr="00EF10FA" w:rsidRDefault="343FD69F" w:rsidP="694DD5EA">
      <w:pPr>
        <w:rPr>
          <w:lang w:val="en-US"/>
        </w:rPr>
      </w:pPr>
      <w:r w:rsidRPr="00EF10FA">
        <w:rPr>
          <w:lang w:val="en-US"/>
        </w:rPr>
        <w:t xml:space="preserve">With the emergence of machine learning, a subcategory within AI, the approach changed radically. Instead of explicitly programming how a system should decide, models learned to </w:t>
      </w:r>
      <w:r w:rsidR="1857BF1E" w:rsidRPr="00EF10FA">
        <w:rPr>
          <w:lang w:val="en-US"/>
        </w:rPr>
        <w:t>do</w:t>
      </w:r>
      <w:r w:rsidR="4B44F50A" w:rsidRPr="00EF10FA">
        <w:rPr>
          <w:lang w:val="en-US"/>
        </w:rPr>
        <w:t xml:space="preserve"> this </w:t>
      </w:r>
      <w:r w:rsidRPr="00EF10FA">
        <w:rPr>
          <w:lang w:val="en-US"/>
        </w:rPr>
        <w:t xml:space="preserve">themselves based on data. In the process, it became possible to recognize patterns in data without human intervention at every step. Machine learning uses statistical techniques such as linear regression </w:t>
      </w:r>
      <w:r w:rsidR="0EFAEA8D" w:rsidRPr="00EF10FA">
        <w:rPr>
          <w:lang w:val="en-US"/>
        </w:rPr>
        <w:t xml:space="preserve">and </w:t>
      </w:r>
      <w:r w:rsidRPr="00EF10FA">
        <w:rPr>
          <w:lang w:val="en-US"/>
        </w:rPr>
        <w:t>decision trees</w:t>
      </w:r>
      <w:r w:rsidR="00931A4E">
        <w:rPr>
          <w:lang w:val="en-US"/>
        </w:rPr>
        <w:t xml:space="preserve"> </w:t>
      </w:r>
      <w:r w:rsidRPr="00EF10FA">
        <w:rPr>
          <w:lang w:val="en-US"/>
        </w:rPr>
        <w:fldChar w:fldCharType="begin"/>
      </w:r>
      <w:r w:rsidRPr="00EF10FA">
        <w:rPr>
          <w:lang w:val="en-US"/>
        </w:rPr>
        <w:instrText xml:space="preserve"> ADDIN ZOTERO_ITEM CSL_CITATION {"citationID":"H1qSXbrQ","properties":{"formattedCitation":"(T. M. Mitchell, 1997)","plainCitation":"(T. M. Mitchell, 1997)","noteIndex":0},"citationItems":[{"id":16928,"uris":["http://zotero.org/users/1688/items/MIQZA42Z"],"itemData":{"id":16928,"type":"book","publisher":"McGraw-Hill","title":"Machine Learning","author":[{"family":"Mitchell","given":"T. M."}],"issued":{"date-parts":[["1997"]]}}}],"schema":"https://github.com/citation-style-language/schema/raw/master/csl-citation.json"} </w:instrText>
      </w:r>
      <w:r w:rsidRPr="00EF10FA">
        <w:rPr>
          <w:lang w:val="en-US"/>
        </w:rPr>
        <w:fldChar w:fldCharType="separate"/>
      </w:r>
      <w:r w:rsidR="00D472ED">
        <w:rPr>
          <w:lang w:val="en-US"/>
        </w:rPr>
        <w:t>(T. M. Mitchell, 1997)</w:t>
      </w:r>
      <w:r w:rsidRPr="00EF10FA">
        <w:rPr>
          <w:lang w:val="en-US"/>
        </w:rPr>
        <w:fldChar w:fldCharType="end"/>
      </w:r>
      <w:r w:rsidR="00931A4E">
        <w:rPr>
          <w:lang w:val="en-US"/>
        </w:rPr>
        <w:t>.</w:t>
      </w:r>
    </w:p>
    <w:p w14:paraId="64934AD6" w14:textId="21307AAE" w:rsidR="000A459C" w:rsidRPr="00A25D8F" w:rsidRDefault="000A459C" w:rsidP="4C9C4466">
      <w:pPr>
        <w:rPr>
          <w:lang w:val="en-US"/>
        </w:rPr>
      </w:pPr>
      <w:r w:rsidRPr="00EF10FA">
        <w:rPr>
          <w:lang w:val="en-US"/>
        </w:rPr>
        <w:t xml:space="preserve">One step further is deep learning, which uses artificial neural networks with multiple layers. These networks can learn complex patterns previously inaccessible to simpler algorithms. Think of recognizing objects in images or predicting words in a sentence. Deep learning </w:t>
      </w:r>
      <w:r w:rsidR="7327057C" w:rsidRPr="00EF10FA">
        <w:rPr>
          <w:lang w:val="en-US"/>
        </w:rPr>
        <w:t>i</w:t>
      </w:r>
      <w:r w:rsidRPr="00EF10FA">
        <w:rPr>
          <w:lang w:val="en-US"/>
        </w:rPr>
        <w:t>s the backbone of the most advanced AI applications we use today</w:t>
      </w:r>
      <w:r w:rsidR="00931A4E">
        <w:rPr>
          <w:lang w:val="en-US"/>
        </w:rPr>
        <w:t xml:space="preserve"> </w:t>
      </w:r>
      <w:r w:rsidRPr="00EF10FA">
        <w:rPr>
          <w:lang w:val="en-US"/>
        </w:rPr>
        <w:fldChar w:fldCharType="begin"/>
      </w:r>
      <w:r w:rsidRPr="00EF10FA">
        <w:rPr>
          <w:lang w:val="en-US"/>
        </w:rPr>
        <w:instrText xml:space="preserve"> ADDIN ZOTERO_ITEM CSL_CITATION {"citationID":"Bsuzd04H","properties":{"formattedCitation":"(LeCun et al., 2015)","plainCitation":"(LeCun et al., 2015)","noteIndex":0},"citationItems":[{"id":16870,"uris":["http://zotero.org/users/1688/items/RTIND2XS"],"itemData":{"id":16870,"type":"article-journal","container-title":"Nature","issue":"7553","journalAbbreviation":"Nature","page":"436-444","title":"Deep learning","volume":"521","author":[{"family":"LeCun","given":"Y."},{"family":"Bengio","given":"Y."},{"family":"Hinton","given":"G."}],"issued":{"date-parts":[["2015"]]}}}],"schema":"https://github.com/citation-style-language/schema/raw/master/csl-citation.json"} </w:instrText>
      </w:r>
      <w:r w:rsidRPr="00EF10FA">
        <w:rPr>
          <w:lang w:val="en-US"/>
        </w:rPr>
        <w:fldChar w:fldCharType="separate"/>
      </w:r>
      <w:r w:rsidR="00D472ED">
        <w:rPr>
          <w:lang w:val="en-US"/>
        </w:rPr>
        <w:t>(LeCun et al., 2015)</w:t>
      </w:r>
      <w:r w:rsidRPr="00EF10FA">
        <w:rPr>
          <w:lang w:val="en-US"/>
        </w:rPr>
        <w:fldChar w:fldCharType="end"/>
      </w:r>
      <w:r w:rsidR="00931A4E">
        <w:rPr>
          <w:lang w:val="en-US"/>
        </w:rPr>
        <w:t>.</w:t>
      </w:r>
    </w:p>
    <w:p w14:paraId="01AADE12" w14:textId="2D2F0A61" w:rsidR="000A459C" w:rsidRPr="00A25D8F" w:rsidRDefault="000A459C" w:rsidP="00435754">
      <w:pPr>
        <w:pStyle w:val="Boxheading"/>
        <w:rPr>
          <w:lang w:val="en-US"/>
        </w:rPr>
      </w:pPr>
      <w:bookmarkStart w:id="360" w:name="_Toc198722236"/>
      <w:bookmarkStart w:id="361" w:name="_Toc199525341"/>
      <w:bookmarkStart w:id="362" w:name="_Toc199584999"/>
      <w:bookmarkStart w:id="363" w:name="_Toc208671254"/>
      <w:r w:rsidRPr="00EF10FA">
        <w:rPr>
          <w:lang w:val="en-US"/>
        </w:rPr>
        <w:lastRenderedPageBreak/>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4</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2</w:t>
      </w:r>
      <w:r w:rsidR="00E73285">
        <w:rPr>
          <w:lang w:val="en-US"/>
        </w:rPr>
        <w:fldChar w:fldCharType="end"/>
      </w:r>
      <w:r w:rsidR="537DAF46" w:rsidRPr="00EF10FA">
        <w:rPr>
          <w:lang w:val="en-US"/>
        </w:rPr>
        <w:t xml:space="preserve"> </w:t>
      </w:r>
      <w:r w:rsidR="006B06BB" w:rsidRPr="00EF10FA">
        <w:rPr>
          <w:lang w:val="en-US"/>
        </w:rPr>
        <w:t>-</w:t>
      </w:r>
      <w:r w:rsidR="537DAF46" w:rsidRPr="00EF10FA">
        <w:rPr>
          <w:lang w:val="en-US"/>
        </w:rPr>
        <w:t xml:space="preserve"> </w:t>
      </w:r>
      <w:r w:rsidRPr="00EF10FA">
        <w:rPr>
          <w:lang w:val="en-US"/>
        </w:rPr>
        <w:t>Algorithms</w:t>
      </w:r>
      <w:bookmarkEnd w:id="360"/>
      <w:bookmarkEnd w:id="361"/>
      <w:bookmarkEnd w:id="362"/>
      <w:bookmarkEnd w:id="363"/>
    </w:p>
    <w:p w14:paraId="1316025A" w14:textId="42E06B31" w:rsidR="000A459C" w:rsidRPr="00A25D8F" w:rsidRDefault="343FD69F" w:rsidP="00CB59C8">
      <w:pPr>
        <w:pStyle w:val="Boxtext"/>
        <w:rPr>
          <w:lang w:val="en-US"/>
        </w:rPr>
      </w:pPr>
      <w:r w:rsidRPr="00EF10FA">
        <w:rPr>
          <w:lang w:val="en-US"/>
        </w:rPr>
        <w:t xml:space="preserve">In popular scientific and public discussion, </w:t>
      </w:r>
      <w:r w:rsidR="287C5003" w:rsidRPr="00EF10FA">
        <w:rPr>
          <w:lang w:val="en-US"/>
        </w:rPr>
        <w:t xml:space="preserve">all kinds of </w:t>
      </w:r>
      <w:r w:rsidR="07EBE3D1" w:rsidRPr="00EF10FA">
        <w:rPr>
          <w:lang w:val="en-US"/>
        </w:rPr>
        <w:t xml:space="preserve">words </w:t>
      </w:r>
      <w:r w:rsidRPr="00EF10FA">
        <w:rPr>
          <w:lang w:val="en-US"/>
        </w:rPr>
        <w:t xml:space="preserve">are used interchangeably when it comes to </w:t>
      </w:r>
      <w:r w:rsidR="2AC911F0" w:rsidRPr="00EF10FA">
        <w:rPr>
          <w:lang w:val="en-US"/>
        </w:rPr>
        <w:t>AI</w:t>
      </w:r>
      <w:r w:rsidR="70B28663" w:rsidRPr="00EF10FA">
        <w:rPr>
          <w:lang w:val="en-US"/>
        </w:rPr>
        <w:t>,</w:t>
      </w:r>
      <w:r w:rsidR="2AC911F0" w:rsidRPr="00EF10FA">
        <w:rPr>
          <w:lang w:val="en-US"/>
        </w:rPr>
        <w:t xml:space="preserve"> </w:t>
      </w:r>
      <w:r w:rsidRPr="00EF10FA">
        <w:rPr>
          <w:lang w:val="en-US"/>
        </w:rPr>
        <w:t xml:space="preserve">causing </w:t>
      </w:r>
      <w:r w:rsidR="247F7E49" w:rsidRPr="00EF10FA">
        <w:rPr>
          <w:lang w:val="en-US"/>
        </w:rPr>
        <w:t>confusion</w:t>
      </w:r>
      <w:r w:rsidRPr="00EF10FA">
        <w:rPr>
          <w:lang w:val="en-US"/>
        </w:rPr>
        <w:t xml:space="preserve">. </w:t>
      </w:r>
      <w:r w:rsidR="64A1E964" w:rsidRPr="00EF10FA">
        <w:rPr>
          <w:lang w:val="en-US"/>
        </w:rPr>
        <w:t xml:space="preserve">For example, the word: </w:t>
      </w:r>
      <w:r w:rsidRPr="00EF10FA">
        <w:rPr>
          <w:lang w:val="en-US"/>
        </w:rPr>
        <w:t xml:space="preserve">algorithm. This term is used </w:t>
      </w:r>
      <w:r w:rsidR="79FD28C0" w:rsidRPr="00EF10FA">
        <w:rPr>
          <w:lang w:val="en-US"/>
        </w:rPr>
        <w:t>in different</w:t>
      </w:r>
      <w:r w:rsidR="798C5F91" w:rsidRPr="00EF10FA">
        <w:rPr>
          <w:lang w:val="en-US"/>
        </w:rPr>
        <w:t xml:space="preserve"> ways, </w:t>
      </w:r>
      <w:r w:rsidR="79FD28C0" w:rsidRPr="00EF10FA">
        <w:rPr>
          <w:lang w:val="en-US"/>
        </w:rPr>
        <w:t xml:space="preserve">s which </w:t>
      </w:r>
      <w:r w:rsidRPr="00EF10FA">
        <w:rPr>
          <w:lang w:val="en-US"/>
        </w:rPr>
        <w:t xml:space="preserve">is </w:t>
      </w:r>
      <w:r w:rsidR="31F6D5DD" w:rsidRPr="00EF10FA">
        <w:rPr>
          <w:lang w:val="en-US"/>
        </w:rPr>
        <w:t xml:space="preserve">confusing </w:t>
      </w:r>
      <w:r w:rsidRPr="00EF10FA">
        <w:rPr>
          <w:lang w:val="en-US"/>
        </w:rPr>
        <w:t xml:space="preserve">because an algorithm is basically nothing more than a step-by-step process. </w:t>
      </w:r>
      <w:r w:rsidR="0EE23A37" w:rsidRPr="00EF10FA">
        <w:rPr>
          <w:lang w:val="en-US"/>
        </w:rPr>
        <w:t xml:space="preserve">Even </w:t>
      </w:r>
      <w:r w:rsidRPr="00EF10FA">
        <w:rPr>
          <w:lang w:val="en-US"/>
        </w:rPr>
        <w:t xml:space="preserve">adding two numbers follows an algorithm. But even training a language model </w:t>
      </w:r>
      <w:r w:rsidR="7D9C92E1" w:rsidRPr="00EF10FA">
        <w:rPr>
          <w:lang w:val="en-US"/>
        </w:rPr>
        <w:t xml:space="preserve">is done </w:t>
      </w:r>
      <w:r w:rsidRPr="00EF10FA">
        <w:rPr>
          <w:lang w:val="en-US"/>
        </w:rPr>
        <w:t xml:space="preserve">according to an algorithm. Such an algorithm </w:t>
      </w:r>
      <w:r w:rsidR="27C17517" w:rsidRPr="00EF10FA">
        <w:rPr>
          <w:lang w:val="en-US"/>
        </w:rPr>
        <w:t xml:space="preserve">is </w:t>
      </w:r>
      <w:r w:rsidRPr="00EF10FA">
        <w:rPr>
          <w:lang w:val="en-US"/>
        </w:rPr>
        <w:t xml:space="preserve">very </w:t>
      </w:r>
      <w:r w:rsidR="5385A6C5" w:rsidRPr="00EF10FA">
        <w:rPr>
          <w:lang w:val="en-US"/>
        </w:rPr>
        <w:t>complex,</w:t>
      </w:r>
      <w:r w:rsidRPr="00EF10FA">
        <w:rPr>
          <w:lang w:val="en-US"/>
        </w:rPr>
        <w:t xml:space="preserve"> </w:t>
      </w:r>
      <w:r w:rsidR="0F911201" w:rsidRPr="00EF10FA">
        <w:rPr>
          <w:lang w:val="en-US"/>
        </w:rPr>
        <w:t xml:space="preserve">though, </w:t>
      </w:r>
      <w:r w:rsidRPr="00EF10FA">
        <w:rPr>
          <w:lang w:val="en-US"/>
        </w:rPr>
        <w:t xml:space="preserve">and uses a lot of data. A language </w:t>
      </w:r>
      <w:r w:rsidR="51635528" w:rsidRPr="00EF10FA">
        <w:rPr>
          <w:lang w:val="en-US"/>
        </w:rPr>
        <w:t xml:space="preserve">model </w:t>
      </w:r>
      <w:r w:rsidRPr="00EF10FA">
        <w:rPr>
          <w:lang w:val="en-US"/>
        </w:rPr>
        <w:t xml:space="preserve">can then be used again for a new application that </w:t>
      </w:r>
      <w:r w:rsidR="36C5DA72" w:rsidRPr="00EF10FA">
        <w:rPr>
          <w:lang w:val="en-US"/>
        </w:rPr>
        <w:t>once more</w:t>
      </w:r>
      <w:r w:rsidRPr="00EF10FA">
        <w:rPr>
          <w:lang w:val="en-US"/>
        </w:rPr>
        <w:t xml:space="preserve"> has its algorithm, for example a Chat environment, about which more later in chapter</w:t>
      </w:r>
      <w:r w:rsidR="509DE96C" w:rsidRPr="00EF10FA">
        <w:rPr>
          <w:lang w:val="en-US"/>
        </w:rPr>
        <w:t xml:space="preserve"> </w:t>
      </w:r>
      <w:r w:rsidRPr="00EF10FA">
        <w:rPr>
          <w:lang w:val="en-US"/>
        </w:rPr>
        <w:fldChar w:fldCharType="begin"/>
      </w:r>
      <w:r w:rsidRPr="00EF10FA">
        <w:rPr>
          <w:lang w:val="en-US"/>
        </w:rPr>
        <w:instrText>REF _Ref199010594 \r</w:instrText>
      </w:r>
      <w:r w:rsidRPr="00EF10FA">
        <w:rPr>
          <w:lang w:val="en-US"/>
        </w:rPr>
        <w:fldChar w:fldCharType="separate"/>
      </w:r>
      <w:r w:rsidR="414C852B" w:rsidRPr="00EF10FA">
        <w:rPr>
          <w:lang w:val="en-US"/>
        </w:rPr>
        <w:t>5</w:t>
      </w:r>
      <w:r w:rsidRPr="00EF10FA">
        <w:rPr>
          <w:lang w:val="en-US"/>
        </w:rPr>
        <w:fldChar w:fldCharType="end"/>
      </w:r>
      <w:r w:rsidR="509DE96C" w:rsidRPr="00EF10FA">
        <w:rPr>
          <w:lang w:val="en-US"/>
        </w:rPr>
        <w:t>.</w:t>
      </w:r>
    </w:p>
    <w:p w14:paraId="4E64F7CF" w14:textId="6B633F9D" w:rsidR="000A459C" w:rsidRPr="00A25D8F" w:rsidRDefault="1F64C067" w:rsidP="00CB59C8">
      <w:pPr>
        <w:pStyle w:val="Boxtext"/>
        <w:rPr>
          <w:lang w:val="en-US"/>
        </w:rPr>
      </w:pPr>
      <w:r w:rsidRPr="00EF10FA">
        <w:rPr>
          <w:lang w:val="en-US"/>
        </w:rPr>
        <w:t xml:space="preserve">Take </w:t>
      </w:r>
      <w:r w:rsidR="343FD69F" w:rsidRPr="00EF10FA">
        <w:rPr>
          <w:lang w:val="en-US"/>
        </w:rPr>
        <w:t>the statement</w:t>
      </w:r>
      <w:r w:rsidR="09CBDBFD" w:rsidRPr="00EF10FA">
        <w:rPr>
          <w:lang w:val="en-US"/>
        </w:rPr>
        <w:t>:</w:t>
      </w:r>
      <w:r w:rsidR="343FD69F" w:rsidRPr="00EF10FA">
        <w:rPr>
          <w:lang w:val="en-US"/>
        </w:rPr>
        <w:t xml:space="preserve"> "the algorithm causes the users of a social media platform to enter an echo chamber</w:t>
      </w:r>
      <w:r w:rsidR="748BF61A" w:rsidRPr="00EF10FA">
        <w:rPr>
          <w:lang w:val="en-US"/>
        </w:rPr>
        <w:t xml:space="preserve">." This </w:t>
      </w:r>
      <w:r w:rsidR="343FD69F" w:rsidRPr="00EF10FA">
        <w:rPr>
          <w:lang w:val="en-US"/>
        </w:rPr>
        <w:t xml:space="preserve">does not </w:t>
      </w:r>
      <w:r w:rsidR="13065B5D" w:rsidRPr="00EF10FA">
        <w:rPr>
          <w:lang w:val="en-US"/>
        </w:rPr>
        <w:t>necessarily</w:t>
      </w:r>
      <w:r w:rsidR="343FD69F" w:rsidRPr="00EF10FA">
        <w:rPr>
          <w:lang w:val="en-US"/>
        </w:rPr>
        <w:t xml:space="preserve"> say anything about the AI approach used in the system</w:t>
      </w:r>
      <w:r w:rsidR="12EAEA3B" w:rsidRPr="00EF10FA">
        <w:rPr>
          <w:lang w:val="en-US"/>
        </w:rPr>
        <w:t xml:space="preserve">. </w:t>
      </w:r>
      <w:r w:rsidR="343FD69F" w:rsidRPr="00EF10FA">
        <w:rPr>
          <w:lang w:val="en-US"/>
        </w:rPr>
        <w:t xml:space="preserve">But </w:t>
      </w:r>
      <w:r w:rsidR="7FE5F0E6" w:rsidRPr="00EF10FA">
        <w:rPr>
          <w:lang w:val="en-US"/>
        </w:rPr>
        <w:t xml:space="preserve">it </w:t>
      </w:r>
      <w:r w:rsidR="343FD69F" w:rsidRPr="00EF10FA">
        <w:rPr>
          <w:lang w:val="en-US"/>
        </w:rPr>
        <w:t xml:space="preserve">does </w:t>
      </w:r>
      <w:r w:rsidR="1258E698" w:rsidRPr="00EF10FA">
        <w:rPr>
          <w:lang w:val="en-US"/>
        </w:rPr>
        <w:t xml:space="preserve">say something </w:t>
      </w:r>
      <w:r w:rsidR="343FD69F" w:rsidRPr="00EF10FA">
        <w:rPr>
          <w:lang w:val="en-US"/>
        </w:rPr>
        <w:t xml:space="preserve">about how the designers of </w:t>
      </w:r>
      <w:r w:rsidR="23A98C4D" w:rsidRPr="00EF10FA">
        <w:rPr>
          <w:lang w:val="en-US"/>
        </w:rPr>
        <w:t xml:space="preserve">social </w:t>
      </w:r>
      <w:r w:rsidR="343FD69F" w:rsidRPr="00EF10FA">
        <w:rPr>
          <w:lang w:val="en-US"/>
        </w:rPr>
        <w:t>media platforms use the data in the system</w:t>
      </w:r>
      <w:r w:rsidR="675DCB50" w:rsidRPr="00EF10FA">
        <w:rPr>
          <w:lang w:val="en-US"/>
        </w:rPr>
        <w:t xml:space="preserve"> </w:t>
      </w:r>
      <w:r w:rsidR="00A14D2D">
        <w:rPr>
          <w:lang w:val="en-US"/>
        </w:rPr>
        <w:t>-</w:t>
      </w:r>
      <w:r w:rsidR="675DCB50" w:rsidRPr="00EF10FA">
        <w:rPr>
          <w:lang w:val="en-US"/>
        </w:rPr>
        <w:t xml:space="preserve"> </w:t>
      </w:r>
      <w:r w:rsidR="343FD69F" w:rsidRPr="00EF10FA">
        <w:rPr>
          <w:lang w:val="en-US"/>
        </w:rPr>
        <w:t>through an algorithm</w:t>
      </w:r>
      <w:r w:rsidR="1F6DEC9A" w:rsidRPr="00EF10FA">
        <w:rPr>
          <w:lang w:val="en-US"/>
        </w:rPr>
        <w:t xml:space="preserve"> </w:t>
      </w:r>
      <w:r w:rsidR="00A14D2D">
        <w:rPr>
          <w:lang w:val="en-US"/>
        </w:rPr>
        <w:t>-</w:t>
      </w:r>
      <w:r w:rsidR="1F6DEC9A" w:rsidRPr="00EF10FA">
        <w:rPr>
          <w:lang w:val="en-US"/>
        </w:rPr>
        <w:t xml:space="preserve"> </w:t>
      </w:r>
      <w:r w:rsidR="343FD69F" w:rsidRPr="00EF10FA">
        <w:rPr>
          <w:lang w:val="en-US"/>
        </w:rPr>
        <w:t xml:space="preserve">to constantly present the user with new attractive posts. This could be done even without the application of </w:t>
      </w:r>
      <w:proofErr w:type="gramStart"/>
      <w:r w:rsidR="343FD69F" w:rsidRPr="00EF10FA">
        <w:rPr>
          <w:lang w:val="en-US"/>
        </w:rPr>
        <w:t>AI, but</w:t>
      </w:r>
      <w:proofErr w:type="gramEnd"/>
      <w:r w:rsidR="343FD69F" w:rsidRPr="00EF10FA">
        <w:rPr>
          <w:lang w:val="en-US"/>
        </w:rPr>
        <w:t xml:space="preserve"> is probably not very effective.</w:t>
      </w:r>
    </w:p>
    <w:p w14:paraId="1283AB20" w14:textId="30035A37" w:rsidR="000A459C" w:rsidRPr="00A25D8F" w:rsidRDefault="343FD69F" w:rsidP="000A459C">
      <w:pPr>
        <w:rPr>
          <w:lang w:val="en-US"/>
        </w:rPr>
      </w:pPr>
      <w:r w:rsidRPr="00EF10FA">
        <w:rPr>
          <w:lang w:val="en-US"/>
        </w:rPr>
        <w:t xml:space="preserve">Generative AI is a specialized form of deep learning. Instead of just classifying or predicting, generative AI creates new output: text, image, </w:t>
      </w:r>
      <w:r w:rsidR="100EBAD3" w:rsidRPr="00EF10FA">
        <w:rPr>
          <w:lang w:val="en-US"/>
        </w:rPr>
        <w:t>audio, or</w:t>
      </w:r>
      <w:r w:rsidRPr="00EF10FA">
        <w:rPr>
          <w:lang w:val="en-US"/>
        </w:rPr>
        <w:t xml:space="preserve"> video. Systems such as ChatGPT, DALL-E and Google Gemini are models trained on huge amounts of data and can generate original content with that knowledge. Generative AI is thus not only reactive, but also creative: it writes poetry, programs software, creates artwork and simulates conversations</w:t>
      </w:r>
      <w:r w:rsidR="00CF1A54">
        <w:rPr>
          <w:lang w:val="en-US"/>
        </w:rPr>
        <w:t xml:space="preserve"> </w:t>
      </w:r>
      <w:r w:rsidRPr="00EF10FA">
        <w:rPr>
          <w:lang w:val="en-US"/>
        </w:rPr>
        <w:fldChar w:fldCharType="begin"/>
      </w:r>
      <w:r w:rsidRPr="00EF10FA">
        <w:rPr>
          <w:lang w:val="en-US"/>
        </w:rPr>
        <w:instrText xml:space="preserve"> ADDIN ZOTERO_ITEM CSL_CITATION {"citationID":"B7vkYLkl","properties":{"formattedCitation":"(Bender et al., 2021)","plainCitation":"(Bender et al., 2021)","noteIndex":0},"citationItems":[{"id":16885,"uris":["http://zotero.org/users/1688/items/2AVNQ5SQ"],"itemData":{"id":16885,"type":"paper-conference","abstract":"The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USA","ISBN":"978-1-4503-8309-7","page":"610–623","publisher":"Association for Computing Machinery","publisher-place":"New York, NY, USA","source":"ACM Digital Library","title":"On the Dangers of Stochastic Parrots: Can Language Models Be Too Big?","title-short":"On the Dangers of Stochastic Parrots","URL":"https://dl.acm.org/doi/10.1145/3442188.3445922","author":[{"family":"Bender","given":"Emily M."},{"family":"Gebru","given":"Timnit"},{"family":"McMillan-Major","given":"Angelina"},{"family":"Shmitchell","given":"Shmargaret"}],"accessed":{"date-parts":[["2025",4,19]]},"issued":{"date-parts":[["2021"]],"season":"maart"}}}],"schema":"https://github.com/citation-style-language/schema/raw/master/csl-citation.json"} </w:instrText>
      </w:r>
      <w:r w:rsidRPr="00EF10FA">
        <w:rPr>
          <w:lang w:val="en-US"/>
        </w:rPr>
        <w:fldChar w:fldCharType="separate"/>
      </w:r>
      <w:r w:rsidR="00D472ED">
        <w:rPr>
          <w:lang w:val="en-US"/>
        </w:rPr>
        <w:t>(Bender et al., 2021)</w:t>
      </w:r>
      <w:r w:rsidRPr="00EF10FA">
        <w:rPr>
          <w:lang w:val="en-US"/>
        </w:rPr>
        <w:fldChar w:fldCharType="end"/>
      </w:r>
      <w:r w:rsidR="48746404" w:rsidRPr="00EF10FA">
        <w:rPr>
          <w:lang w:val="en-US"/>
        </w:rPr>
        <w:t xml:space="preserve">. But a generative AI does this </w:t>
      </w:r>
      <w:r w:rsidR="09BDC1EB" w:rsidRPr="00EF10FA">
        <w:rPr>
          <w:lang w:val="en-US"/>
        </w:rPr>
        <w:t xml:space="preserve">only </w:t>
      </w:r>
      <w:r w:rsidR="5A069D98" w:rsidRPr="00EF10FA">
        <w:rPr>
          <w:lang w:val="en-US"/>
        </w:rPr>
        <w:t xml:space="preserve">based on </w:t>
      </w:r>
      <w:r w:rsidR="48746404" w:rsidRPr="00EF10FA">
        <w:rPr>
          <w:lang w:val="en-US"/>
        </w:rPr>
        <w:t xml:space="preserve">your creative input, and the creative data on which the model is trained. </w:t>
      </w:r>
      <w:proofErr w:type="gramStart"/>
      <w:r w:rsidR="48746404" w:rsidRPr="00EF10FA">
        <w:rPr>
          <w:lang w:val="en-US"/>
        </w:rPr>
        <w:t>So</w:t>
      </w:r>
      <w:proofErr w:type="gramEnd"/>
      <w:r w:rsidR="48746404" w:rsidRPr="00EF10FA">
        <w:rPr>
          <w:lang w:val="en-US"/>
        </w:rPr>
        <w:t xml:space="preserve"> while the output may be creative, it is rarely original if you do</w:t>
      </w:r>
      <w:r w:rsidR="34F1EEFA" w:rsidRPr="00EF10FA">
        <w:rPr>
          <w:lang w:val="en-US"/>
        </w:rPr>
        <w:t>n'</w:t>
      </w:r>
      <w:r w:rsidR="48746404" w:rsidRPr="00EF10FA">
        <w:rPr>
          <w:lang w:val="en-US"/>
        </w:rPr>
        <w:t xml:space="preserve">t put a creative spin on it yourself. </w:t>
      </w:r>
    </w:p>
    <w:p w14:paraId="6048A5D1" w14:textId="2F1CA0E7" w:rsidR="000A459C" w:rsidRPr="00A25D8F" w:rsidRDefault="000A459C" w:rsidP="00435754">
      <w:pPr>
        <w:pStyle w:val="Boxheading"/>
        <w:rPr>
          <w:lang w:val="en-US"/>
        </w:rPr>
      </w:pPr>
      <w:bookmarkStart w:id="364" w:name="_Toc198722237"/>
      <w:bookmarkStart w:id="365" w:name="_Toc199585000"/>
      <w:bookmarkStart w:id="366" w:name="_Toc199525342"/>
      <w:bookmarkStart w:id="367" w:name="_Toc208671255"/>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4</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3</w:t>
      </w:r>
      <w:r w:rsidR="00E73285">
        <w:rPr>
          <w:lang w:val="en-US"/>
        </w:rPr>
        <w:fldChar w:fldCharType="end"/>
      </w:r>
      <w:r w:rsidR="2F504050" w:rsidRPr="00EF10FA">
        <w:rPr>
          <w:lang w:val="en-US"/>
        </w:rPr>
        <w:t xml:space="preserve"> </w:t>
      </w:r>
      <w:r w:rsidR="006B06BB" w:rsidRPr="00EF10FA">
        <w:rPr>
          <w:lang w:val="en-US"/>
        </w:rPr>
        <w:t>-</w:t>
      </w:r>
      <w:r w:rsidR="2F504050" w:rsidRPr="00EF10FA">
        <w:rPr>
          <w:lang w:val="en-US"/>
        </w:rPr>
        <w:t xml:space="preserve"> </w:t>
      </w:r>
      <w:r w:rsidRPr="00EF10FA">
        <w:rPr>
          <w:lang w:val="en-US"/>
        </w:rPr>
        <w:t>AI, statistics and Big Data: differences and similarities</w:t>
      </w:r>
      <w:bookmarkEnd w:id="364"/>
      <w:bookmarkEnd w:id="365"/>
      <w:bookmarkEnd w:id="366"/>
      <w:bookmarkEnd w:id="367"/>
    </w:p>
    <w:p w14:paraId="12D7F536" w14:textId="0A35A36C" w:rsidR="00DA79A3" w:rsidRPr="00A25D8F" w:rsidRDefault="1714B43B" w:rsidP="00CB59C8">
      <w:pPr>
        <w:pStyle w:val="Boxtext"/>
        <w:rPr>
          <w:lang w:val="en-US"/>
        </w:rPr>
      </w:pPr>
      <w:r w:rsidRPr="00EF10FA">
        <w:rPr>
          <w:lang w:val="en-US"/>
        </w:rPr>
        <w:t xml:space="preserve">Big Data is </w:t>
      </w:r>
      <w:r w:rsidR="2D8A83CE" w:rsidRPr="00EF10FA">
        <w:rPr>
          <w:lang w:val="en-US"/>
        </w:rPr>
        <w:t xml:space="preserve">also </w:t>
      </w:r>
      <w:r w:rsidRPr="00EF10FA">
        <w:rPr>
          <w:lang w:val="en-US"/>
        </w:rPr>
        <w:t xml:space="preserve">sometimes confused or equated with AI </w:t>
      </w:r>
      <w:r w:rsidR="67C5FCA0" w:rsidRPr="00EF10FA">
        <w:rPr>
          <w:lang w:val="en-US"/>
        </w:rPr>
        <w:t>and generative AI</w:t>
      </w:r>
      <w:r w:rsidRPr="00EF10FA">
        <w:rPr>
          <w:lang w:val="en-US"/>
        </w:rPr>
        <w:t xml:space="preserve">. This </w:t>
      </w:r>
      <w:r w:rsidR="4EA3C79A" w:rsidRPr="00EF10FA">
        <w:rPr>
          <w:lang w:val="en-US"/>
        </w:rPr>
        <w:t xml:space="preserve">can be confusing. Big Data are the techniques in infrastructures to store and quickly process huge amounts of data. That </w:t>
      </w:r>
      <w:proofErr w:type="gramStart"/>
      <w:r w:rsidR="4EA3C79A" w:rsidRPr="00EF10FA">
        <w:rPr>
          <w:lang w:val="en-US"/>
        </w:rPr>
        <w:t>in itself has</w:t>
      </w:r>
      <w:proofErr w:type="gramEnd"/>
      <w:r w:rsidR="4EA3C79A" w:rsidRPr="00EF10FA">
        <w:rPr>
          <w:lang w:val="en-US"/>
        </w:rPr>
        <w:t xml:space="preserve"> nothing to do with AI. It is, however, a prerequisite for developing and using AI.</w:t>
      </w:r>
    </w:p>
    <w:p w14:paraId="4E3EE6FE" w14:textId="4833D5BB" w:rsidR="000A459C" w:rsidRPr="00A25D8F" w:rsidRDefault="6EC19B7B" w:rsidP="00CB59C8">
      <w:pPr>
        <w:pStyle w:val="Boxtext"/>
        <w:rPr>
          <w:lang w:val="en-US"/>
        </w:rPr>
      </w:pPr>
      <w:r w:rsidRPr="00EF10FA">
        <w:rPr>
          <w:lang w:val="en-US"/>
        </w:rPr>
        <w:t xml:space="preserve">In addition, </w:t>
      </w:r>
      <w:r w:rsidR="65C55FF3" w:rsidRPr="00EF10FA">
        <w:rPr>
          <w:lang w:val="en-US"/>
        </w:rPr>
        <w:t xml:space="preserve">some question </w:t>
      </w:r>
      <w:r w:rsidR="050E8C08" w:rsidRPr="00EF10FA">
        <w:rPr>
          <w:lang w:val="en-US"/>
        </w:rPr>
        <w:t>the difference between statistics and AI. Briefly</w:t>
      </w:r>
      <w:r w:rsidR="066D81D4" w:rsidRPr="00EF10FA">
        <w:rPr>
          <w:lang w:val="en-US"/>
        </w:rPr>
        <w:t xml:space="preserve">, </w:t>
      </w:r>
      <w:r w:rsidR="6846B6D2" w:rsidRPr="00EF10FA">
        <w:rPr>
          <w:lang w:val="en-US"/>
        </w:rPr>
        <w:t xml:space="preserve">statistics </w:t>
      </w:r>
      <w:r w:rsidR="5BA7D0DF" w:rsidRPr="00EF10FA">
        <w:rPr>
          <w:lang w:val="en-US"/>
        </w:rPr>
        <w:t xml:space="preserve">is </w:t>
      </w:r>
      <w:r w:rsidR="6846B6D2" w:rsidRPr="00EF10FA">
        <w:rPr>
          <w:lang w:val="en-US"/>
        </w:rPr>
        <w:t xml:space="preserve">generally used to </w:t>
      </w:r>
      <w:r w:rsidR="4084DBCD" w:rsidRPr="00EF10FA">
        <w:rPr>
          <w:lang w:val="en-US"/>
        </w:rPr>
        <w:t xml:space="preserve">draw conclusions </w:t>
      </w:r>
      <w:r w:rsidR="5E466593" w:rsidRPr="00EF10FA">
        <w:rPr>
          <w:lang w:val="en-US"/>
        </w:rPr>
        <w:t xml:space="preserve">or test hypotheses </w:t>
      </w:r>
      <w:r w:rsidR="64201E44" w:rsidRPr="00EF10FA">
        <w:rPr>
          <w:lang w:val="en-US"/>
        </w:rPr>
        <w:t xml:space="preserve">based on structured </w:t>
      </w:r>
      <w:r w:rsidR="2E419864" w:rsidRPr="00EF10FA">
        <w:rPr>
          <w:lang w:val="en-US"/>
        </w:rPr>
        <w:t>data</w:t>
      </w:r>
      <w:r w:rsidR="5E466593" w:rsidRPr="00EF10FA">
        <w:rPr>
          <w:lang w:val="en-US"/>
        </w:rPr>
        <w:t xml:space="preserve">. </w:t>
      </w:r>
      <w:r w:rsidR="64201E44" w:rsidRPr="00EF10FA">
        <w:rPr>
          <w:lang w:val="en-US"/>
        </w:rPr>
        <w:t xml:space="preserve">AI </w:t>
      </w:r>
      <w:r w:rsidR="5D3D9F13" w:rsidRPr="00EF10FA">
        <w:rPr>
          <w:lang w:val="en-US"/>
        </w:rPr>
        <w:t xml:space="preserve">in turn </w:t>
      </w:r>
      <w:r w:rsidR="64201E44" w:rsidRPr="00EF10FA">
        <w:rPr>
          <w:lang w:val="en-US"/>
        </w:rPr>
        <w:t>is strong at recognizing patterns in unstructured data</w:t>
      </w:r>
      <w:r w:rsidR="52D8250A" w:rsidRPr="00EF10FA">
        <w:rPr>
          <w:lang w:val="en-US"/>
        </w:rPr>
        <w:t>, such as recognizing disease patterns on medical scans</w:t>
      </w:r>
      <w:r w:rsidR="64201E44" w:rsidRPr="00EF10FA">
        <w:rPr>
          <w:lang w:val="en-US"/>
        </w:rPr>
        <w:t>.</w:t>
      </w:r>
      <w:r w:rsidR="5A7B4ECA" w:rsidRPr="00EF10FA">
        <w:rPr>
          <w:lang w:val="en-US"/>
        </w:rPr>
        <w:t xml:space="preserve"> </w:t>
      </w:r>
      <w:r w:rsidR="2532D9AE" w:rsidRPr="00EF10FA">
        <w:rPr>
          <w:lang w:val="en-US"/>
        </w:rPr>
        <w:t xml:space="preserve">Generative AI is good at predicting the most </w:t>
      </w:r>
      <w:r w:rsidR="47617C69" w:rsidRPr="00EF10FA">
        <w:rPr>
          <w:lang w:val="en-US"/>
        </w:rPr>
        <w:t xml:space="preserve">likely </w:t>
      </w:r>
      <w:r w:rsidR="2532D9AE" w:rsidRPr="00EF10FA">
        <w:rPr>
          <w:lang w:val="en-US"/>
        </w:rPr>
        <w:t xml:space="preserve">answer </w:t>
      </w:r>
      <w:r w:rsidR="441670F9" w:rsidRPr="00EF10FA">
        <w:rPr>
          <w:lang w:val="en-US"/>
        </w:rPr>
        <w:t>to a prompt</w:t>
      </w:r>
      <w:r w:rsidR="2532D9AE" w:rsidRPr="00EF10FA">
        <w:rPr>
          <w:lang w:val="en-US"/>
        </w:rPr>
        <w:t xml:space="preserve">, based on </w:t>
      </w:r>
      <w:r w:rsidR="2BBA1217" w:rsidRPr="00EF10FA">
        <w:rPr>
          <w:lang w:val="en-US"/>
        </w:rPr>
        <w:t>a statistical model.</w:t>
      </w:r>
    </w:p>
    <w:p w14:paraId="5E307EEE" w14:textId="77777777" w:rsidR="000A459C" w:rsidRPr="00A25D8F" w:rsidRDefault="000A459C" w:rsidP="00435754">
      <w:pPr>
        <w:pStyle w:val="Heading2"/>
        <w:rPr>
          <w:lang w:val="en-US"/>
        </w:rPr>
      </w:pPr>
      <w:bookmarkStart w:id="368" w:name="_Toc208677699"/>
      <w:r w:rsidRPr="00EF10FA">
        <w:rPr>
          <w:lang w:val="en-US"/>
        </w:rPr>
        <w:t>Neural networks and training</w:t>
      </w:r>
      <w:bookmarkEnd w:id="368"/>
    </w:p>
    <w:p w14:paraId="05825671" w14:textId="5A70BACA" w:rsidR="000A459C" w:rsidRPr="00A25D8F" w:rsidRDefault="343FD69F" w:rsidP="000A459C">
      <w:pPr>
        <w:rPr>
          <w:lang w:val="en-US"/>
        </w:rPr>
      </w:pPr>
      <w:r w:rsidRPr="00EF10FA">
        <w:rPr>
          <w:lang w:val="en-US"/>
        </w:rPr>
        <w:t>After exploring the AI landscape</w:t>
      </w:r>
      <w:r w:rsidR="2D46DF28" w:rsidRPr="00EF10FA">
        <w:rPr>
          <w:lang w:val="en-US"/>
        </w:rPr>
        <w:t xml:space="preserve">, </w:t>
      </w:r>
      <w:r w:rsidR="4FDA5957" w:rsidRPr="00EF10FA">
        <w:rPr>
          <w:lang w:val="en-US"/>
        </w:rPr>
        <w:t>let's</w:t>
      </w:r>
      <w:r w:rsidR="2D46DF28" w:rsidRPr="00EF10FA">
        <w:rPr>
          <w:lang w:val="en-US"/>
        </w:rPr>
        <w:t xml:space="preserve"> look at </w:t>
      </w:r>
      <w:r w:rsidRPr="00EF10FA">
        <w:rPr>
          <w:lang w:val="en-US"/>
        </w:rPr>
        <w:t xml:space="preserve">the engine of generative AI: neural networks. Everything you see when you have an AI model write a text, generate an image or create a summary is the result of what </w:t>
      </w:r>
      <w:r w:rsidR="3B246B2D" w:rsidRPr="00EF10FA">
        <w:rPr>
          <w:lang w:val="en-US"/>
        </w:rPr>
        <w:t>the</w:t>
      </w:r>
      <w:r w:rsidRPr="00EF10FA">
        <w:rPr>
          <w:lang w:val="en-US"/>
        </w:rPr>
        <w:t xml:space="preserve"> network has learned. But how does an AI </w:t>
      </w:r>
      <w:proofErr w:type="gramStart"/>
      <w:r w:rsidRPr="00EF10FA">
        <w:rPr>
          <w:lang w:val="en-US"/>
        </w:rPr>
        <w:t>actually learn</w:t>
      </w:r>
      <w:proofErr w:type="gramEnd"/>
      <w:r w:rsidRPr="00EF10FA">
        <w:rPr>
          <w:lang w:val="en-US"/>
        </w:rPr>
        <w:t xml:space="preserve">? And what happens behind the scenes when </w:t>
      </w:r>
      <w:r w:rsidR="62CD50C8" w:rsidRPr="00EF10FA">
        <w:rPr>
          <w:lang w:val="en-US"/>
        </w:rPr>
        <w:t xml:space="preserve">you </w:t>
      </w:r>
      <w:r w:rsidRPr="00EF10FA">
        <w:rPr>
          <w:lang w:val="en-US"/>
        </w:rPr>
        <w:t xml:space="preserve">enter a prompt? In </w:t>
      </w:r>
      <w:r w:rsidR="1A41E6E2" w:rsidRPr="00EF10FA">
        <w:rPr>
          <w:lang w:val="en-US"/>
        </w:rPr>
        <w:t>this chapter</w:t>
      </w:r>
      <w:r w:rsidRPr="00EF10FA">
        <w:rPr>
          <w:lang w:val="en-US"/>
        </w:rPr>
        <w:t>,</w:t>
      </w:r>
      <w:r w:rsidR="1A41E6E2" w:rsidRPr="00EF10FA">
        <w:rPr>
          <w:lang w:val="en-US"/>
        </w:rPr>
        <w:t xml:space="preserve"> you'll discover </w:t>
      </w:r>
      <w:r w:rsidRPr="00EF10FA">
        <w:rPr>
          <w:lang w:val="en-US"/>
        </w:rPr>
        <w:t>step by step how an AI model is trained and how a neural network functions.</w:t>
      </w:r>
    </w:p>
    <w:p w14:paraId="743AE8B1" w14:textId="77777777" w:rsidR="000A459C" w:rsidRPr="00A25D8F" w:rsidRDefault="000A459C" w:rsidP="00FA77AD">
      <w:pPr>
        <w:pStyle w:val="Heading3"/>
        <w:rPr>
          <w:lang w:val="en-US"/>
        </w:rPr>
      </w:pPr>
      <w:r w:rsidRPr="00EF10FA">
        <w:rPr>
          <w:lang w:val="en-US"/>
        </w:rPr>
        <w:lastRenderedPageBreak/>
        <w:t>How does a neural network work?</w:t>
      </w:r>
    </w:p>
    <w:p w14:paraId="12FDBE9F" w14:textId="3F0CB2D7" w:rsidR="000A459C" w:rsidRPr="00A25D8F" w:rsidRDefault="000A459C" w:rsidP="000A459C">
      <w:pPr>
        <w:rPr>
          <w:lang w:val="en-US"/>
        </w:rPr>
      </w:pPr>
      <w:r w:rsidRPr="00EF10FA">
        <w:rPr>
          <w:lang w:val="en-US"/>
        </w:rPr>
        <w:t xml:space="preserve">An artificial neural network is inspired by the human brain. It consists of layers of </w:t>
      </w:r>
      <w:r w:rsidR="51933C2E" w:rsidRPr="00EF10FA">
        <w:rPr>
          <w:lang w:val="en-US"/>
        </w:rPr>
        <w:t>‘</w:t>
      </w:r>
      <w:r w:rsidRPr="00EF10FA">
        <w:rPr>
          <w:lang w:val="en-US"/>
        </w:rPr>
        <w:t>neurons</w:t>
      </w:r>
      <w:r w:rsidR="5CB20C91" w:rsidRPr="00EF10FA">
        <w:rPr>
          <w:lang w:val="en-US"/>
        </w:rPr>
        <w:t>’</w:t>
      </w:r>
      <w:r w:rsidRPr="00EF10FA">
        <w:rPr>
          <w:lang w:val="en-US"/>
        </w:rPr>
        <w:t xml:space="preserve"> that process information. </w:t>
      </w:r>
      <w:r w:rsidR="13A33245" w:rsidRPr="00EF10FA">
        <w:rPr>
          <w:lang w:val="en-US"/>
        </w:rPr>
        <w:t xml:space="preserve">Each </w:t>
      </w:r>
      <w:r w:rsidRPr="00EF10FA">
        <w:rPr>
          <w:lang w:val="en-US"/>
        </w:rPr>
        <w:t xml:space="preserve">neuron takes input values, performs a mathematical calculation, and transmits the outcome to the next layer. The connections between neurons have </w:t>
      </w:r>
      <w:r w:rsidR="24C97A2B" w:rsidRPr="00EF10FA">
        <w:rPr>
          <w:lang w:val="en-US"/>
        </w:rPr>
        <w:t>‘</w:t>
      </w:r>
      <w:r w:rsidRPr="00EF10FA">
        <w:rPr>
          <w:lang w:val="en-US"/>
        </w:rPr>
        <w:t>weights</w:t>
      </w:r>
      <w:r w:rsidR="6893CBE5" w:rsidRPr="00EF10FA">
        <w:rPr>
          <w:lang w:val="en-US"/>
        </w:rPr>
        <w:t>’</w:t>
      </w:r>
      <w:r w:rsidRPr="00EF10FA">
        <w:rPr>
          <w:lang w:val="en-US"/>
        </w:rPr>
        <w:t xml:space="preserve"> that determine how important a particular signal is. By adjusting these weights, the network learns to make </w:t>
      </w:r>
      <w:r w:rsidR="00AD3C57" w:rsidRPr="00EF10FA">
        <w:rPr>
          <w:lang w:val="en-US"/>
        </w:rPr>
        <w:t>better</w:t>
      </w:r>
      <w:r w:rsidRPr="00EF10FA">
        <w:rPr>
          <w:lang w:val="en-US"/>
        </w:rPr>
        <w:t xml:space="preserve"> predictions.</w:t>
      </w:r>
    </w:p>
    <w:p w14:paraId="14C79629" w14:textId="38DE24EA" w:rsidR="1E5EA214" w:rsidRPr="00A25D8F" w:rsidRDefault="343FD69F">
      <w:pPr>
        <w:rPr>
          <w:lang w:val="en-US"/>
        </w:rPr>
      </w:pPr>
      <w:r w:rsidRPr="00EF10FA">
        <w:rPr>
          <w:lang w:val="en-US"/>
        </w:rPr>
        <w:t>In deep learning</w:t>
      </w:r>
      <w:r w:rsidR="28321906" w:rsidRPr="00EF10FA">
        <w:rPr>
          <w:lang w:val="en-US"/>
        </w:rPr>
        <w:t xml:space="preserve"> </w:t>
      </w:r>
      <w:r w:rsidR="00CF1A54">
        <w:rPr>
          <w:lang w:val="en-US"/>
        </w:rPr>
        <w:t>-</w:t>
      </w:r>
      <w:r w:rsidR="28321906" w:rsidRPr="00EF10FA">
        <w:rPr>
          <w:lang w:val="en-US"/>
        </w:rPr>
        <w:t xml:space="preserve"> </w:t>
      </w:r>
      <w:r w:rsidRPr="00EF10FA">
        <w:rPr>
          <w:lang w:val="en-US"/>
        </w:rPr>
        <w:t>the technique on which generative AI is based</w:t>
      </w:r>
      <w:r w:rsidR="71369CED" w:rsidRPr="00EF10FA">
        <w:rPr>
          <w:lang w:val="en-US"/>
        </w:rPr>
        <w:t xml:space="preserve"> </w:t>
      </w:r>
      <w:r w:rsidR="00CF1A54">
        <w:rPr>
          <w:lang w:val="en-US"/>
        </w:rPr>
        <w:t>-</w:t>
      </w:r>
      <w:r w:rsidR="71369CED" w:rsidRPr="00EF10FA">
        <w:rPr>
          <w:lang w:val="en-US"/>
        </w:rPr>
        <w:t xml:space="preserve"> </w:t>
      </w:r>
      <w:r w:rsidRPr="00EF10FA">
        <w:rPr>
          <w:lang w:val="en-US"/>
        </w:rPr>
        <w:t xml:space="preserve">these networks consist of dozens or hundreds of layers. Each layer recognizes a slightly more abstract pattern than the previous one. For example, where the first layer in an image recognizes only edges or </w:t>
      </w:r>
      <w:proofErr w:type="spellStart"/>
      <w:r w:rsidR="6A250498" w:rsidRPr="00EF10FA">
        <w:rPr>
          <w:lang w:val="en-US"/>
        </w:rPr>
        <w:t>colour</w:t>
      </w:r>
      <w:proofErr w:type="spellEnd"/>
      <w:r w:rsidRPr="00EF10FA">
        <w:rPr>
          <w:lang w:val="en-US"/>
        </w:rPr>
        <w:t xml:space="preserve"> areas, a higher layer can distinguish an eye, </w:t>
      </w:r>
      <w:r w:rsidR="31CAF2CA" w:rsidRPr="00EF10FA">
        <w:rPr>
          <w:lang w:val="en-US"/>
        </w:rPr>
        <w:t>face, or</w:t>
      </w:r>
      <w:r w:rsidRPr="00EF10FA">
        <w:rPr>
          <w:lang w:val="en-US"/>
        </w:rPr>
        <w:t xml:space="preserve"> </w:t>
      </w:r>
      <w:r w:rsidR="6BAB4821" w:rsidRPr="00EF10FA">
        <w:rPr>
          <w:lang w:val="en-US"/>
        </w:rPr>
        <w:t>chair</w:t>
      </w:r>
      <w:r w:rsidR="00CF1A54">
        <w:rPr>
          <w:lang w:val="en-US"/>
        </w:rPr>
        <w:t xml:space="preserve"> </w:t>
      </w:r>
      <w:r w:rsidRPr="00EF10FA">
        <w:rPr>
          <w:lang w:val="en-US"/>
        </w:rPr>
        <w:fldChar w:fldCharType="begin"/>
      </w:r>
      <w:r w:rsidRPr="00EF10FA">
        <w:rPr>
          <w:lang w:val="en-US"/>
        </w:rPr>
        <w:instrText xml:space="preserve"> ADDIN ZOTERO_ITEM CSL_CITATION {"citationID":"CQ0CDucr","properties":{"formattedCitation":"(LeCun et al., 2015)","plainCitation":"(LeCun et al., 2015)","noteIndex":0},"citationItems":[{"id":16870,"uris":["http://zotero.org/users/1688/items/RTIND2XS"],"itemData":{"id":16870,"type":"article-journal","container-title":"Nature","issue":"7553","journalAbbreviation":"Nature","page":"436-444","title":"Deep learning","volume":"521","author":[{"family":"LeCun","given":"Y."},{"family":"Bengio","given":"Y."},{"family":"Hinton","given":"G."}],"issued":{"date-parts":[["2015"]]}}}],"schema":"https://github.com/citation-style-language/schema/raw/master/csl-citation.json"} </w:instrText>
      </w:r>
      <w:r w:rsidRPr="00EF10FA">
        <w:rPr>
          <w:lang w:val="en-US"/>
        </w:rPr>
        <w:fldChar w:fldCharType="separate"/>
      </w:r>
      <w:r w:rsidR="00D472ED">
        <w:rPr>
          <w:lang w:val="en-US"/>
        </w:rPr>
        <w:t>(LeCun et al., 2015)</w:t>
      </w:r>
      <w:r w:rsidRPr="00EF10FA">
        <w:rPr>
          <w:lang w:val="en-US"/>
        </w:rPr>
        <w:fldChar w:fldCharType="end"/>
      </w:r>
      <w:r w:rsidRPr="00EF10FA">
        <w:rPr>
          <w:lang w:val="en-US"/>
        </w:rPr>
        <w:t xml:space="preserve">. In language models, it works </w:t>
      </w:r>
      <w:proofErr w:type="spellStart"/>
      <w:r w:rsidRPr="00EF10FA">
        <w:rPr>
          <w:lang w:val="en-US"/>
        </w:rPr>
        <w:t>i</w:t>
      </w:r>
      <w:proofErr w:type="spellEnd"/>
      <w:r w:rsidR="330AF85A" w:rsidRPr="00EF10FA">
        <w:rPr>
          <w:lang w:val="en-US"/>
        </w:rPr>
        <w:t xml:space="preserve"> similarly:</w:t>
      </w:r>
      <w:r w:rsidRPr="00EF10FA">
        <w:rPr>
          <w:lang w:val="en-US"/>
        </w:rPr>
        <w:t xml:space="preserve"> the first layers recognize individual words, subsequent layers understand grammatical structures or even the tone and intention of a text.</w:t>
      </w:r>
    </w:p>
    <w:p w14:paraId="65831C35" w14:textId="3D3B00DF" w:rsidR="000A459C" w:rsidRPr="00A25D8F" w:rsidRDefault="343FD69F" w:rsidP="000A459C">
      <w:pPr>
        <w:rPr>
          <w:lang w:val="en-US"/>
        </w:rPr>
      </w:pPr>
      <w:r w:rsidRPr="00EF10FA">
        <w:rPr>
          <w:lang w:val="en-US"/>
        </w:rPr>
        <w:t xml:space="preserve">An important </w:t>
      </w:r>
      <w:r w:rsidR="2D191AEA" w:rsidRPr="00EF10FA">
        <w:rPr>
          <w:lang w:val="en-US"/>
        </w:rPr>
        <w:t xml:space="preserve">part </w:t>
      </w:r>
      <w:r w:rsidR="323C61C8" w:rsidRPr="00EF10FA">
        <w:rPr>
          <w:lang w:val="en-US"/>
        </w:rPr>
        <w:t xml:space="preserve">of </w:t>
      </w:r>
      <w:r w:rsidRPr="00EF10FA">
        <w:rPr>
          <w:lang w:val="en-US"/>
        </w:rPr>
        <w:t xml:space="preserve">generative AI is the </w:t>
      </w:r>
      <w:r w:rsidR="08E4BD64" w:rsidRPr="00EF10FA">
        <w:rPr>
          <w:lang w:val="en-US"/>
        </w:rPr>
        <w:t xml:space="preserve">so-called </w:t>
      </w:r>
      <w:r w:rsidRPr="00EF10FA">
        <w:rPr>
          <w:lang w:val="en-US"/>
        </w:rPr>
        <w:t>transformer, introduced by Vaswani et al.</w:t>
      </w:r>
      <w:r w:rsidR="00CF1A54">
        <w:rPr>
          <w:lang w:val="en-US"/>
        </w:rPr>
        <w:t xml:space="preserve"> </w:t>
      </w:r>
      <w:r w:rsidRPr="00EF10FA">
        <w:rPr>
          <w:lang w:val="en-US"/>
        </w:rPr>
        <w:fldChar w:fldCharType="begin"/>
      </w:r>
      <w:r w:rsidRPr="00EF10FA">
        <w:rPr>
          <w:lang w:val="en-US"/>
        </w:rPr>
        <w:instrText xml:space="preserve"> ADDIN ZOTERO_ITEM CSL_CITATION {"citationID":"qOR3bdjs","properties":{"formattedCitation":"(2017)","plainCitation":"(2017)","noteIndex":0},"citationItems":[{"id":16935,"uris":["http://zotero.org/users/1688/items/UFFG9LB9"],"itemData":{"id":16935,"type":"paper-conference","abstract":"The dominant sequence transduction models are based on complex recurrent orconvolutional neural networks in an encoder and decoder configuration. The best performing such models also connect the encoder and decoder through an attentionm echanisms.  We propose a novel, simple network architecture based solely onan attention mechanism, dispensing with recurrence and convolutions entirely.Experiments on two machine translation tasks show these models to be superiorin quality while being more parallelizable and requiring significantly less timeto train. Our single model with 165 million parameters, achieves 27.5 BLEU onEnglish-to-German translation, improving over the existing best ensemble result by over 1 BLEU. On English-to-French translation, we outperform the previoussingle state-of-the-art with model by 0.7 BLEU, achieving a BLEU score of 41.1.","container-title":"Advances in Neural Information Processing Systems","publisher":"Curran Associates, Inc.","source":"Neural Information Processing Systems","title":"Attention is All you Need","URL":"https://proceedings.neurips.cc/paper/2017/hash/3f5ee243547dee91fbd053c1c4a845aa-Abstract.html","volume":"30","author":[{"family":"Vaswani","given":"Ashish"},{"family":"Shazeer","given":"Noam"},{"family":"Parmar","given":"Niki"},{"family":"Uszkoreit","given":"Jakob"},{"family":"Jones","given":"Llion"},{"family":"Gomez","given":"Aidan N"},{"family":"Kaiser","given":"Ł","dropping-particle":"ukasz"},{"family":"Polosukhin","given":"Illia"}],"accessed":{"date-parts":[["2025",4,22]]},"issued":{"date-parts":[["2017"]]}},"suppress-author":true}],"schema":"https://github.com/citation-style-language/schema/raw/master/csl-citation.json"} </w:instrText>
      </w:r>
      <w:r w:rsidRPr="00EF10FA">
        <w:rPr>
          <w:lang w:val="en-US"/>
        </w:rPr>
        <w:fldChar w:fldCharType="separate"/>
      </w:r>
      <w:r w:rsidRPr="00EF10FA">
        <w:rPr>
          <w:lang w:val="en-US"/>
        </w:rPr>
        <w:t>(2017)</w:t>
      </w:r>
      <w:r w:rsidRPr="00EF10FA">
        <w:rPr>
          <w:lang w:val="en-US"/>
        </w:rPr>
        <w:fldChar w:fldCharType="end"/>
      </w:r>
      <w:r w:rsidRPr="00EF10FA">
        <w:rPr>
          <w:lang w:val="en-US"/>
        </w:rPr>
        <w:t xml:space="preserve">. This </w:t>
      </w:r>
      <w:r w:rsidR="6979CE3B" w:rsidRPr="00EF10FA">
        <w:rPr>
          <w:lang w:val="en-US"/>
        </w:rPr>
        <w:t xml:space="preserve">technique self-determines </w:t>
      </w:r>
      <w:r w:rsidRPr="00EF10FA">
        <w:rPr>
          <w:lang w:val="en-US"/>
        </w:rPr>
        <w:t xml:space="preserve">which words in a sentence are important </w:t>
      </w:r>
      <w:r w:rsidR="2DC12FEA" w:rsidRPr="00EF10FA">
        <w:rPr>
          <w:lang w:val="en-US"/>
        </w:rPr>
        <w:t xml:space="preserve">to understand the meaning properly </w:t>
      </w:r>
      <w:r w:rsidR="54B5A27D" w:rsidRPr="00EF10FA">
        <w:rPr>
          <w:lang w:val="en-US"/>
        </w:rPr>
        <w:t>(</w:t>
      </w:r>
      <w:r w:rsidR="62C14120" w:rsidRPr="00EF10FA">
        <w:rPr>
          <w:lang w:val="en-US"/>
        </w:rPr>
        <w:t xml:space="preserve">see </w:t>
      </w:r>
      <w:r w:rsidR="11D30427" w:rsidRPr="00EF10FA">
        <w:rPr>
          <w:lang w:val="en-US"/>
        </w:rPr>
        <w:t>section</w:t>
      </w:r>
      <w:r w:rsidR="00673B6F" w:rsidRPr="00EF10FA">
        <w:rPr>
          <w:lang w:val="en-US"/>
        </w:rPr>
        <w:t xml:space="preserve"> </w:t>
      </w:r>
      <w:r w:rsidRPr="00EF10FA">
        <w:rPr>
          <w:lang w:val="en-US"/>
        </w:rPr>
        <w:fldChar w:fldCharType="begin"/>
      </w:r>
      <w:r w:rsidRPr="00EF10FA">
        <w:rPr>
          <w:lang w:val="en-US"/>
        </w:rPr>
        <w:instrText xml:space="preserve"> REF _Ref200697673 \r \h </w:instrText>
      </w:r>
      <w:r w:rsidRPr="00EF10FA">
        <w:rPr>
          <w:lang w:val="en-US"/>
        </w:rPr>
      </w:r>
      <w:r w:rsidRPr="00EF10FA">
        <w:rPr>
          <w:lang w:val="en-US"/>
        </w:rPr>
        <w:fldChar w:fldCharType="separate"/>
      </w:r>
      <w:r w:rsidR="414C852B" w:rsidRPr="00EF10FA">
        <w:rPr>
          <w:lang w:val="en-US"/>
        </w:rPr>
        <w:t>4.2.3</w:t>
      </w:r>
      <w:r w:rsidRPr="00EF10FA">
        <w:rPr>
          <w:lang w:val="en-US"/>
        </w:rPr>
        <w:fldChar w:fldCharType="end"/>
      </w:r>
      <w:r w:rsidRPr="00EF10FA">
        <w:rPr>
          <w:lang w:val="en-US"/>
        </w:rPr>
        <w:t xml:space="preserve">). </w:t>
      </w:r>
      <w:r w:rsidR="6F28F105" w:rsidRPr="00EF10FA">
        <w:rPr>
          <w:lang w:val="en-US"/>
        </w:rPr>
        <w:t xml:space="preserve">This allows </w:t>
      </w:r>
      <w:r w:rsidRPr="00EF10FA">
        <w:rPr>
          <w:lang w:val="en-US"/>
        </w:rPr>
        <w:t xml:space="preserve">models </w:t>
      </w:r>
      <w:r w:rsidR="6F28F105" w:rsidRPr="00EF10FA">
        <w:rPr>
          <w:lang w:val="en-US"/>
        </w:rPr>
        <w:t xml:space="preserve">such as </w:t>
      </w:r>
      <w:r w:rsidRPr="00EF10FA">
        <w:rPr>
          <w:lang w:val="en-US"/>
        </w:rPr>
        <w:t xml:space="preserve">GPT-4 </w:t>
      </w:r>
      <w:r w:rsidR="6F28F105" w:rsidRPr="00EF10FA">
        <w:rPr>
          <w:lang w:val="en-US"/>
        </w:rPr>
        <w:t xml:space="preserve">to </w:t>
      </w:r>
      <w:proofErr w:type="spellStart"/>
      <w:r w:rsidR="4D57584F" w:rsidRPr="00EF10FA">
        <w:rPr>
          <w:lang w:val="en-US"/>
        </w:rPr>
        <w:t>analyse</w:t>
      </w:r>
      <w:proofErr w:type="spellEnd"/>
      <w:r w:rsidR="4D57584F" w:rsidRPr="00EF10FA">
        <w:rPr>
          <w:lang w:val="en-US"/>
        </w:rPr>
        <w:t xml:space="preserve"> </w:t>
      </w:r>
      <w:r w:rsidR="3E1177F2" w:rsidRPr="00EF10FA">
        <w:rPr>
          <w:lang w:val="en-US"/>
        </w:rPr>
        <w:t xml:space="preserve">longer </w:t>
      </w:r>
      <w:r w:rsidRPr="00EF10FA">
        <w:rPr>
          <w:lang w:val="en-US"/>
        </w:rPr>
        <w:t>texts and provide coherent answers.</w:t>
      </w:r>
      <w:r w:rsidR="2874892A" w:rsidRPr="00EF10FA">
        <w:rPr>
          <w:lang w:val="en-US"/>
        </w:rPr>
        <w:t xml:space="preserve"> The T in GPT therefore stands for transformer. </w:t>
      </w:r>
    </w:p>
    <w:p w14:paraId="71DE0B05" w14:textId="72BE5D82" w:rsidR="000A459C" w:rsidRPr="00A25D8F" w:rsidRDefault="00284D7D" w:rsidP="000C1157">
      <w:pPr>
        <w:jc w:val="center"/>
        <w:rPr>
          <w:lang w:val="en-US"/>
        </w:rPr>
      </w:pP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noProof/>
          <w:lang w:val="en-US"/>
        </w:rPr>
        <w:drawing>
          <wp:inline distT="0" distB="0" distL="0" distR="0" wp14:anchorId="4F61866E" wp14:editId="5CCD8284">
            <wp:extent cx="3912042" cy="3388904"/>
            <wp:effectExtent l="0" t="0" r="0" b="2540"/>
            <wp:docPr id="1848039110"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39110" name="Picture 2" descr="A diagram of a network&#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22330" cy="3484443"/>
                    </a:xfrm>
                    <a:prstGeom prst="rect">
                      <a:avLst/>
                    </a:prstGeom>
                    <a:noFill/>
                    <a:ln>
                      <a:noFill/>
                    </a:ln>
                  </pic:spPr>
                </pic:pic>
              </a:graphicData>
            </a:graphic>
          </wp:inline>
        </w:drawing>
      </w:r>
      <w:r w:rsidRPr="00EF10FA">
        <w:rPr>
          <w:lang w:val="en-US"/>
        </w:rPr>
        <w:fldChar w:fldCharType="end"/>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begin"/>
      </w:r>
      <w:r w:rsidRPr="00EF10FA">
        <w:rPr>
          <w:lang w:val="en-US"/>
        </w:rPr>
        <w:instrText xml:space="preserve"> INCLUDEPICTURE  "https://upload.wikimedia.org/wikipedia/commons/2/28/Artificial_neural_network_image_recognition.png" \* MERGEFORMATINET </w:instrText>
      </w:r>
      <w:r w:rsidRPr="00EF10FA">
        <w:rPr>
          <w:lang w:val="en-US"/>
        </w:rPr>
        <w:fldChar w:fldCharType="separate"/>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p>
    <w:p w14:paraId="049A4DA3" w14:textId="65F53379" w:rsidR="000A459C" w:rsidRPr="00A25D8F" w:rsidRDefault="0033363B" w:rsidP="0033363B">
      <w:pPr>
        <w:pStyle w:val="Caption"/>
        <w:rPr>
          <w:lang w:val="en-US"/>
        </w:rPr>
      </w:pPr>
      <w:bookmarkStart w:id="369" w:name="_Toc208673944"/>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4</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3</w:t>
      </w:r>
      <w:r w:rsidR="001D5D1F">
        <w:rPr>
          <w:lang w:val="en-US"/>
        </w:rPr>
        <w:fldChar w:fldCharType="end"/>
      </w:r>
      <w:r w:rsidRPr="00EF10FA">
        <w:rPr>
          <w:lang w:val="en-US"/>
        </w:rPr>
        <w:t xml:space="preserve"> </w:t>
      </w:r>
      <w:r w:rsidR="000A459C" w:rsidRPr="00EF10FA">
        <w:rPr>
          <w:lang w:val="en-US"/>
        </w:rPr>
        <w:t>Visualization</w:t>
      </w:r>
      <w:commentRangeStart w:id="370"/>
      <w:commentRangeEnd w:id="370"/>
      <w:r w:rsidR="000A459C" w:rsidRPr="00EF10FA">
        <w:rPr>
          <w:rStyle w:val="CommentReference"/>
          <w:sz w:val="18"/>
          <w:szCs w:val="18"/>
          <w:lang w:val="en-US"/>
        </w:rPr>
        <w:commentReference w:id="370"/>
      </w:r>
      <w:r w:rsidR="000A459C" w:rsidRPr="00EF10FA">
        <w:rPr>
          <w:lang w:val="en-US"/>
        </w:rPr>
        <w:t xml:space="preserve"> of how a neural network works </w:t>
      </w:r>
      <w:r w:rsidR="002A7042" w:rsidRPr="00EF10FA">
        <w:rPr>
          <w:lang w:val="en-US"/>
        </w:rPr>
        <w:t xml:space="preserve">to </w:t>
      </w:r>
      <w:r w:rsidR="006E6AE8" w:rsidRPr="00EF10FA">
        <w:rPr>
          <w:lang w:val="en-US"/>
        </w:rPr>
        <w:t xml:space="preserve">detect feature parts in a figure </w:t>
      </w:r>
      <w:r w:rsidR="00556FEB" w:rsidRPr="00EF10FA">
        <w:rPr>
          <w:lang w:val="en-US"/>
        </w:rPr>
        <w:t>(source: Wikimedia/</w:t>
      </w:r>
      <w:proofErr w:type="spellStart"/>
      <w:r w:rsidR="00556FEB" w:rsidRPr="00EF10FA">
        <w:rPr>
          <w:lang w:val="en-US"/>
        </w:rPr>
        <w:t>Cyberbotics</w:t>
      </w:r>
      <w:proofErr w:type="spellEnd"/>
      <w:r w:rsidR="00556FEB" w:rsidRPr="00EF10FA">
        <w:rPr>
          <w:lang w:val="en-US"/>
        </w:rPr>
        <w:t xml:space="preserve"> </w:t>
      </w:r>
      <w:r w:rsidR="006E6AE8" w:rsidRPr="00EF10FA">
        <w:rPr>
          <w:lang w:val="en-US"/>
        </w:rPr>
        <w:t>Ltd.</w:t>
      </w:r>
      <w:r w:rsidR="00556FEB" w:rsidRPr="00EF10FA">
        <w:rPr>
          <w:lang w:val="en-US"/>
        </w:rPr>
        <w:t>)</w:t>
      </w:r>
      <w:r w:rsidR="000A459C" w:rsidRPr="00EF10FA">
        <w:rPr>
          <w:lang w:val="en-US"/>
        </w:rPr>
        <w:t>.</w:t>
      </w:r>
      <w:bookmarkEnd w:id="369"/>
      <w:r w:rsidR="000A459C" w:rsidRPr="00EF10FA">
        <w:rPr>
          <w:lang w:val="en-US"/>
        </w:rPr>
        <w:t xml:space="preserve"> </w:t>
      </w:r>
    </w:p>
    <w:p w14:paraId="2EA12515" w14:textId="0769821E" w:rsidR="000A459C" w:rsidRPr="00A25D8F" w:rsidRDefault="000A459C" w:rsidP="00435754">
      <w:pPr>
        <w:pStyle w:val="Boxheading"/>
        <w:rPr>
          <w:lang w:val="en-US"/>
        </w:rPr>
      </w:pPr>
      <w:bookmarkStart w:id="371" w:name="_Toc198722238"/>
      <w:bookmarkStart w:id="372" w:name="_Toc199585001"/>
      <w:bookmarkStart w:id="373" w:name="_Toc199525343"/>
      <w:bookmarkStart w:id="374" w:name="_Toc208671256"/>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4</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4</w:t>
      </w:r>
      <w:r w:rsidR="00E73285">
        <w:rPr>
          <w:lang w:val="en-US"/>
        </w:rPr>
        <w:fldChar w:fldCharType="end"/>
      </w:r>
      <w:r w:rsidR="6DD3DB1B" w:rsidRPr="00EF10FA">
        <w:rPr>
          <w:lang w:val="en-US"/>
        </w:rPr>
        <w:t xml:space="preserve"> </w:t>
      </w:r>
      <w:r w:rsidR="006B06BB" w:rsidRPr="00EF10FA">
        <w:rPr>
          <w:lang w:val="en-US"/>
        </w:rPr>
        <w:t>-</w:t>
      </w:r>
      <w:r w:rsidR="6DD3DB1B" w:rsidRPr="00EF10FA">
        <w:rPr>
          <w:lang w:val="en-US"/>
        </w:rPr>
        <w:t xml:space="preserve"> </w:t>
      </w:r>
      <w:r w:rsidRPr="00EF10FA">
        <w:rPr>
          <w:lang w:val="en-US"/>
        </w:rPr>
        <w:t>An audiovisual narrative of neural networks and training</w:t>
      </w:r>
      <w:bookmarkEnd w:id="371"/>
      <w:bookmarkEnd w:id="372"/>
      <w:bookmarkEnd w:id="373"/>
      <w:bookmarkEnd w:id="374"/>
    </w:p>
    <w:p w14:paraId="77185950" w14:textId="79A1054C" w:rsidR="000A459C" w:rsidRPr="00A25D8F" w:rsidRDefault="343FD69F" w:rsidP="4C9C4466">
      <w:pPr>
        <w:pStyle w:val="Boxtext"/>
        <w:rPr>
          <w:lang w:val="en-US"/>
        </w:rPr>
      </w:pPr>
      <w:r w:rsidRPr="00EF10FA">
        <w:rPr>
          <w:lang w:val="en-US"/>
        </w:rPr>
        <w:t xml:space="preserve">How neural networks work is </w:t>
      </w:r>
      <w:r w:rsidR="6D67DA4E" w:rsidRPr="00EF10FA">
        <w:rPr>
          <w:lang w:val="en-US"/>
        </w:rPr>
        <w:t>quite complex</w:t>
      </w:r>
      <w:r w:rsidRPr="00EF10FA">
        <w:rPr>
          <w:lang w:val="en-US"/>
        </w:rPr>
        <w:t>. Want to d</w:t>
      </w:r>
      <w:r w:rsidR="45192D30" w:rsidRPr="00EF10FA">
        <w:rPr>
          <w:lang w:val="en-US"/>
        </w:rPr>
        <w:t>i</w:t>
      </w:r>
      <w:r w:rsidRPr="00EF10FA">
        <w:rPr>
          <w:lang w:val="en-US"/>
        </w:rPr>
        <w:t xml:space="preserve">ve deeper into this? Then check out the YouTube series </w:t>
      </w:r>
      <w:hyperlink r:id="rId59">
        <w:r w:rsidR="4A1A5094" w:rsidRPr="00EF10FA">
          <w:rPr>
            <w:rStyle w:val="Hyperlink"/>
            <w:lang w:val="en-US"/>
          </w:rPr>
          <w:t>Neural Networks</w:t>
        </w:r>
      </w:hyperlink>
      <w:r w:rsidRPr="00EF10FA">
        <w:rPr>
          <w:lang w:val="en-US"/>
        </w:rPr>
        <w:t xml:space="preserve"> by 3Blue1Brown</w:t>
      </w:r>
      <w:r w:rsidR="00CF1A54">
        <w:rPr>
          <w:lang w:val="en-US"/>
        </w:rPr>
        <w:t xml:space="preserve"> </w:t>
      </w:r>
      <w:r w:rsidR="000A459C" w:rsidRPr="00EF10FA">
        <w:rPr>
          <w:lang w:val="en-US"/>
        </w:rPr>
        <w:fldChar w:fldCharType="begin"/>
      </w:r>
      <w:r w:rsidR="000A459C" w:rsidRPr="00EF10FA">
        <w:rPr>
          <w:lang w:val="en-US"/>
        </w:rPr>
        <w:instrText xml:space="preserve"> ADDIN ZOTERO_ITEM CSL_CITATION {"citationID":"CApmxghV","properties":{"formattedCitation":"(Sanderson, 2017)","plainCitation":"(Sanderson, 2017)","noteIndex":0},"citationItems":[{"id":17172,"uris":["http://zotero.org/users/1688/items/5TEUBGNL"],"itemData":{"id":17172,"type":"webpage","abstract":"Mathematics with a distinct visual perspective. Linear algebra, calculus, neural networks, topology, and more.","title":"3Blue1Brown","URL":"https://www.3blue1brown.com/topics/3blue1brown.com","author":[{"family":"Sanderson","given":"Grant"}],"accessed":{"date-parts":[["2025",5,26]]},"issued":{"date-parts":[["2017"]],"season":"Oktober"}}}],"schema":"https://github.com/citation-style-language/schema/raw/master/csl-citation.json"} </w:instrText>
      </w:r>
      <w:r w:rsidR="000A459C" w:rsidRPr="00EF10FA">
        <w:rPr>
          <w:lang w:val="en-US"/>
        </w:rPr>
        <w:fldChar w:fldCharType="separate"/>
      </w:r>
      <w:r w:rsidR="00D472ED">
        <w:rPr>
          <w:lang w:val="en-US"/>
        </w:rPr>
        <w:t>(Sanderson, 2017)</w:t>
      </w:r>
      <w:r w:rsidR="000A459C" w:rsidRPr="00EF10FA">
        <w:rPr>
          <w:lang w:val="en-US"/>
        </w:rPr>
        <w:fldChar w:fldCharType="end"/>
      </w:r>
      <w:r w:rsidR="00CF1A54">
        <w:rPr>
          <w:lang w:val="en-US"/>
        </w:rPr>
        <w:t>.</w:t>
      </w:r>
    </w:p>
    <w:p w14:paraId="7C274539" w14:textId="77777777" w:rsidR="000A459C" w:rsidRPr="00A25D8F" w:rsidRDefault="000A459C" w:rsidP="00CB59C8">
      <w:pPr>
        <w:pStyle w:val="Boxtext"/>
        <w:rPr>
          <w:lang w:val="en-US"/>
        </w:rPr>
      </w:pPr>
      <w:r w:rsidRPr="00EF10FA">
        <w:rPr>
          <w:noProof/>
          <w:lang w:val="en-US"/>
        </w:rPr>
        <w:lastRenderedPageBreak/>
        <w:drawing>
          <wp:inline distT="0" distB="0" distL="0" distR="0" wp14:anchorId="759107B6" wp14:editId="53124735">
            <wp:extent cx="4540195" cy="2542348"/>
            <wp:effectExtent l="0" t="0" r="0" b="0"/>
            <wp:docPr id="1553711010" name="Picture 1" descr="A network of colored lines and dots&#10;&#10;AI-generated content may be incorrect.">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11010" name="Picture 1" descr="A network of colored lines and dots&#10;&#10;AI-generated content may be incorrect.">
                      <a:hlinkClick r:id="rId59"/>
                    </pic:cNvPr>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8138" cy="2563595"/>
                    </a:xfrm>
                    <a:prstGeom prst="rect">
                      <a:avLst/>
                    </a:prstGeom>
                  </pic:spPr>
                </pic:pic>
              </a:graphicData>
            </a:graphic>
          </wp:inline>
        </w:drawing>
      </w:r>
    </w:p>
    <w:p w14:paraId="19533F3D" w14:textId="2C9E63E6" w:rsidR="000A459C" w:rsidRPr="00A25D8F" w:rsidRDefault="00896572" w:rsidP="00896572">
      <w:pPr>
        <w:pStyle w:val="Boxtext"/>
        <w:rPr>
          <w:lang w:val="en-US"/>
        </w:rPr>
      </w:pPr>
      <w:bookmarkStart w:id="375" w:name="_Toc208673945"/>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4</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4</w:t>
      </w:r>
      <w:r w:rsidR="001D5D1F">
        <w:rPr>
          <w:lang w:val="en-US"/>
        </w:rPr>
        <w:fldChar w:fldCharType="end"/>
      </w:r>
      <w:r w:rsidRPr="00EF10FA">
        <w:rPr>
          <w:lang w:val="en-US"/>
        </w:rPr>
        <w:t xml:space="preserve"> </w:t>
      </w:r>
      <w:r w:rsidR="000A459C" w:rsidRPr="00EF10FA">
        <w:rPr>
          <w:lang w:val="en-US"/>
        </w:rPr>
        <w:t>Image from Grant Sanderson's 3Blue1Brown collection on neural networks</w:t>
      </w:r>
      <w:r w:rsidR="00CF1A54">
        <w:rPr>
          <w:lang w:val="en-US"/>
        </w:rPr>
        <w:t xml:space="preserve"> </w:t>
      </w:r>
      <w:r w:rsidR="000A459C" w:rsidRPr="00EF10FA">
        <w:rPr>
          <w:lang w:val="en-US"/>
        </w:rPr>
        <w:fldChar w:fldCharType="begin"/>
      </w:r>
      <w:r w:rsidR="000A459C" w:rsidRPr="00EF10FA">
        <w:rPr>
          <w:lang w:val="en-US"/>
        </w:rPr>
        <w:instrText xml:space="preserve"> ADDIN ZOTERO_ITEM CSL_CITATION {"citationID":"7E4nj0bo","properties":{"formattedCitation":"(Sanderson, 2017)","plainCitation":"(Sanderson, 2017)","noteIndex":0},"citationItems":[{"id":17172,"uris":["http://zotero.org/users/1688/items/5TEUBGNL"],"itemData":{"id":17172,"type":"webpage","abstract":"Mathematics with a distinct visual perspective. Linear algebra, calculus, neural networks, topology, and more.","title":"3Blue1Brown","URL":"https://www.3blue1brown.com/topics/3blue1brown.com","author":[{"family":"Sanderson","given":"Grant"}],"accessed":{"date-parts":[["2025",5,26]]},"issued":{"date-parts":[["2017"]],"season":"Oktober"}}}],"schema":"https://github.com/citation-style-language/schema/raw/master/csl-citation.json"} </w:instrText>
      </w:r>
      <w:r w:rsidR="000A459C" w:rsidRPr="00EF10FA">
        <w:rPr>
          <w:lang w:val="en-US"/>
        </w:rPr>
        <w:fldChar w:fldCharType="separate"/>
      </w:r>
      <w:r w:rsidR="00D472ED">
        <w:rPr>
          <w:lang w:val="en-US"/>
        </w:rPr>
        <w:t>(Sanderson, 2017)</w:t>
      </w:r>
      <w:r w:rsidR="000A459C" w:rsidRPr="00EF10FA">
        <w:rPr>
          <w:lang w:val="en-US"/>
        </w:rPr>
        <w:fldChar w:fldCharType="end"/>
      </w:r>
      <w:r w:rsidR="00CF1A54">
        <w:rPr>
          <w:lang w:val="en-US"/>
        </w:rPr>
        <w:t>.</w:t>
      </w:r>
      <w:bookmarkEnd w:id="375"/>
    </w:p>
    <w:p w14:paraId="29ADBD69" w14:textId="77777777" w:rsidR="000A459C" w:rsidRPr="00A25D8F" w:rsidRDefault="343FD69F" w:rsidP="00FA77AD">
      <w:pPr>
        <w:pStyle w:val="Heading3"/>
        <w:rPr>
          <w:lang w:val="en-US"/>
        </w:rPr>
      </w:pPr>
      <w:r w:rsidRPr="00EF10FA">
        <w:rPr>
          <w:lang w:val="en-US"/>
        </w:rPr>
        <w:t>What is machine learning?</w:t>
      </w:r>
    </w:p>
    <w:p w14:paraId="09482C1B" w14:textId="2DBC420A" w:rsidR="000A459C" w:rsidRPr="00A25D8F" w:rsidRDefault="0BAA3507" w:rsidP="4C9C4466">
      <w:pPr>
        <w:rPr>
          <w:lang w:val="en-US"/>
        </w:rPr>
      </w:pPr>
      <w:r w:rsidRPr="00EF10FA">
        <w:rPr>
          <w:rFonts w:ascii="Aptos" w:eastAsia="Aptos" w:hAnsi="Aptos" w:cs="Aptos"/>
          <w:lang w:val="en-US"/>
        </w:rPr>
        <w:t xml:space="preserve">The next step is to understand how neural networks </w:t>
      </w:r>
      <w:r w:rsidR="00AD3C57" w:rsidRPr="00EF10FA">
        <w:rPr>
          <w:rFonts w:ascii="Aptos" w:eastAsia="Aptos" w:hAnsi="Aptos" w:cs="Aptos"/>
          <w:lang w:val="en-US"/>
        </w:rPr>
        <w:t>learn</w:t>
      </w:r>
      <w:r w:rsidRPr="00EF10FA">
        <w:rPr>
          <w:rFonts w:ascii="Aptos" w:eastAsia="Aptos" w:hAnsi="Aptos" w:cs="Aptos"/>
          <w:lang w:val="en-US"/>
        </w:rPr>
        <w:t xml:space="preserve">: we call this process machine learning. </w:t>
      </w:r>
      <w:r w:rsidR="343FD69F" w:rsidRPr="00EF10FA">
        <w:rPr>
          <w:lang w:val="en-US"/>
        </w:rPr>
        <w:t xml:space="preserve">Machine learning is the process by which computer systems learn from examples. Instead of programming explicit instructions, we give the model a large amount of data </w:t>
      </w:r>
      <w:r w:rsidR="2707F33E" w:rsidRPr="00EF10FA">
        <w:rPr>
          <w:lang w:val="en-US"/>
        </w:rPr>
        <w:t xml:space="preserve">as training data </w:t>
      </w:r>
      <w:r w:rsidR="00A14D2D">
        <w:rPr>
          <w:lang w:val="en-US"/>
        </w:rPr>
        <w:t>-</w:t>
      </w:r>
      <w:r w:rsidR="3A09EA33" w:rsidRPr="00EF10FA">
        <w:rPr>
          <w:lang w:val="en-US"/>
        </w:rPr>
        <w:t xml:space="preserve"> m</w:t>
      </w:r>
      <w:r w:rsidR="343FD69F" w:rsidRPr="00EF10FA">
        <w:rPr>
          <w:lang w:val="en-US"/>
        </w:rPr>
        <w:t>illions of texts, for example</w:t>
      </w:r>
      <w:r w:rsidR="4E2C549A" w:rsidRPr="00EF10FA">
        <w:rPr>
          <w:lang w:val="en-US"/>
        </w:rPr>
        <w:t xml:space="preserve"> </w:t>
      </w:r>
      <w:r w:rsidR="00A14D2D">
        <w:rPr>
          <w:lang w:val="en-US"/>
        </w:rPr>
        <w:t>-</w:t>
      </w:r>
      <w:r w:rsidR="4E2C549A" w:rsidRPr="00EF10FA">
        <w:rPr>
          <w:lang w:val="en-US"/>
        </w:rPr>
        <w:t xml:space="preserve"> </w:t>
      </w:r>
      <w:r w:rsidR="343FD69F" w:rsidRPr="00EF10FA">
        <w:rPr>
          <w:lang w:val="en-US"/>
        </w:rPr>
        <w:t xml:space="preserve">and let the system discover the patterns on its own. That </w:t>
      </w:r>
      <w:r w:rsidR="627C46EC" w:rsidRPr="00EF10FA">
        <w:rPr>
          <w:lang w:val="en-US"/>
        </w:rPr>
        <w:t xml:space="preserve">training data </w:t>
      </w:r>
      <w:r w:rsidR="343FD69F" w:rsidRPr="00EF10FA">
        <w:rPr>
          <w:lang w:val="en-US"/>
        </w:rPr>
        <w:t>is the foundation on which the model learns what</w:t>
      </w:r>
      <w:r w:rsidR="0DEA3904" w:rsidRPr="00EF10FA">
        <w:rPr>
          <w:lang w:val="en-US"/>
        </w:rPr>
        <w:t xml:space="preserve">, for example, </w:t>
      </w:r>
      <w:r w:rsidR="343FD69F" w:rsidRPr="00EF10FA">
        <w:rPr>
          <w:lang w:val="en-US"/>
        </w:rPr>
        <w:t xml:space="preserve">is grammatically </w:t>
      </w:r>
      <w:r w:rsidR="09561A91" w:rsidRPr="00EF10FA">
        <w:rPr>
          <w:lang w:val="en-US"/>
        </w:rPr>
        <w:t>correct</w:t>
      </w:r>
      <w:r w:rsidR="343FD69F" w:rsidRPr="00EF10FA">
        <w:rPr>
          <w:lang w:val="en-US"/>
        </w:rPr>
        <w:t>, what words often occur together, and what a particular writing style sounds like</w:t>
      </w:r>
      <w:r w:rsidR="00CF1A54">
        <w:rPr>
          <w:lang w:val="en-US"/>
        </w:rPr>
        <w:t xml:space="preserve"> </w:t>
      </w:r>
      <w:r w:rsidRPr="00EF10FA">
        <w:rPr>
          <w:lang w:val="en-US"/>
        </w:rPr>
        <w:fldChar w:fldCharType="begin"/>
      </w:r>
      <w:r w:rsidRPr="00EF10FA">
        <w:rPr>
          <w:lang w:val="en-US"/>
        </w:rPr>
        <w:instrText xml:space="preserve"> ADDIN ZOTERO_ITEM CSL_CITATION {"citationID":"vqt4rjsP","properties":{"formattedCitation":"(M. Mitchell, 2019)","plainCitation":"(M. Mitchell, 2019)","noteIndex":0},"citationItems":[{"id":16869,"uris":["http://zotero.org/users/1688/items/94GDPFQ4"],"itemData":{"id":16869,"type":"book","publisher":"Penguin","title":"Artificial Intelligence: A Guide for Thinking Humans","author":[{"family":"Mitchell","given":"M."}],"issued":{"date-parts":[["2019"]]}}}],"schema":"https://github.com/citation-style-language/schema/raw/master/csl-citation.json"} </w:instrText>
      </w:r>
      <w:r w:rsidRPr="00EF10FA">
        <w:rPr>
          <w:lang w:val="en-US"/>
        </w:rPr>
        <w:fldChar w:fldCharType="separate"/>
      </w:r>
      <w:r w:rsidR="00D472ED">
        <w:rPr>
          <w:lang w:val="en-US"/>
        </w:rPr>
        <w:t>(M. Mitchell, 2019)</w:t>
      </w:r>
      <w:r w:rsidRPr="00EF10FA">
        <w:rPr>
          <w:lang w:val="en-US"/>
        </w:rPr>
        <w:fldChar w:fldCharType="end"/>
      </w:r>
      <w:r w:rsidR="00CF1A54">
        <w:rPr>
          <w:lang w:val="en-US"/>
        </w:rPr>
        <w:t>.</w:t>
      </w:r>
    </w:p>
    <w:p w14:paraId="0D085801" w14:textId="300A36CF" w:rsidR="000A459C" w:rsidRPr="00A25D8F" w:rsidRDefault="343FD69F" w:rsidP="4C9C4466">
      <w:pPr>
        <w:rPr>
          <w:lang w:val="en-US"/>
        </w:rPr>
      </w:pPr>
      <w:r w:rsidRPr="00EF10FA">
        <w:rPr>
          <w:lang w:val="en-US"/>
        </w:rPr>
        <w:t xml:space="preserve">This learning process is based on trial-and-error. The model makes a prediction (for example, what is the next word in a sentence?), is told whether the answer was correct, and adjusts itself. This error correction is done using </w:t>
      </w:r>
      <w:r w:rsidR="4DA8E450" w:rsidRPr="00EF10FA">
        <w:rPr>
          <w:lang w:val="en-US"/>
        </w:rPr>
        <w:t xml:space="preserve">what is known as </w:t>
      </w:r>
      <w:r w:rsidRPr="00EF10FA">
        <w:rPr>
          <w:lang w:val="en-US"/>
        </w:rPr>
        <w:t>back propagation: the computational model sends an error signal back through the network and adjusts its internal weights accordingly</w:t>
      </w:r>
      <w:r w:rsidR="00CF1A54">
        <w:rPr>
          <w:lang w:val="en-US"/>
        </w:rPr>
        <w:t xml:space="preserve"> </w:t>
      </w:r>
      <w:r w:rsidRPr="00EF10FA">
        <w:rPr>
          <w:lang w:val="en-US"/>
        </w:rPr>
        <w:fldChar w:fldCharType="begin"/>
      </w:r>
      <w:r w:rsidRPr="00EF10FA">
        <w:rPr>
          <w:lang w:val="en-US"/>
        </w:rPr>
        <w:instrText xml:space="preserve"> ADDIN ZOTERO_ITEM CSL_CITATION {"citationID":"NS1IMA62","properties":{"formattedCitation":"(Goodfellow et al., 2016)","plainCitation":"(Goodfellow et al., 2016)","noteIndex":0},"citationItems":[{"id":16922,"uris":["http://zotero.org/users/1688/items/8U37I8JQ"],"itemData":{"id":16922,"type":"book","publisher":"MIT Press","title":"Deep Learning","URL":"http://www.deeplearningbook.org/","author":[{"family":"Goodfellow","given":"Ian"},{"family":"Bengio","given":"Yoshua"},{"family":"Courville","given":"Aaron"}],"issued":{"date-parts":[["2016"]]}}}],"schema":"https://github.com/citation-style-language/schema/raw/master/csl-citation.json"} </w:instrText>
      </w:r>
      <w:r w:rsidRPr="00EF10FA">
        <w:rPr>
          <w:lang w:val="en-US"/>
        </w:rPr>
        <w:fldChar w:fldCharType="separate"/>
      </w:r>
      <w:r w:rsidR="00D472ED">
        <w:rPr>
          <w:lang w:val="en-US"/>
        </w:rPr>
        <w:t>(Goodfellow et al., 2016)</w:t>
      </w:r>
      <w:r w:rsidRPr="00EF10FA">
        <w:rPr>
          <w:lang w:val="en-US"/>
        </w:rPr>
        <w:fldChar w:fldCharType="end"/>
      </w:r>
      <w:r w:rsidR="00CF1A54">
        <w:rPr>
          <w:lang w:val="en-US"/>
        </w:rPr>
        <w:t>.</w:t>
      </w:r>
    </w:p>
    <w:p w14:paraId="22F294C2" w14:textId="47C7C293" w:rsidR="00AE3DBB" w:rsidRPr="00A25D8F" w:rsidRDefault="00AE3DBB" w:rsidP="00FA77AD">
      <w:pPr>
        <w:pStyle w:val="Heading3"/>
        <w:rPr>
          <w:lang w:val="en-US"/>
        </w:rPr>
      </w:pPr>
      <w:bookmarkStart w:id="376" w:name="_Ref200697673"/>
      <w:r w:rsidRPr="00EF10FA">
        <w:rPr>
          <w:lang w:val="en-US"/>
        </w:rPr>
        <w:t>How does a language model learn by guessing the next word?</w:t>
      </w:r>
      <w:bookmarkEnd w:id="376"/>
    </w:p>
    <w:p w14:paraId="4F418A2D" w14:textId="77777777" w:rsidR="00AE3DBB" w:rsidRPr="00A25D8F" w:rsidRDefault="00AE3DBB" w:rsidP="00AE3DBB">
      <w:pPr>
        <w:rPr>
          <w:lang w:val="en-US"/>
        </w:rPr>
      </w:pPr>
      <w:r w:rsidRPr="00EF10FA">
        <w:rPr>
          <w:lang w:val="en-US"/>
        </w:rPr>
        <w:t xml:space="preserve">To understand how a language model learns, you can compare it to a sophisticated prediction machine that learns from millions of examples. During training, the model is presented with sentences where it </w:t>
      </w:r>
      <w:proofErr w:type="gramStart"/>
      <w:r w:rsidRPr="00EF10FA">
        <w:rPr>
          <w:lang w:val="en-US"/>
        </w:rPr>
        <w:t>has to</w:t>
      </w:r>
      <w:proofErr w:type="gramEnd"/>
      <w:r w:rsidRPr="00EF10FA">
        <w:rPr>
          <w:lang w:val="en-US"/>
        </w:rPr>
        <w:t xml:space="preserve"> predict the next word each time, complete with probabilities.</w:t>
      </w:r>
    </w:p>
    <w:p w14:paraId="5DD08881" w14:textId="24A9564C" w:rsidR="00AE3DBB" w:rsidRPr="00A25D8F" w:rsidRDefault="00AE3DBB" w:rsidP="00AE3DBB">
      <w:pPr>
        <w:rPr>
          <w:lang w:val="en-US"/>
        </w:rPr>
      </w:pPr>
      <w:r w:rsidRPr="00EF10FA">
        <w:rPr>
          <w:b/>
          <w:bCs/>
          <w:lang w:val="en-US"/>
        </w:rPr>
        <w:t xml:space="preserve">Step 1: The training sentence </w:t>
      </w:r>
    </w:p>
    <w:p w14:paraId="205EC6ED" w14:textId="4DC96793" w:rsidR="00AE3DBB" w:rsidRPr="00A25D8F" w:rsidRDefault="00AE3DBB" w:rsidP="00AE3DBB">
      <w:pPr>
        <w:rPr>
          <w:lang w:val="en-US"/>
        </w:rPr>
      </w:pPr>
      <w:r w:rsidRPr="00EF10FA">
        <w:rPr>
          <w:lang w:val="en-US"/>
        </w:rPr>
        <w:t>Suppose the model is given the sentence</w:t>
      </w:r>
      <w:r w:rsidR="560CB2D1" w:rsidRPr="00EF10FA">
        <w:rPr>
          <w:lang w:val="en-US"/>
        </w:rPr>
        <w:t>:</w:t>
      </w:r>
      <w:r w:rsidRPr="00EF10FA">
        <w:rPr>
          <w:lang w:val="en-US"/>
        </w:rPr>
        <w:t xml:space="preserve"> "The cat is sitting on the mat."</w:t>
      </w:r>
    </w:p>
    <w:p w14:paraId="11C3CFD2" w14:textId="05C394C2" w:rsidR="00AE3DBB" w:rsidRPr="00A25D8F" w:rsidRDefault="00AE3DBB" w:rsidP="00AE3DBB">
      <w:pPr>
        <w:rPr>
          <w:lang w:val="en-US"/>
        </w:rPr>
      </w:pPr>
      <w:r w:rsidRPr="00EF10FA">
        <w:rPr>
          <w:b/>
          <w:bCs/>
          <w:lang w:val="en-US"/>
        </w:rPr>
        <w:t xml:space="preserve">Step 2: The prediction game with probabilities </w:t>
      </w:r>
    </w:p>
    <w:p w14:paraId="6F023F1F" w14:textId="74F5DDBB" w:rsidR="00AE3DBB" w:rsidRPr="00A25D8F" w:rsidRDefault="00AE3DBB" w:rsidP="00AE3DBB">
      <w:pPr>
        <w:rPr>
          <w:lang w:val="en-US"/>
        </w:rPr>
      </w:pPr>
      <w:r w:rsidRPr="00EF10FA">
        <w:rPr>
          <w:lang w:val="en-US"/>
        </w:rPr>
        <w:t>The model first sees only: "The" It predicts with probabilities:</w:t>
      </w:r>
    </w:p>
    <w:p w14:paraId="443C7DF9" w14:textId="77777777" w:rsidR="00AE3DBB" w:rsidRPr="00A25D8F" w:rsidRDefault="00AE3DBB" w:rsidP="00A7036D">
      <w:pPr>
        <w:pStyle w:val="ListParagraph"/>
        <w:numPr>
          <w:ilvl w:val="0"/>
          <w:numId w:val="105"/>
        </w:numPr>
        <w:rPr>
          <w:lang w:val="en-US"/>
        </w:rPr>
      </w:pPr>
      <w:r w:rsidRPr="00EF10FA">
        <w:rPr>
          <w:lang w:val="en-US"/>
        </w:rPr>
        <w:t>"dog" (15% chance)</w:t>
      </w:r>
    </w:p>
    <w:p w14:paraId="5FB9A115" w14:textId="77777777" w:rsidR="00AE3DBB" w:rsidRPr="00A25D8F" w:rsidRDefault="00AE3DBB" w:rsidP="00A7036D">
      <w:pPr>
        <w:pStyle w:val="ListParagraph"/>
        <w:numPr>
          <w:ilvl w:val="0"/>
          <w:numId w:val="105"/>
        </w:numPr>
        <w:rPr>
          <w:lang w:val="en-US"/>
        </w:rPr>
      </w:pPr>
      <w:r w:rsidRPr="00EF10FA">
        <w:rPr>
          <w:lang w:val="en-US"/>
        </w:rPr>
        <w:t>"cat" (12% chance) ✓ correct!</w:t>
      </w:r>
    </w:p>
    <w:p w14:paraId="6F65847C" w14:textId="77777777" w:rsidR="00AE3DBB" w:rsidRPr="00A25D8F" w:rsidRDefault="00AE3DBB" w:rsidP="00A7036D">
      <w:pPr>
        <w:pStyle w:val="ListParagraph"/>
        <w:numPr>
          <w:ilvl w:val="0"/>
          <w:numId w:val="105"/>
        </w:numPr>
        <w:rPr>
          <w:lang w:val="en-US"/>
        </w:rPr>
      </w:pPr>
      <w:r w:rsidRPr="00EF10FA">
        <w:rPr>
          <w:lang w:val="en-US"/>
        </w:rPr>
        <w:t>"man" (10% chance)</w:t>
      </w:r>
    </w:p>
    <w:p w14:paraId="24986B6E" w14:textId="77777777" w:rsidR="00AE3DBB" w:rsidRPr="00A25D8F" w:rsidRDefault="00AE3DBB" w:rsidP="00A7036D">
      <w:pPr>
        <w:pStyle w:val="ListParagraph"/>
        <w:numPr>
          <w:ilvl w:val="0"/>
          <w:numId w:val="105"/>
        </w:numPr>
        <w:rPr>
          <w:lang w:val="en-US"/>
        </w:rPr>
      </w:pPr>
      <w:r w:rsidRPr="00EF10FA">
        <w:rPr>
          <w:lang w:val="en-US"/>
        </w:rPr>
        <w:t>"car" (8% chance)</w:t>
      </w:r>
    </w:p>
    <w:p w14:paraId="065E2179" w14:textId="77777777" w:rsidR="00AE3DBB" w:rsidRPr="00A25D8F" w:rsidRDefault="00AE3DBB" w:rsidP="00A7036D">
      <w:pPr>
        <w:pStyle w:val="ListParagraph"/>
        <w:numPr>
          <w:ilvl w:val="0"/>
          <w:numId w:val="105"/>
        </w:numPr>
        <w:rPr>
          <w:lang w:val="en-US"/>
        </w:rPr>
      </w:pPr>
      <w:r w:rsidRPr="00EF10FA">
        <w:rPr>
          <w:lang w:val="en-US"/>
        </w:rPr>
        <w:t>... and thousands of other words with lower odds</w:t>
      </w:r>
    </w:p>
    <w:p w14:paraId="6436CF82" w14:textId="5EC43CF7" w:rsidR="00AE3DBB" w:rsidRPr="00A25D8F" w:rsidRDefault="00AE3DBB" w:rsidP="00BE0A45">
      <w:pPr>
        <w:rPr>
          <w:lang w:val="en-US"/>
        </w:rPr>
      </w:pPr>
      <w:r w:rsidRPr="00EF10FA">
        <w:rPr>
          <w:lang w:val="en-US"/>
        </w:rPr>
        <w:lastRenderedPageBreak/>
        <w:t xml:space="preserve">Why is "dog" wrong? Not because dogs don't exist after "The," but because in this </w:t>
      </w:r>
      <w:r w:rsidR="00AD3C57" w:rsidRPr="00EF10FA">
        <w:rPr>
          <w:lang w:val="en-US"/>
        </w:rPr>
        <w:t>training</w:t>
      </w:r>
      <w:r w:rsidRPr="00EF10FA">
        <w:rPr>
          <w:lang w:val="en-US"/>
        </w:rPr>
        <w:t xml:space="preserve"> sentence, the correct answer was "cat." The model now learns that it must slightly increase the probability of "cat" after "The."</w:t>
      </w:r>
    </w:p>
    <w:p w14:paraId="62CBE0E6" w14:textId="1B199642" w:rsidR="00AE3DBB" w:rsidRPr="00A25D8F" w:rsidRDefault="00AE3DBB" w:rsidP="00BE0A45">
      <w:pPr>
        <w:rPr>
          <w:lang w:val="en-US"/>
        </w:rPr>
      </w:pPr>
      <w:r w:rsidRPr="00EF10FA">
        <w:rPr>
          <w:b/>
          <w:bCs/>
          <w:lang w:val="en-US"/>
        </w:rPr>
        <w:t>Step 3: The attention mechanism</w:t>
      </w:r>
      <w:r w:rsidR="102CCEE4" w:rsidRPr="00EF10FA">
        <w:rPr>
          <w:b/>
          <w:bCs/>
          <w:lang w:val="en-US"/>
        </w:rPr>
        <w:t xml:space="preserve"> </w:t>
      </w:r>
      <w:r w:rsidR="00A14D2D">
        <w:rPr>
          <w:b/>
          <w:bCs/>
          <w:lang w:val="en-US"/>
        </w:rPr>
        <w:t>-</w:t>
      </w:r>
      <w:r w:rsidR="102CCEE4" w:rsidRPr="00EF10FA">
        <w:rPr>
          <w:b/>
          <w:bCs/>
          <w:lang w:val="en-US"/>
        </w:rPr>
        <w:t xml:space="preserve"> </w:t>
      </w:r>
      <w:r w:rsidRPr="00EF10FA">
        <w:rPr>
          <w:b/>
          <w:bCs/>
          <w:lang w:val="en-US"/>
        </w:rPr>
        <w:t xml:space="preserve">what should I pay attention to? </w:t>
      </w:r>
    </w:p>
    <w:p w14:paraId="25C3A30B" w14:textId="2215C533" w:rsidR="00AE3DBB" w:rsidRPr="00A25D8F" w:rsidRDefault="00AE3DBB" w:rsidP="00BE0A45">
      <w:pPr>
        <w:rPr>
          <w:lang w:val="en-US"/>
        </w:rPr>
      </w:pPr>
      <w:r w:rsidRPr="00EF10FA">
        <w:rPr>
          <w:lang w:val="en-US"/>
        </w:rPr>
        <w:t>With longer sentences, things get trickier. Suppose the model sees</w:t>
      </w:r>
      <w:r w:rsidR="75F87C0C" w:rsidRPr="00EF10FA">
        <w:rPr>
          <w:lang w:val="en-US"/>
        </w:rPr>
        <w:t>:</w:t>
      </w:r>
      <w:r w:rsidRPr="00EF10FA">
        <w:rPr>
          <w:lang w:val="en-US"/>
        </w:rPr>
        <w:t xml:space="preserve"> "The black cat with the white spots is sitting on the".</w:t>
      </w:r>
    </w:p>
    <w:p w14:paraId="5D52974A" w14:textId="2B9D5D9F" w:rsidR="00AE3DBB" w:rsidRPr="00A25D8F" w:rsidRDefault="00AE3DBB" w:rsidP="00BE0A45">
      <w:pPr>
        <w:rPr>
          <w:lang w:val="en-US"/>
        </w:rPr>
      </w:pPr>
      <w:r w:rsidRPr="00EF10FA">
        <w:rPr>
          <w:lang w:val="en-US"/>
        </w:rPr>
        <w:t xml:space="preserve">The attention mechanism helps the model </w:t>
      </w:r>
      <w:r w:rsidR="5758A780" w:rsidRPr="00EF10FA">
        <w:rPr>
          <w:lang w:val="en-US"/>
        </w:rPr>
        <w:t>‘</w:t>
      </w:r>
      <w:r w:rsidRPr="00EF10FA">
        <w:rPr>
          <w:lang w:val="en-US"/>
        </w:rPr>
        <w:t>remember</w:t>
      </w:r>
      <w:r w:rsidR="5840A210" w:rsidRPr="00EF10FA">
        <w:rPr>
          <w:lang w:val="en-US"/>
        </w:rPr>
        <w:t>’</w:t>
      </w:r>
      <w:r w:rsidRPr="00EF10FA">
        <w:rPr>
          <w:lang w:val="en-US"/>
        </w:rPr>
        <w:t xml:space="preserve"> that:</w:t>
      </w:r>
    </w:p>
    <w:p w14:paraId="4482D7DC" w14:textId="77777777" w:rsidR="00AE3DBB" w:rsidRPr="00A25D8F" w:rsidRDefault="00AE3DBB" w:rsidP="00A7036D">
      <w:pPr>
        <w:pStyle w:val="ListParagraph"/>
        <w:numPr>
          <w:ilvl w:val="0"/>
          <w:numId w:val="104"/>
        </w:numPr>
        <w:rPr>
          <w:lang w:val="en-US"/>
        </w:rPr>
      </w:pPr>
      <w:r w:rsidRPr="00EF10FA">
        <w:rPr>
          <w:lang w:val="en-US"/>
        </w:rPr>
        <w:t>"cat" is the subject (not "spots")</w:t>
      </w:r>
    </w:p>
    <w:p w14:paraId="6A9FF4ED" w14:textId="77777777" w:rsidR="00AE3DBB" w:rsidRPr="00A25D8F" w:rsidRDefault="00AE3DBB" w:rsidP="00A7036D">
      <w:pPr>
        <w:pStyle w:val="ListParagraph"/>
        <w:numPr>
          <w:ilvl w:val="0"/>
          <w:numId w:val="104"/>
        </w:numPr>
        <w:rPr>
          <w:lang w:val="en-US"/>
        </w:rPr>
      </w:pPr>
      <w:r w:rsidRPr="00EF10FA">
        <w:rPr>
          <w:lang w:val="en-US"/>
        </w:rPr>
        <w:t>"sitting" is the action</w:t>
      </w:r>
    </w:p>
    <w:p w14:paraId="1584186B" w14:textId="0249ECEE" w:rsidR="00AE3DBB" w:rsidRPr="00A25D8F" w:rsidRDefault="00AE3DBB" w:rsidP="00A7036D">
      <w:pPr>
        <w:pStyle w:val="ListParagraph"/>
        <w:numPr>
          <w:ilvl w:val="0"/>
          <w:numId w:val="104"/>
        </w:numPr>
        <w:rPr>
          <w:lang w:val="en-US"/>
        </w:rPr>
      </w:pPr>
      <w:r w:rsidRPr="00EF10FA">
        <w:rPr>
          <w:lang w:val="en-US"/>
        </w:rPr>
        <w:t xml:space="preserve">We are likely to look for a spot where the cat sits on </w:t>
      </w:r>
    </w:p>
    <w:p w14:paraId="07A97F11" w14:textId="77777777" w:rsidR="00AE3DBB" w:rsidRPr="00A25D8F" w:rsidRDefault="00AE3DBB" w:rsidP="00A7036D">
      <w:pPr>
        <w:rPr>
          <w:lang w:val="en-US"/>
        </w:rPr>
      </w:pPr>
      <w:r w:rsidRPr="00EF10FA">
        <w:rPr>
          <w:lang w:val="en-US"/>
        </w:rPr>
        <w:t>This mechanism gives weights to different words. The word "cat" gets a lot of attention (0.8), while "with" gets little attention (0.1).</w:t>
      </w:r>
    </w:p>
    <w:p w14:paraId="6A6FD1A8" w14:textId="41728E7F" w:rsidR="00AE3DBB" w:rsidRPr="00A25D8F" w:rsidRDefault="00AE3DBB" w:rsidP="00A7036D">
      <w:pPr>
        <w:rPr>
          <w:lang w:val="en-US"/>
        </w:rPr>
      </w:pPr>
      <w:r w:rsidRPr="00EF10FA">
        <w:rPr>
          <w:b/>
          <w:bCs/>
          <w:lang w:val="en-US"/>
        </w:rPr>
        <w:t>Step 4: From training to use</w:t>
      </w:r>
      <w:r w:rsidR="357DDB16" w:rsidRPr="00EF10FA">
        <w:rPr>
          <w:b/>
          <w:bCs/>
          <w:lang w:val="en-US"/>
        </w:rPr>
        <w:t xml:space="preserve"> </w:t>
      </w:r>
      <w:r w:rsidR="00A14D2D">
        <w:rPr>
          <w:b/>
          <w:bCs/>
          <w:lang w:val="en-US"/>
        </w:rPr>
        <w:t>-</w:t>
      </w:r>
      <w:r w:rsidR="357DDB16" w:rsidRPr="00EF10FA">
        <w:rPr>
          <w:b/>
          <w:bCs/>
          <w:lang w:val="en-US"/>
        </w:rPr>
        <w:t xml:space="preserve"> </w:t>
      </w:r>
      <w:r w:rsidRPr="00EF10FA">
        <w:rPr>
          <w:b/>
          <w:bCs/>
          <w:lang w:val="en-US"/>
        </w:rPr>
        <w:t xml:space="preserve">the role of temperature </w:t>
      </w:r>
    </w:p>
    <w:p w14:paraId="0C7C5984" w14:textId="505A118F" w:rsidR="00AE3DBB" w:rsidRPr="00A25D8F" w:rsidRDefault="00AE3DBB" w:rsidP="00A7036D">
      <w:pPr>
        <w:rPr>
          <w:lang w:val="en-US"/>
        </w:rPr>
      </w:pPr>
      <w:r w:rsidRPr="00EF10FA">
        <w:rPr>
          <w:lang w:val="en-US"/>
        </w:rPr>
        <w:t>After training, the model can generate text. For the sentence "The cat sits on the"</w:t>
      </w:r>
      <w:r w:rsidR="15A0F0A9" w:rsidRPr="00EF10FA">
        <w:rPr>
          <w:lang w:val="en-US"/>
        </w:rPr>
        <w:t>,</w:t>
      </w:r>
      <w:r w:rsidRPr="00EF10FA">
        <w:rPr>
          <w:lang w:val="en-US"/>
        </w:rPr>
        <w:t xml:space="preserve"> has these predictions:</w:t>
      </w:r>
    </w:p>
    <w:p w14:paraId="1982C21F" w14:textId="77777777" w:rsidR="00AE3DBB" w:rsidRPr="00A25D8F" w:rsidRDefault="00AE3DBB" w:rsidP="00A7036D">
      <w:pPr>
        <w:pStyle w:val="ListParagraph"/>
        <w:numPr>
          <w:ilvl w:val="0"/>
          <w:numId w:val="103"/>
        </w:numPr>
        <w:rPr>
          <w:lang w:val="en-US"/>
        </w:rPr>
      </w:pPr>
      <w:r w:rsidRPr="00EF10FA">
        <w:rPr>
          <w:lang w:val="en-US"/>
        </w:rPr>
        <w:t>"mat" (45% probability)</w:t>
      </w:r>
    </w:p>
    <w:p w14:paraId="485DD655" w14:textId="77777777" w:rsidR="00AE3DBB" w:rsidRPr="00A25D8F" w:rsidRDefault="00AE3DBB" w:rsidP="00A7036D">
      <w:pPr>
        <w:pStyle w:val="ListParagraph"/>
        <w:numPr>
          <w:ilvl w:val="0"/>
          <w:numId w:val="103"/>
        </w:numPr>
        <w:rPr>
          <w:lang w:val="en-US"/>
        </w:rPr>
      </w:pPr>
      <w:r w:rsidRPr="00EF10FA">
        <w:rPr>
          <w:lang w:val="en-US"/>
        </w:rPr>
        <w:t>"couch" (20% chance)</w:t>
      </w:r>
    </w:p>
    <w:p w14:paraId="52F46820" w14:textId="77777777" w:rsidR="00AE3DBB" w:rsidRPr="00A25D8F" w:rsidRDefault="00AE3DBB" w:rsidP="00A7036D">
      <w:pPr>
        <w:pStyle w:val="ListParagraph"/>
        <w:numPr>
          <w:ilvl w:val="0"/>
          <w:numId w:val="103"/>
        </w:numPr>
        <w:rPr>
          <w:lang w:val="en-US"/>
        </w:rPr>
      </w:pPr>
      <w:r w:rsidRPr="00EF10FA">
        <w:rPr>
          <w:lang w:val="en-US"/>
        </w:rPr>
        <w:t>"chair" (15% chance)</w:t>
      </w:r>
    </w:p>
    <w:p w14:paraId="054B6706" w14:textId="77777777" w:rsidR="00AE3DBB" w:rsidRPr="00A25D8F" w:rsidRDefault="00AE3DBB" w:rsidP="00A7036D">
      <w:pPr>
        <w:pStyle w:val="ListParagraph"/>
        <w:numPr>
          <w:ilvl w:val="0"/>
          <w:numId w:val="103"/>
        </w:numPr>
        <w:rPr>
          <w:lang w:val="en-US"/>
        </w:rPr>
      </w:pPr>
      <w:r w:rsidRPr="00EF10FA">
        <w:rPr>
          <w:lang w:val="en-US"/>
        </w:rPr>
        <w:t>"table" (10% chance)</w:t>
      </w:r>
    </w:p>
    <w:p w14:paraId="38BC0B06" w14:textId="77777777" w:rsidR="00AE3DBB" w:rsidRPr="00A25D8F" w:rsidRDefault="00AE3DBB" w:rsidP="00A7036D">
      <w:pPr>
        <w:pStyle w:val="ListParagraph"/>
        <w:numPr>
          <w:ilvl w:val="0"/>
          <w:numId w:val="103"/>
        </w:numPr>
        <w:rPr>
          <w:lang w:val="en-US"/>
        </w:rPr>
      </w:pPr>
      <w:r w:rsidRPr="00EF10FA">
        <w:rPr>
          <w:lang w:val="en-US"/>
        </w:rPr>
        <w:t>"moon" (0.1% chance)</w:t>
      </w:r>
    </w:p>
    <w:p w14:paraId="20FFC7B6" w14:textId="13681928" w:rsidR="00AE3DBB" w:rsidRPr="00A25D8F" w:rsidRDefault="00AE3DBB" w:rsidP="00A7036D">
      <w:pPr>
        <w:rPr>
          <w:lang w:val="en-US"/>
        </w:rPr>
      </w:pPr>
      <w:r w:rsidRPr="00EF10FA">
        <w:rPr>
          <w:lang w:val="en-US"/>
        </w:rPr>
        <w:t xml:space="preserve">This is where </w:t>
      </w:r>
      <w:r w:rsidR="43D3E14A" w:rsidRPr="00EF10FA">
        <w:rPr>
          <w:lang w:val="en-US"/>
        </w:rPr>
        <w:t xml:space="preserve">the </w:t>
      </w:r>
      <w:r w:rsidRPr="00EF10FA">
        <w:rPr>
          <w:b/>
          <w:bCs/>
          <w:lang w:val="en-US"/>
        </w:rPr>
        <w:t xml:space="preserve">temperature </w:t>
      </w:r>
      <w:r w:rsidR="43D3E14A" w:rsidRPr="00EF10FA">
        <w:rPr>
          <w:lang w:val="en-US"/>
        </w:rPr>
        <w:t xml:space="preserve">component </w:t>
      </w:r>
      <w:r w:rsidRPr="00EF10FA">
        <w:rPr>
          <w:lang w:val="en-US"/>
        </w:rPr>
        <w:t>comes in:</w:t>
      </w:r>
    </w:p>
    <w:p w14:paraId="0F9D657D" w14:textId="40E089F5" w:rsidR="00AE3DBB" w:rsidRPr="00A25D8F" w:rsidRDefault="00AE3DBB" w:rsidP="4C9C4466">
      <w:pPr>
        <w:pStyle w:val="ListParagraph"/>
        <w:numPr>
          <w:ilvl w:val="0"/>
          <w:numId w:val="102"/>
        </w:numPr>
        <w:rPr>
          <w:lang w:val="en-US"/>
        </w:rPr>
      </w:pPr>
      <w:r w:rsidRPr="00EF10FA">
        <w:rPr>
          <w:b/>
          <w:bCs/>
          <w:lang w:val="en-US"/>
        </w:rPr>
        <w:t>Low temperature (0.2)</w:t>
      </w:r>
      <w:r w:rsidRPr="00EF10FA">
        <w:rPr>
          <w:lang w:val="en-US"/>
        </w:rPr>
        <w:t>: the model almost always chooses "mat"</w:t>
      </w:r>
      <w:r w:rsidR="00A14D2D">
        <w:rPr>
          <w:lang w:val="en-US"/>
        </w:rPr>
        <w:t>-</w:t>
      </w:r>
      <w:r w:rsidR="7E328769" w:rsidRPr="00EF10FA">
        <w:rPr>
          <w:lang w:val="en-US"/>
        </w:rPr>
        <w:t xml:space="preserve"> </w:t>
      </w:r>
      <w:r w:rsidRPr="00EF10FA">
        <w:rPr>
          <w:lang w:val="en-US"/>
        </w:rPr>
        <w:t>safe but boring</w:t>
      </w:r>
      <w:r w:rsidR="18E08A61" w:rsidRPr="00EF10FA">
        <w:rPr>
          <w:lang w:val="en-US"/>
        </w:rPr>
        <w:t>.</w:t>
      </w:r>
    </w:p>
    <w:p w14:paraId="244B341E" w14:textId="511C31AC" w:rsidR="00AE3DBB" w:rsidRPr="00A25D8F" w:rsidRDefault="00AE3DBB" w:rsidP="4C9C4466">
      <w:pPr>
        <w:pStyle w:val="ListParagraph"/>
        <w:numPr>
          <w:ilvl w:val="0"/>
          <w:numId w:val="102"/>
        </w:numPr>
        <w:rPr>
          <w:lang w:val="en-US"/>
        </w:rPr>
      </w:pPr>
      <w:r w:rsidRPr="00EF10FA">
        <w:rPr>
          <w:b/>
          <w:bCs/>
          <w:lang w:val="en-US"/>
        </w:rPr>
        <w:t>Normal temperature (0.7)</w:t>
      </w:r>
      <w:r w:rsidRPr="00EF10FA">
        <w:rPr>
          <w:lang w:val="en-US"/>
        </w:rPr>
        <w:t>: mostly "mat", sometimes "sofa" or "chair"</w:t>
      </w:r>
      <w:r w:rsidR="00A14D2D">
        <w:rPr>
          <w:lang w:val="en-US"/>
        </w:rPr>
        <w:t>-</w:t>
      </w:r>
      <w:r w:rsidR="3A9F17A8" w:rsidRPr="00EF10FA">
        <w:rPr>
          <w:lang w:val="en-US"/>
        </w:rPr>
        <w:t xml:space="preserve"> </w:t>
      </w:r>
      <w:r w:rsidRPr="00EF10FA">
        <w:rPr>
          <w:lang w:val="en-US"/>
        </w:rPr>
        <w:t>natural variation</w:t>
      </w:r>
      <w:r w:rsidR="42885FA9" w:rsidRPr="00EF10FA">
        <w:rPr>
          <w:lang w:val="en-US"/>
        </w:rPr>
        <w:t>.</w:t>
      </w:r>
    </w:p>
    <w:p w14:paraId="741B3637" w14:textId="4047F3F9" w:rsidR="00AE3DBB" w:rsidRPr="00A25D8F" w:rsidRDefault="00AE3DBB" w:rsidP="4C9C4466">
      <w:pPr>
        <w:pStyle w:val="ListParagraph"/>
        <w:numPr>
          <w:ilvl w:val="0"/>
          <w:numId w:val="102"/>
        </w:numPr>
        <w:rPr>
          <w:lang w:val="en-US"/>
        </w:rPr>
      </w:pPr>
      <w:r w:rsidRPr="00EF10FA">
        <w:rPr>
          <w:b/>
          <w:bCs/>
          <w:lang w:val="en-US"/>
        </w:rPr>
        <w:t>High temperature (1.5)</w:t>
      </w:r>
      <w:r w:rsidRPr="00EF10FA">
        <w:rPr>
          <w:lang w:val="en-US"/>
        </w:rPr>
        <w:t>: may even choose "moon"</w:t>
      </w:r>
      <w:r w:rsidR="00A14D2D">
        <w:rPr>
          <w:lang w:val="en-US"/>
        </w:rPr>
        <w:t>-</w:t>
      </w:r>
      <w:r w:rsidR="68716F50" w:rsidRPr="00EF10FA">
        <w:rPr>
          <w:lang w:val="en-US"/>
        </w:rPr>
        <w:t xml:space="preserve"> </w:t>
      </w:r>
      <w:r w:rsidRPr="00EF10FA">
        <w:rPr>
          <w:lang w:val="en-US"/>
        </w:rPr>
        <w:t>creative but possibly nonsensical</w:t>
      </w:r>
      <w:r w:rsidR="56594202" w:rsidRPr="00EF10FA">
        <w:rPr>
          <w:lang w:val="en-US"/>
        </w:rPr>
        <w:t>.</w:t>
      </w:r>
    </w:p>
    <w:p w14:paraId="28C7B168" w14:textId="133D528D" w:rsidR="00AE3DBB" w:rsidRPr="00A25D8F" w:rsidRDefault="00AE3DBB" w:rsidP="0087242C">
      <w:pPr>
        <w:rPr>
          <w:lang w:val="en-US"/>
        </w:rPr>
      </w:pPr>
      <w:r w:rsidRPr="00EF10FA">
        <w:rPr>
          <w:b/>
          <w:bCs/>
          <w:lang w:val="en-US"/>
        </w:rPr>
        <w:t xml:space="preserve">Step 5: Learning from billions of examples </w:t>
      </w:r>
    </w:p>
    <w:p w14:paraId="52FBDB95" w14:textId="410D5F49" w:rsidR="00AE3DBB" w:rsidRPr="00A25D8F" w:rsidRDefault="00AE3DBB" w:rsidP="0087242C">
      <w:pPr>
        <w:rPr>
          <w:lang w:val="en-US"/>
        </w:rPr>
      </w:pPr>
      <w:r w:rsidRPr="00EF10FA">
        <w:rPr>
          <w:lang w:val="en-US"/>
        </w:rPr>
        <w:t>After seeing billions of sentences, the model learns complex patterns:</w:t>
      </w:r>
    </w:p>
    <w:p w14:paraId="2323C9DC" w14:textId="77777777" w:rsidR="00AE3DBB" w:rsidRPr="00A25D8F" w:rsidRDefault="00AE3DBB" w:rsidP="0087242C">
      <w:pPr>
        <w:pStyle w:val="ListParagraph"/>
        <w:numPr>
          <w:ilvl w:val="0"/>
          <w:numId w:val="106"/>
        </w:numPr>
        <w:rPr>
          <w:lang w:val="en-US"/>
        </w:rPr>
      </w:pPr>
      <w:r w:rsidRPr="00EF10FA">
        <w:rPr>
          <w:lang w:val="en-US"/>
        </w:rPr>
        <w:t>"The prime minister announced that..." → likely policy follows (70%)</w:t>
      </w:r>
    </w:p>
    <w:p w14:paraId="2F03B186" w14:textId="77777777" w:rsidR="00AE3DBB" w:rsidRPr="00A25D8F" w:rsidRDefault="00AE3DBB" w:rsidP="0087242C">
      <w:pPr>
        <w:pStyle w:val="ListParagraph"/>
        <w:numPr>
          <w:ilvl w:val="0"/>
          <w:numId w:val="106"/>
        </w:numPr>
        <w:rPr>
          <w:lang w:val="en-US"/>
        </w:rPr>
      </w:pPr>
      <w:r w:rsidRPr="00EF10FA">
        <w:rPr>
          <w:lang w:val="en-US"/>
        </w:rPr>
        <w:t>"The cat sits on the..." → probably a piece of furniture or mat (85%)</w:t>
      </w:r>
    </w:p>
    <w:p w14:paraId="3BBE28CA" w14:textId="77777777" w:rsidR="00AE3DBB" w:rsidRPr="00A25D8F" w:rsidRDefault="00AE3DBB" w:rsidP="0087242C">
      <w:pPr>
        <w:pStyle w:val="ListParagraph"/>
        <w:numPr>
          <w:ilvl w:val="0"/>
          <w:numId w:val="106"/>
        </w:numPr>
        <w:rPr>
          <w:lang w:val="en-US"/>
        </w:rPr>
      </w:pPr>
      <w:r w:rsidRPr="00EF10FA">
        <w:rPr>
          <w:lang w:val="en-US"/>
        </w:rPr>
        <w:t>"The research shows that..." → likely scientific conclusion (75%)</w:t>
      </w:r>
    </w:p>
    <w:p w14:paraId="2E46500C" w14:textId="43A6BFD7" w:rsidR="00AE3DBB" w:rsidRPr="00A25D8F" w:rsidRDefault="00AE3DBB" w:rsidP="0087242C">
      <w:pPr>
        <w:rPr>
          <w:lang w:val="en-US"/>
        </w:rPr>
      </w:pPr>
      <w:r w:rsidRPr="00EF10FA">
        <w:rPr>
          <w:b/>
          <w:bCs/>
          <w:lang w:val="en-US"/>
        </w:rPr>
        <w:t xml:space="preserve">The result </w:t>
      </w:r>
    </w:p>
    <w:p w14:paraId="092F8F53" w14:textId="0BABF7EB" w:rsidR="00AE3DBB" w:rsidRPr="00A25D8F" w:rsidRDefault="00AE3DBB" w:rsidP="0087242C">
      <w:pPr>
        <w:rPr>
          <w:lang w:val="en-US"/>
        </w:rPr>
      </w:pPr>
      <w:r w:rsidRPr="00EF10FA">
        <w:rPr>
          <w:lang w:val="en-US"/>
        </w:rPr>
        <w:t xml:space="preserve">The model becomes a master at predicting likely word combinations. The attention mechanism helps it </w:t>
      </w:r>
      <w:r w:rsidR="6D79F5CB" w:rsidRPr="02CEB2C8">
        <w:rPr>
          <w:lang w:val="en-US"/>
        </w:rPr>
        <w:t>‘</w:t>
      </w:r>
      <w:r w:rsidRPr="0975DA97">
        <w:rPr>
          <w:lang w:val="en-US"/>
        </w:rPr>
        <w:t>remember</w:t>
      </w:r>
      <w:r w:rsidR="3F3C55F9" w:rsidRPr="0975DA97">
        <w:rPr>
          <w:lang w:val="en-US"/>
        </w:rPr>
        <w:t>’</w:t>
      </w:r>
      <w:r w:rsidRPr="00EF10FA">
        <w:rPr>
          <w:lang w:val="en-US"/>
        </w:rPr>
        <w:t xml:space="preserve"> relevant context over longer distances in the text. By adjusting the temperature, we can determine how 'safe' or 'creative' the output becomes.</w:t>
      </w:r>
    </w:p>
    <w:p w14:paraId="7E67E0E5" w14:textId="0920AB72" w:rsidR="00AE3DBB" w:rsidRPr="00A25D8F" w:rsidRDefault="00AE3DBB" w:rsidP="000A459C">
      <w:pPr>
        <w:rPr>
          <w:lang w:val="en-US"/>
        </w:rPr>
      </w:pPr>
      <w:r w:rsidRPr="00EF10FA">
        <w:rPr>
          <w:lang w:val="en-US"/>
        </w:rPr>
        <w:t xml:space="preserve">But remember: the model doesn't really </w:t>
      </w:r>
      <w:r w:rsidR="7B4110AE" w:rsidRPr="0975DA97">
        <w:rPr>
          <w:lang w:val="en-US"/>
        </w:rPr>
        <w:t>‘</w:t>
      </w:r>
      <w:r w:rsidRPr="0975DA97">
        <w:rPr>
          <w:lang w:val="en-US"/>
        </w:rPr>
        <w:t>understand</w:t>
      </w:r>
      <w:r w:rsidR="2F50CA22" w:rsidRPr="0975DA97">
        <w:rPr>
          <w:lang w:val="en-US"/>
        </w:rPr>
        <w:t>’</w:t>
      </w:r>
      <w:r w:rsidR="3AB9A62E" w:rsidRPr="00EF10FA">
        <w:rPr>
          <w:lang w:val="en-US"/>
        </w:rPr>
        <w:t xml:space="preserve"> </w:t>
      </w:r>
      <w:r w:rsidRPr="00EF10FA">
        <w:rPr>
          <w:lang w:val="en-US"/>
        </w:rPr>
        <w:t>that cats are animals. It only knows that in texts where "cat" appears, words like "meows" (65% chance), "mice" (45% chance) or "tail" (40% chance) often also appear. This explains why AI can sometimes sound convincing</w:t>
      </w:r>
      <w:r w:rsidR="0C519BBC" w:rsidRPr="00EF10FA">
        <w:rPr>
          <w:lang w:val="en-US"/>
        </w:rPr>
        <w:t xml:space="preserve">, </w:t>
      </w:r>
      <w:r w:rsidRPr="00EF10FA">
        <w:rPr>
          <w:lang w:val="en-US"/>
        </w:rPr>
        <w:t xml:space="preserve">yet </w:t>
      </w:r>
      <w:r w:rsidRPr="0975DA97">
        <w:rPr>
          <w:lang w:val="en-US"/>
        </w:rPr>
        <w:t>s</w:t>
      </w:r>
      <w:r w:rsidR="65C03692" w:rsidRPr="0975DA97">
        <w:rPr>
          <w:lang w:val="en-US"/>
        </w:rPr>
        <w:t>tate</w:t>
      </w:r>
      <w:r w:rsidRPr="00EF10FA">
        <w:rPr>
          <w:lang w:val="en-US"/>
        </w:rPr>
        <w:t xml:space="preserve"> factually incorrect things </w:t>
      </w:r>
      <w:r w:rsidR="00A14D2D">
        <w:rPr>
          <w:lang w:val="en-US"/>
        </w:rPr>
        <w:t>-</w:t>
      </w:r>
      <w:r w:rsidR="05D166CD" w:rsidRPr="00EF10FA">
        <w:rPr>
          <w:lang w:val="en-US"/>
        </w:rPr>
        <w:t xml:space="preserve"> </w:t>
      </w:r>
      <w:r w:rsidRPr="00EF10FA">
        <w:rPr>
          <w:lang w:val="en-US"/>
        </w:rPr>
        <w:t>it relies on statistical patterns, not actual understanding</w:t>
      </w:r>
      <w:r w:rsidR="56FB32B3" w:rsidRPr="00EF10FA">
        <w:rPr>
          <w:lang w:val="en-US"/>
        </w:rPr>
        <w:t>.</w:t>
      </w:r>
    </w:p>
    <w:p w14:paraId="52C1D049" w14:textId="28BED9A9" w:rsidR="000A459C" w:rsidRPr="00A25D8F" w:rsidRDefault="1CF9570C" w:rsidP="00FA77AD">
      <w:pPr>
        <w:pStyle w:val="Heading3"/>
        <w:rPr>
          <w:lang w:val="en-US"/>
        </w:rPr>
      </w:pPr>
      <w:r w:rsidRPr="00EF10FA">
        <w:rPr>
          <w:lang w:val="en-US"/>
        </w:rPr>
        <w:lastRenderedPageBreak/>
        <w:t xml:space="preserve">Different ways AI is trained </w:t>
      </w:r>
    </w:p>
    <w:p w14:paraId="7060636C" w14:textId="12E57061" w:rsidR="000A459C" w:rsidRPr="00A25D8F" w:rsidRDefault="000A459C" w:rsidP="000A459C">
      <w:pPr>
        <w:rPr>
          <w:lang w:val="en-US"/>
        </w:rPr>
      </w:pPr>
      <w:commentRangeStart w:id="377"/>
      <w:commentRangeStart w:id="378"/>
      <w:r w:rsidRPr="00EF10FA">
        <w:rPr>
          <w:lang w:val="en-US"/>
        </w:rPr>
        <w:t>Supervised learning uses examples with labels to learn to recognize patterns</w:t>
      </w:r>
      <w:r w:rsidR="00CF1A54">
        <w:rPr>
          <w:lang w:val="en-US"/>
        </w:rPr>
        <w:t xml:space="preserve"> </w:t>
      </w:r>
      <w:r w:rsidRPr="00EF10FA">
        <w:rPr>
          <w:lang w:val="en-US"/>
        </w:rPr>
        <w:fldChar w:fldCharType="begin"/>
      </w:r>
      <w:r w:rsidRPr="00EF10FA">
        <w:rPr>
          <w:lang w:val="en-US"/>
        </w:rPr>
        <w:instrText xml:space="preserve"> ADDIN ZOTERO_ITEM CSL_CITATION {"citationID":"K08WnVyI","properties":{"formattedCitation":"(Hastie et al., 2009)","plainCitation":"(Hastie et al., 2009)","noteIndex":0},"citationItems":[{"id":16959,"uris":["http://zotero.org/users/1688/items/96XMEN9A"],"itemData":{"id":16959,"type":"book","collection-title":"Springer Series in Statistics","event-place":"New York, NY","ISBN":"978-0-387-84857-0","license":"http://www.springer.com/tdm","note":"DOI: 10.1007/978-0-387-84858-7","publisher":"Springer","publisher-place":"New York, NY","source":"DOI.org (Crossref)","title":"The Elements of Statistical Learning","URL":"http://link.springer.com/10.1007/978-0-387-84858-7","author":[{"family":"Hastie","given":"Trevor"},{"family":"Tibshirani","given":"Robert"},{"family":"Friedman","given":"Jerome"}],"accessed":{"date-parts":[["2025",4,23]]},"issued":{"date-parts":[["2009"]]}}}],"schema":"https://github.com/citation-style-language/schema/raw/master/csl-citation.json"} </w:instrText>
      </w:r>
      <w:r w:rsidRPr="00EF10FA">
        <w:rPr>
          <w:lang w:val="en-US"/>
        </w:rPr>
        <w:fldChar w:fldCharType="separate"/>
      </w:r>
      <w:r w:rsidR="00D472ED">
        <w:rPr>
          <w:lang w:val="en-US"/>
        </w:rPr>
        <w:t>(Hastie et al., 2009)</w:t>
      </w:r>
      <w:r w:rsidRPr="00EF10FA">
        <w:rPr>
          <w:lang w:val="en-US"/>
        </w:rPr>
        <w:fldChar w:fldCharType="end"/>
      </w:r>
      <w:r w:rsidRPr="0975DA97">
        <w:rPr>
          <w:lang w:val="en-US"/>
        </w:rPr>
        <w:t>.</w:t>
      </w:r>
      <w:r w:rsidRPr="00EF10FA">
        <w:rPr>
          <w:lang w:val="en-US"/>
        </w:rPr>
        <w:t xml:space="preserve"> Imagine you want to teach a computer to recognize whether an </w:t>
      </w:r>
      <w:r w:rsidR="1C9C97DF" w:rsidRPr="00EF10FA">
        <w:rPr>
          <w:lang w:val="en-US"/>
        </w:rPr>
        <w:t>e-mail</w:t>
      </w:r>
      <w:r w:rsidRPr="00EF10FA">
        <w:rPr>
          <w:lang w:val="en-US"/>
        </w:rPr>
        <w:t xml:space="preserve"> message is spam or not. Then you give the system a large collection of emails, giving each one </w:t>
      </w:r>
      <w:r w:rsidR="65A46D34" w:rsidRPr="00EF10FA">
        <w:rPr>
          <w:lang w:val="en-US"/>
        </w:rPr>
        <w:t xml:space="preserve">a </w:t>
      </w:r>
      <w:r w:rsidR="3BADE7BD" w:rsidRPr="00EF10FA">
        <w:rPr>
          <w:lang w:val="en-US"/>
        </w:rPr>
        <w:t xml:space="preserve">clear </w:t>
      </w:r>
      <w:r w:rsidR="16926F84" w:rsidRPr="00EF10FA">
        <w:rPr>
          <w:lang w:val="en-US"/>
        </w:rPr>
        <w:t>label</w:t>
      </w:r>
      <w:r w:rsidRPr="00EF10FA">
        <w:rPr>
          <w:lang w:val="en-US"/>
        </w:rPr>
        <w:t>: this is spam, and this is not spam. This label helps the algorithm make connections between characteristics of the e-mail (such as words, sender, links) and the label.</w:t>
      </w:r>
    </w:p>
    <w:p w14:paraId="3CD31D72" w14:textId="06FB5711" w:rsidR="000A459C" w:rsidRPr="00A25D8F" w:rsidRDefault="000A459C" w:rsidP="000A459C">
      <w:pPr>
        <w:rPr>
          <w:lang w:val="en-US"/>
        </w:rPr>
      </w:pPr>
      <w:r w:rsidRPr="00EF10FA">
        <w:rPr>
          <w:b/>
          <w:bCs/>
          <w:lang w:val="en-US"/>
        </w:rPr>
        <w:t>Who does the work?</w:t>
      </w:r>
      <w:r>
        <w:br/>
      </w:r>
      <w:r w:rsidRPr="00EF10FA">
        <w:rPr>
          <w:lang w:val="en-US"/>
        </w:rPr>
        <w:t xml:space="preserve">A data scientist or machine learning engineer sets up the model and collects and labels the data. Sometimes the </w:t>
      </w:r>
      <w:r w:rsidR="385D5B5A" w:rsidRPr="0975DA97">
        <w:rPr>
          <w:lang w:val="en-US"/>
        </w:rPr>
        <w:t>labeling</w:t>
      </w:r>
      <w:r w:rsidRPr="00EF10FA">
        <w:rPr>
          <w:lang w:val="en-US"/>
        </w:rPr>
        <w:t xml:space="preserve"> is done manually by human </w:t>
      </w:r>
      <w:r w:rsidR="000773FD" w:rsidRPr="00EF10FA">
        <w:rPr>
          <w:lang w:val="en-US"/>
        </w:rPr>
        <w:t>data labelers</w:t>
      </w:r>
      <w:r w:rsidRPr="00EF10FA">
        <w:rPr>
          <w:lang w:val="en-US"/>
        </w:rPr>
        <w:t xml:space="preserve">. If you need thousands or millions of examples, this is </w:t>
      </w:r>
      <w:r w:rsidR="728F04FF" w:rsidRPr="00EF10FA">
        <w:rPr>
          <w:lang w:val="en-US"/>
        </w:rPr>
        <w:t xml:space="preserve">often </w:t>
      </w:r>
      <w:r w:rsidRPr="00EF10FA">
        <w:rPr>
          <w:lang w:val="en-US"/>
        </w:rPr>
        <w:t xml:space="preserve">outsourced to </w:t>
      </w:r>
      <w:r w:rsidR="719E88B7" w:rsidRPr="00EF10FA">
        <w:rPr>
          <w:lang w:val="en-US"/>
        </w:rPr>
        <w:t>specialized companies</w:t>
      </w:r>
      <w:r w:rsidRPr="00EF10FA">
        <w:rPr>
          <w:lang w:val="en-US"/>
        </w:rPr>
        <w:t>. In section</w:t>
      </w:r>
      <w:r w:rsidR="400436E2" w:rsidRPr="0975DA97">
        <w:rPr>
          <w:lang w:val="en-US"/>
        </w:rPr>
        <w:t xml:space="preserve"> </w:t>
      </w:r>
      <w:r w:rsidRPr="00EF10FA">
        <w:rPr>
          <w:lang w:val="en-US"/>
        </w:rPr>
        <w:fldChar w:fldCharType="begin"/>
      </w:r>
      <w:r w:rsidRPr="00EF10FA">
        <w:rPr>
          <w:lang w:val="en-US"/>
        </w:rPr>
        <w:instrText>REF _Ref199143714 \r</w:instrText>
      </w:r>
      <w:r w:rsidRPr="00EF10FA">
        <w:rPr>
          <w:lang w:val="en-US"/>
        </w:rPr>
        <w:fldChar w:fldCharType="separate"/>
      </w:r>
      <w:r w:rsidR="008963CD" w:rsidRPr="00EF10FA">
        <w:rPr>
          <w:lang w:val="en-US"/>
        </w:rPr>
        <w:t>9</w:t>
      </w:r>
      <w:r w:rsidRPr="00EF10FA">
        <w:rPr>
          <w:lang w:val="en-US"/>
        </w:rPr>
        <w:fldChar w:fldCharType="end"/>
      </w:r>
      <w:r w:rsidRPr="0975DA97">
        <w:rPr>
          <w:lang w:val="en-US"/>
        </w:rPr>
        <w:t>,</w:t>
      </w:r>
      <w:r w:rsidRPr="00EF10FA">
        <w:rPr>
          <w:lang w:val="en-US"/>
        </w:rPr>
        <w:t xml:space="preserve"> we discuss the social aspects of this.</w:t>
      </w:r>
    </w:p>
    <w:p w14:paraId="0A1D77F5" w14:textId="0A649A0E" w:rsidR="000A459C" w:rsidRPr="00A25D8F" w:rsidRDefault="000A459C" w:rsidP="000A459C">
      <w:pPr>
        <w:rPr>
          <w:lang w:val="en-US"/>
        </w:rPr>
      </w:pPr>
      <w:r w:rsidRPr="00EF10FA">
        <w:rPr>
          <w:b/>
          <w:bCs/>
          <w:lang w:val="en-US"/>
        </w:rPr>
        <w:t>How much time does it take?</w:t>
      </w:r>
      <w:r>
        <w:br/>
      </w:r>
      <w:r w:rsidRPr="00EF10FA">
        <w:rPr>
          <w:lang w:val="en-US"/>
        </w:rPr>
        <w:t xml:space="preserve">Building a good working model can take weeks to months, depending on the size of the dataset, the complexity of the problem, and how well prepared the data is. Just collecting and </w:t>
      </w:r>
      <w:r w:rsidR="3F63FD16" w:rsidRPr="0975DA97">
        <w:rPr>
          <w:lang w:val="en-US"/>
        </w:rPr>
        <w:t>labeling</w:t>
      </w:r>
      <w:r w:rsidRPr="00EF10FA">
        <w:rPr>
          <w:lang w:val="en-US"/>
        </w:rPr>
        <w:t xml:space="preserve"> data can take many tens to hundreds of hours. For creating </w:t>
      </w:r>
      <w:r w:rsidR="00F05EE6" w:rsidRPr="00EF10FA">
        <w:rPr>
          <w:lang w:val="en-US"/>
        </w:rPr>
        <w:t xml:space="preserve">LLMs </w:t>
      </w:r>
      <w:r w:rsidRPr="00EF10FA">
        <w:rPr>
          <w:lang w:val="en-US"/>
        </w:rPr>
        <w:t xml:space="preserve">or Vision models that can recognize images, this can </w:t>
      </w:r>
      <w:r w:rsidR="01C8C556" w:rsidRPr="0975DA97">
        <w:rPr>
          <w:lang w:val="en-US"/>
        </w:rPr>
        <w:t>take up</w:t>
      </w:r>
      <w:r w:rsidR="00CF1A54">
        <w:rPr>
          <w:lang w:val="en-US"/>
        </w:rPr>
        <w:t xml:space="preserve"> </w:t>
      </w:r>
      <w:r w:rsidR="01C8C556" w:rsidRPr="0975DA97">
        <w:rPr>
          <w:lang w:val="en-US"/>
        </w:rPr>
        <w:t>to</w:t>
      </w:r>
      <w:r w:rsidRPr="00EF10FA">
        <w:rPr>
          <w:lang w:val="en-US"/>
        </w:rPr>
        <w:t xml:space="preserve"> thousands or even millions of hours.</w:t>
      </w:r>
    </w:p>
    <w:p w14:paraId="278FA7CE" w14:textId="63E135DD" w:rsidR="000A459C" w:rsidRPr="00A25D8F" w:rsidRDefault="000A459C" w:rsidP="00FA77AD">
      <w:pPr>
        <w:pStyle w:val="Heading3"/>
        <w:rPr>
          <w:lang w:val="en-US"/>
        </w:rPr>
      </w:pPr>
      <w:r w:rsidRPr="00EF10FA">
        <w:rPr>
          <w:lang w:val="en-US"/>
        </w:rPr>
        <w:t xml:space="preserve">Unsupervised Learning </w:t>
      </w:r>
      <w:r w:rsidR="00A14D2D">
        <w:rPr>
          <w:lang w:val="en-US"/>
        </w:rPr>
        <w:t>-</w:t>
      </w:r>
      <w:r w:rsidRPr="00EF10FA">
        <w:rPr>
          <w:lang w:val="en-US"/>
        </w:rPr>
        <w:t xml:space="preserve"> learning without examples</w:t>
      </w:r>
    </w:p>
    <w:p w14:paraId="4D254D59" w14:textId="494E3434" w:rsidR="000A459C" w:rsidRPr="00A25D8F" w:rsidRDefault="000A459C" w:rsidP="000A459C">
      <w:pPr>
        <w:rPr>
          <w:lang w:val="en-US"/>
        </w:rPr>
      </w:pPr>
      <w:r w:rsidRPr="00EF10FA">
        <w:rPr>
          <w:lang w:val="en-US"/>
        </w:rPr>
        <w:t>Unsupervised learning enables systems to discover patterns without predefined labels</w:t>
      </w:r>
      <w:r w:rsidR="00CF1A54">
        <w:rPr>
          <w:lang w:val="en-US"/>
        </w:rPr>
        <w:t xml:space="preserve"> </w:t>
      </w:r>
      <w:r w:rsidRPr="00EF10FA">
        <w:rPr>
          <w:lang w:val="en-US"/>
        </w:rPr>
        <w:fldChar w:fldCharType="begin"/>
      </w:r>
      <w:r w:rsidRPr="00EF10FA">
        <w:rPr>
          <w:lang w:val="en-US"/>
        </w:rPr>
        <w:instrText xml:space="preserve"> ADDIN ZOTERO_ITEM CSL_CITATION {"citationID":"qhnIq4kw","properties":{"formattedCitation":"(Bishop &amp; Nasrabadi, 2006)","plainCitation":"(Bishop &amp; Nasrabadi, 2006)","noteIndex":0},"citationItems":[{"id":16849,"uris":["http://zotero.org/users/1688/items/864AK5TP"],"itemData":{"id":16849,"type":"book","collection-number":"4","publisher":"Springer","source":"Google Scholar","title":"Pattern recognition and machine learning","URL":"https://link.springer.com/book/9780387310732","volume":"4","author":[{"family":"Bishop","given":"Christopher M."},{"family":"Nasrabadi","given":"Nasser M."}],"accessed":{"date-parts":[["2025",4,18]]},"issued":{"date-parts":[["2006"]]}}}],"schema":"https://github.com/citation-style-language/schema/raw/master/csl-citation.json"} </w:instrText>
      </w:r>
      <w:r w:rsidRPr="00EF10FA">
        <w:rPr>
          <w:lang w:val="en-US"/>
        </w:rPr>
        <w:fldChar w:fldCharType="separate"/>
      </w:r>
      <w:r w:rsidR="00D472ED">
        <w:rPr>
          <w:lang w:val="en-US"/>
        </w:rPr>
        <w:t>(Bishop &amp; Nasrabadi, 2006)</w:t>
      </w:r>
      <w:r w:rsidRPr="00EF10FA">
        <w:rPr>
          <w:lang w:val="en-US"/>
        </w:rPr>
        <w:fldChar w:fldCharType="end"/>
      </w:r>
      <w:r w:rsidRPr="0975DA97">
        <w:rPr>
          <w:lang w:val="en-US"/>
        </w:rPr>
        <w:t>.</w:t>
      </w:r>
      <w:r w:rsidRPr="00EF10FA">
        <w:rPr>
          <w:lang w:val="en-US"/>
        </w:rPr>
        <w:t xml:space="preserve"> Suppose you give an algorithm customer data (such as age, purchase history </w:t>
      </w:r>
      <w:r w:rsidR="6951D2B6" w:rsidRPr="00EF10FA">
        <w:rPr>
          <w:lang w:val="en-US"/>
        </w:rPr>
        <w:t xml:space="preserve">and </w:t>
      </w:r>
      <w:r w:rsidRPr="00EF10FA">
        <w:rPr>
          <w:lang w:val="en-US"/>
        </w:rPr>
        <w:t xml:space="preserve">location), but you don't tell it who are loyal customers or who </w:t>
      </w:r>
      <w:r w:rsidR="4D3F2EE7" w:rsidRPr="00EF10FA">
        <w:rPr>
          <w:lang w:val="en-US"/>
        </w:rPr>
        <w:t>are</w:t>
      </w:r>
      <w:r w:rsidRPr="00EF10FA">
        <w:rPr>
          <w:lang w:val="en-US"/>
        </w:rPr>
        <w:t xml:space="preserve"> high-risk customers. The model must then try to recognize patterns on its own. For example: this group of people returns often, and that group only once. Or: this group of people returns products more often, and this group </w:t>
      </w:r>
      <w:r w:rsidR="2CA2C51A" w:rsidRPr="0975DA97">
        <w:rPr>
          <w:lang w:val="en-US"/>
        </w:rPr>
        <w:t>doesn't</w:t>
      </w:r>
      <w:r w:rsidRPr="0975DA97">
        <w:rPr>
          <w:lang w:val="en-US"/>
        </w:rPr>
        <w:t xml:space="preserve">. </w:t>
      </w:r>
    </w:p>
    <w:p w14:paraId="2B151C0F" w14:textId="6D70942D" w:rsidR="000A459C" w:rsidRPr="00A25D8F" w:rsidRDefault="000A459C" w:rsidP="000A459C">
      <w:pPr>
        <w:rPr>
          <w:lang w:val="en-US"/>
        </w:rPr>
      </w:pPr>
      <w:r w:rsidRPr="00EF10FA">
        <w:rPr>
          <w:b/>
          <w:bCs/>
          <w:lang w:val="en-US"/>
        </w:rPr>
        <w:t>Who does the work?</w:t>
      </w:r>
      <w:r>
        <w:br/>
      </w:r>
      <w:r w:rsidRPr="00EF10FA">
        <w:rPr>
          <w:lang w:val="en-US"/>
        </w:rPr>
        <w:t xml:space="preserve">Again, data scientists </w:t>
      </w:r>
      <w:r w:rsidR="1C18EBB2" w:rsidRPr="00EF10FA">
        <w:rPr>
          <w:lang w:val="en-US"/>
        </w:rPr>
        <w:t xml:space="preserve">build </w:t>
      </w:r>
      <w:r w:rsidRPr="00EF10FA">
        <w:rPr>
          <w:lang w:val="en-US"/>
        </w:rPr>
        <w:t xml:space="preserve">the model and </w:t>
      </w:r>
      <w:r w:rsidR="3822A796" w:rsidRPr="00EF10FA">
        <w:rPr>
          <w:lang w:val="en-US"/>
        </w:rPr>
        <w:t xml:space="preserve">work on </w:t>
      </w:r>
      <w:r w:rsidRPr="00EF10FA">
        <w:rPr>
          <w:lang w:val="en-US"/>
        </w:rPr>
        <w:t xml:space="preserve">the training. The work </w:t>
      </w:r>
      <w:r w:rsidR="6A451BE8" w:rsidRPr="0975DA97">
        <w:rPr>
          <w:lang w:val="en-US"/>
        </w:rPr>
        <w:t>consists</w:t>
      </w:r>
      <w:r w:rsidRPr="00EF10FA">
        <w:rPr>
          <w:lang w:val="en-US"/>
        </w:rPr>
        <w:t xml:space="preserve"> mainly </w:t>
      </w:r>
      <w:r w:rsidR="1FFDE4D9" w:rsidRPr="0975DA97">
        <w:rPr>
          <w:lang w:val="en-US"/>
        </w:rPr>
        <w:t>of</w:t>
      </w:r>
      <w:r w:rsidRPr="00EF10FA">
        <w:rPr>
          <w:lang w:val="en-US"/>
        </w:rPr>
        <w:t xml:space="preserve"> collecting and cleaning the data, choosing appropriate algorithms (such as clustering or dimensionality reduction) and interpreting the patterns.</w:t>
      </w:r>
    </w:p>
    <w:p w14:paraId="63E24549" w14:textId="129F47E8" w:rsidR="000A459C" w:rsidRPr="00A25D8F" w:rsidRDefault="000A459C" w:rsidP="000A459C">
      <w:pPr>
        <w:rPr>
          <w:lang w:val="en-US"/>
        </w:rPr>
      </w:pPr>
      <w:r w:rsidRPr="00EF10FA">
        <w:rPr>
          <w:b/>
          <w:bCs/>
          <w:lang w:val="en-US"/>
        </w:rPr>
        <w:t>How much time does it take?</w:t>
      </w:r>
      <w:r>
        <w:br/>
      </w:r>
      <w:r w:rsidR="54E0E6C2" w:rsidRPr="00EF10FA">
        <w:rPr>
          <w:lang w:val="en-US"/>
        </w:rPr>
        <w:t xml:space="preserve">Unsupervised learning </w:t>
      </w:r>
      <w:r w:rsidRPr="00EF10FA">
        <w:rPr>
          <w:lang w:val="en-US"/>
        </w:rPr>
        <w:t xml:space="preserve">can be faster than supervised learning because you don't need labels. But interpretation by data scientists, on the other hand, takes more time because the results are not obvious. Count on several days to several weeks for an average analysis. For </w:t>
      </w:r>
      <w:r w:rsidR="00F05EE6" w:rsidRPr="00EF10FA">
        <w:rPr>
          <w:lang w:val="en-US"/>
        </w:rPr>
        <w:t xml:space="preserve">LLMs </w:t>
      </w:r>
      <w:r w:rsidRPr="00EF10FA">
        <w:rPr>
          <w:lang w:val="en-US"/>
        </w:rPr>
        <w:t xml:space="preserve">or general vision models (models that can recognize and generate images without prior knowledge) this </w:t>
      </w:r>
      <w:r w:rsidR="566F57EC" w:rsidRPr="0975DA97">
        <w:rPr>
          <w:lang w:val="en-US"/>
        </w:rPr>
        <w:t>can increase exponentially</w:t>
      </w:r>
      <w:r w:rsidRPr="0975DA97">
        <w:rPr>
          <w:lang w:val="en-US"/>
        </w:rPr>
        <w:t>.</w:t>
      </w:r>
    </w:p>
    <w:p w14:paraId="7A88F98D" w14:textId="755A0BA5" w:rsidR="000A459C" w:rsidRPr="00A25D8F" w:rsidRDefault="000A459C" w:rsidP="00FA77AD">
      <w:pPr>
        <w:pStyle w:val="Heading3"/>
        <w:rPr>
          <w:lang w:val="en-US"/>
        </w:rPr>
      </w:pPr>
      <w:r w:rsidRPr="00EF10FA">
        <w:rPr>
          <w:lang w:val="en-US"/>
        </w:rPr>
        <w:t xml:space="preserve">Reinforcement Learning </w:t>
      </w:r>
      <w:r w:rsidR="00A14D2D">
        <w:rPr>
          <w:lang w:val="en-US"/>
        </w:rPr>
        <w:t>-</w:t>
      </w:r>
      <w:r w:rsidRPr="00EF10FA">
        <w:rPr>
          <w:lang w:val="en-US"/>
        </w:rPr>
        <w:t xml:space="preserve"> learning through reward and punishment</w:t>
      </w:r>
    </w:p>
    <w:p w14:paraId="73DA95F9" w14:textId="58358A87" w:rsidR="000A459C" w:rsidRPr="00A25D8F" w:rsidRDefault="000A459C" w:rsidP="000A459C">
      <w:pPr>
        <w:rPr>
          <w:lang w:val="en-US"/>
        </w:rPr>
      </w:pPr>
      <w:r w:rsidRPr="00EF10FA">
        <w:rPr>
          <w:lang w:val="en-US"/>
        </w:rPr>
        <w:t xml:space="preserve">In reinforcement learning, a system learns optimal </w:t>
      </w:r>
      <w:proofErr w:type="spellStart"/>
      <w:r w:rsidR="2D0897D8" w:rsidRPr="0975DA97">
        <w:rPr>
          <w:lang w:val="en-US"/>
        </w:rPr>
        <w:t>behaviour</w:t>
      </w:r>
      <w:proofErr w:type="spellEnd"/>
      <w:r w:rsidRPr="00EF10FA">
        <w:rPr>
          <w:lang w:val="en-US"/>
        </w:rPr>
        <w:t xml:space="preserve"> through interaction with an environment and feedback via rewards</w:t>
      </w:r>
      <w:r w:rsidR="00CF1A54">
        <w:rPr>
          <w:lang w:val="en-US"/>
        </w:rPr>
        <w:t xml:space="preserve"> </w:t>
      </w:r>
      <w:r w:rsidRPr="00EF10FA">
        <w:rPr>
          <w:lang w:val="en-US"/>
        </w:rPr>
        <w:fldChar w:fldCharType="begin"/>
      </w:r>
      <w:r w:rsidRPr="00EF10FA">
        <w:rPr>
          <w:lang w:val="en-US"/>
        </w:rPr>
        <w:instrText xml:space="preserve"> ADDIN ZOTERO_ITEM CSL_CITATION {"citationID":"xzWHXzx5","properties":{"formattedCitation":"(Sutton &amp; Barto, 1998)","plainCitation":"(Sutton &amp; Barto, 1998)","noteIndex":0},"citationItems":[{"id":16966,"uris":["http://zotero.org/users/1688/items/9HW55DSN"],"itemData":{"id":16966,"type":"book","collection-number":"1","publisher":"MIT press Cambridge","source":"Google Scholar","title":"Reinforcement learning: An introduction","title-short":"Reinforcement learning","URL":"https://www.cambridge.org/core/journals/robotica/article/robot-learning-edited-by-jonathan-h-connell-and-sridhar-mahadevan-kluwer-boston-19931997-xii240-pp-isbn-0792393651-hardback-21800-guilders-12000-8995/737FD21CA908246DF17779E9C20B6DF6","volume":"1","author":[{"family":"Sutton","given":"Richard S."},{"family":"Barto","given":"Andrew G."}],"accessed":{"date-parts":[["2025",4,23]]},"issued":{"date-parts":[["1998"]]}}}],"schema":"https://github.com/citation-style-language/schema/raw/master/csl-citation.json"} </w:instrText>
      </w:r>
      <w:r w:rsidRPr="00EF10FA">
        <w:rPr>
          <w:lang w:val="en-US"/>
        </w:rPr>
        <w:fldChar w:fldCharType="separate"/>
      </w:r>
      <w:r w:rsidR="00D472ED">
        <w:rPr>
          <w:lang w:val="en-US"/>
        </w:rPr>
        <w:t>(Sutton &amp; Barto, 1998)</w:t>
      </w:r>
      <w:r w:rsidRPr="00EF10FA">
        <w:rPr>
          <w:lang w:val="en-US"/>
        </w:rPr>
        <w:fldChar w:fldCharType="end"/>
      </w:r>
      <w:r w:rsidRPr="0975DA97">
        <w:rPr>
          <w:lang w:val="en-US"/>
        </w:rPr>
        <w:t>.</w:t>
      </w:r>
      <w:r w:rsidRPr="00EF10FA">
        <w:rPr>
          <w:lang w:val="en-US"/>
        </w:rPr>
        <w:t xml:space="preserve"> This way of learning is somewhat </w:t>
      </w:r>
      <w:proofErr w:type="gramStart"/>
      <w:r w:rsidRPr="00EF10FA">
        <w:rPr>
          <w:lang w:val="en-US"/>
        </w:rPr>
        <w:t>similar to</w:t>
      </w:r>
      <w:proofErr w:type="gramEnd"/>
      <w:r w:rsidRPr="00EF10FA">
        <w:rPr>
          <w:lang w:val="en-US"/>
        </w:rPr>
        <w:t xml:space="preserve"> how humans or animals learn. You have the computer perform a task (for example, run a robot or play a game) and give a reward if it </w:t>
      </w:r>
      <w:r w:rsidR="2539724B" w:rsidRPr="00EF10FA">
        <w:rPr>
          <w:lang w:val="en-US"/>
        </w:rPr>
        <w:t>does</w:t>
      </w:r>
      <w:r w:rsidRPr="00EF10FA">
        <w:rPr>
          <w:lang w:val="en-US"/>
        </w:rPr>
        <w:t xml:space="preserve"> well. If it </w:t>
      </w:r>
      <w:r w:rsidR="6B3AFF80" w:rsidRPr="00EF10FA">
        <w:rPr>
          <w:lang w:val="en-US"/>
        </w:rPr>
        <w:t>goes</w:t>
      </w:r>
      <w:r w:rsidRPr="00EF10FA">
        <w:rPr>
          <w:lang w:val="en-US"/>
        </w:rPr>
        <w:t xml:space="preserve"> wrong, it gets no reward or even </w:t>
      </w:r>
      <w:r w:rsidR="685898E5" w:rsidRPr="0975DA97">
        <w:rPr>
          <w:lang w:val="en-US"/>
        </w:rPr>
        <w:t>‘</w:t>
      </w:r>
      <w:r w:rsidRPr="0975DA97">
        <w:rPr>
          <w:lang w:val="en-US"/>
        </w:rPr>
        <w:t>punishment</w:t>
      </w:r>
      <w:r w:rsidR="69C0FA16" w:rsidRPr="0975DA97">
        <w:rPr>
          <w:lang w:val="en-US"/>
        </w:rPr>
        <w:t>’</w:t>
      </w:r>
      <w:r w:rsidRPr="0975DA97">
        <w:rPr>
          <w:lang w:val="en-US"/>
        </w:rPr>
        <w:t>.</w:t>
      </w:r>
      <w:r w:rsidRPr="00EF10FA">
        <w:rPr>
          <w:lang w:val="en-US"/>
        </w:rPr>
        <w:t xml:space="preserve"> Based on that feedback, the system learns what works and what doesn't.</w:t>
      </w:r>
    </w:p>
    <w:p w14:paraId="23B8661F" w14:textId="02B06EFE" w:rsidR="000A459C" w:rsidRPr="00A25D8F" w:rsidRDefault="000A459C" w:rsidP="000A459C">
      <w:pPr>
        <w:rPr>
          <w:lang w:val="en-US"/>
        </w:rPr>
      </w:pPr>
      <w:r w:rsidRPr="00EF10FA">
        <w:rPr>
          <w:b/>
          <w:bCs/>
          <w:lang w:val="en-US"/>
        </w:rPr>
        <w:t>Who does the work?</w:t>
      </w:r>
      <w:r>
        <w:br/>
      </w:r>
      <w:r w:rsidRPr="00EF10FA">
        <w:rPr>
          <w:lang w:val="en-US"/>
        </w:rPr>
        <w:t xml:space="preserve">Reinforcement learning is usually performed by specialized AI researchers or engineers because it is technically complex. It often requires simulations, lots of computing power (Graphic Processing Units </w:t>
      </w:r>
      <w:r w:rsidR="00A14D2D">
        <w:rPr>
          <w:lang w:val="en-US"/>
        </w:rPr>
        <w:t>-</w:t>
      </w:r>
      <w:r w:rsidRPr="00EF10FA">
        <w:rPr>
          <w:lang w:val="en-US"/>
        </w:rPr>
        <w:t xml:space="preserve"> GPUs), and experience with </w:t>
      </w:r>
      <w:r w:rsidR="00A14D2D">
        <w:rPr>
          <w:lang w:val="en-US"/>
        </w:rPr>
        <w:t>software</w:t>
      </w:r>
      <w:r w:rsidRPr="00EF10FA">
        <w:rPr>
          <w:lang w:val="en-US"/>
        </w:rPr>
        <w:t xml:space="preserve"> such as OpenAI Gym, Unity ML, or TensorFlow Agents.</w:t>
      </w:r>
    </w:p>
    <w:p w14:paraId="7432860E" w14:textId="40EE9311" w:rsidR="000A459C" w:rsidRPr="00EF10FA" w:rsidRDefault="000A459C" w:rsidP="000A459C">
      <w:pPr>
        <w:rPr>
          <w:lang w:val="en-US"/>
        </w:rPr>
      </w:pPr>
      <w:r w:rsidRPr="00EF10FA">
        <w:rPr>
          <w:b/>
          <w:bCs/>
          <w:lang w:val="en-US"/>
        </w:rPr>
        <w:lastRenderedPageBreak/>
        <w:t>How much time does it take?</w:t>
      </w:r>
      <w:r>
        <w:br/>
      </w:r>
      <w:r w:rsidRPr="00EF10FA">
        <w:rPr>
          <w:lang w:val="en-US"/>
        </w:rPr>
        <w:t xml:space="preserve">This is </w:t>
      </w:r>
      <w:r w:rsidR="03FE5275" w:rsidRPr="0975DA97">
        <w:rPr>
          <w:lang w:val="en-US"/>
        </w:rPr>
        <w:t>typically</w:t>
      </w:r>
      <w:r w:rsidRPr="00EF10FA">
        <w:rPr>
          <w:lang w:val="en-US"/>
        </w:rPr>
        <w:t xml:space="preserve"> the most time-consuming. Training a good reinforcement learning model can take days to weeks </w:t>
      </w:r>
      <w:r w:rsidR="00A14D2D">
        <w:rPr>
          <w:lang w:val="en-US"/>
        </w:rPr>
        <w:t>-</w:t>
      </w:r>
      <w:r w:rsidRPr="00EF10FA">
        <w:rPr>
          <w:lang w:val="en-US"/>
        </w:rPr>
        <w:t xml:space="preserve"> sometimes longer </w:t>
      </w:r>
      <w:r w:rsidR="00A14D2D">
        <w:rPr>
          <w:lang w:val="en-US"/>
        </w:rPr>
        <w:t>-</w:t>
      </w:r>
      <w:r w:rsidRPr="00EF10FA">
        <w:rPr>
          <w:lang w:val="en-US"/>
        </w:rPr>
        <w:t xml:space="preserve"> depending on the complexity of the task. Consider hundreds to thousands of hours of computational time and preparation, including building the simulation environment.</w:t>
      </w:r>
      <w:commentRangeEnd w:id="377"/>
      <w:r w:rsidRPr="00EF10FA">
        <w:rPr>
          <w:rStyle w:val="CommentReference"/>
          <w:sz w:val="20"/>
          <w:szCs w:val="20"/>
          <w:lang w:val="en-US"/>
        </w:rPr>
        <w:commentReference w:id="377"/>
      </w:r>
      <w:commentRangeEnd w:id="378"/>
      <w:r w:rsidRPr="00EF10FA">
        <w:rPr>
          <w:rStyle w:val="CommentReference"/>
          <w:sz w:val="20"/>
          <w:szCs w:val="20"/>
          <w:lang w:val="en-US"/>
        </w:rPr>
        <w:commentReference w:id="378"/>
      </w:r>
    </w:p>
    <w:p w14:paraId="6FCE821F" w14:textId="7EBD2A5E" w:rsidR="00C569F0" w:rsidRPr="00A25D8F" w:rsidRDefault="00C569F0" w:rsidP="000A459C">
      <w:pPr>
        <w:rPr>
          <w:lang w:val="en-US"/>
        </w:rPr>
      </w:pPr>
      <w:r w:rsidRPr="00EF10FA">
        <w:rPr>
          <w:lang w:val="en-US"/>
        </w:rPr>
        <w:t xml:space="preserve">In </w:t>
      </w:r>
      <w:r w:rsidRPr="00EF10FA">
        <w:rPr>
          <w:lang w:val="en-US"/>
        </w:rPr>
        <w:fldChar w:fldCharType="begin"/>
      </w:r>
      <w:r w:rsidRPr="00EF10FA">
        <w:rPr>
          <w:lang w:val="en-US"/>
        </w:rPr>
        <w:instrText xml:space="preserve"> REF _Ref208416492 \h </w:instrText>
      </w:r>
      <w:r w:rsidRPr="00EF10FA">
        <w:rPr>
          <w:lang w:val="en-US"/>
        </w:rPr>
      </w:r>
      <w:r w:rsidRPr="00EF10FA">
        <w:rPr>
          <w:lang w:val="en-US"/>
        </w:rPr>
        <w:fldChar w:fldCharType="separate"/>
      </w:r>
      <w:r w:rsidRPr="00EF10FA">
        <w:rPr>
          <w:lang w:val="en-US"/>
        </w:rPr>
        <w:t>Table 4.1</w:t>
      </w:r>
      <w:r w:rsidRPr="00EF10FA">
        <w:rPr>
          <w:lang w:val="en-US"/>
        </w:rPr>
        <w:fldChar w:fldCharType="end"/>
      </w:r>
      <w:r w:rsidRPr="00EF10FA">
        <w:rPr>
          <w:lang w:val="en-US"/>
        </w:rPr>
        <w:t xml:space="preserve"> we present a brief overview</w:t>
      </w:r>
      <w:r w:rsidR="00733BE6" w:rsidRPr="00EF10FA">
        <w:rPr>
          <w:lang w:val="en-US"/>
        </w:rPr>
        <w:t xml:space="preserve"> of LLM training</w:t>
      </w:r>
      <w:r w:rsidR="48AC33D3" w:rsidRPr="00EF10FA">
        <w:rPr>
          <w:lang w:val="en-US"/>
        </w:rPr>
        <w:t xml:space="preserve"> </w:t>
      </w:r>
      <w:r w:rsidR="00733BE6" w:rsidRPr="00EF10FA">
        <w:rPr>
          <w:lang w:val="en-US"/>
        </w:rPr>
        <w:t>procedures.</w:t>
      </w:r>
    </w:p>
    <w:tbl>
      <w:tblPr>
        <w:tblStyle w:val="PlainTable2"/>
        <w:tblW w:w="0" w:type="auto"/>
        <w:tblLook w:val="04A0" w:firstRow="1" w:lastRow="0" w:firstColumn="1" w:lastColumn="0" w:noHBand="0" w:noVBand="1"/>
      </w:tblPr>
      <w:tblGrid>
        <w:gridCol w:w="1927"/>
        <w:gridCol w:w="1677"/>
        <w:gridCol w:w="2695"/>
        <w:gridCol w:w="2727"/>
      </w:tblGrid>
      <w:tr w:rsidR="000A459C" w:rsidRPr="00531BED" w14:paraId="7BE71CDE" w14:textId="77777777" w:rsidTr="72DB2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DBC46" w14:textId="77777777" w:rsidR="000A459C" w:rsidRPr="00531BED" w:rsidRDefault="000A459C">
            <w:pPr>
              <w:rPr>
                <w:sz w:val="18"/>
                <w:szCs w:val="18"/>
                <w:lang w:val="en-US"/>
              </w:rPr>
            </w:pPr>
            <w:r w:rsidRPr="00531BED">
              <w:rPr>
                <w:sz w:val="18"/>
                <w:szCs w:val="18"/>
                <w:lang w:val="en-US"/>
              </w:rPr>
              <w:t>Learning method</w:t>
            </w:r>
          </w:p>
        </w:tc>
        <w:tc>
          <w:tcPr>
            <w:tcW w:w="0" w:type="auto"/>
            <w:hideMark/>
          </w:tcPr>
          <w:p w14:paraId="2E3CA691" w14:textId="77777777" w:rsidR="000A459C" w:rsidRPr="00531BED"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With or without labels</w:t>
            </w:r>
          </w:p>
        </w:tc>
        <w:tc>
          <w:tcPr>
            <w:tcW w:w="0" w:type="auto"/>
            <w:hideMark/>
          </w:tcPr>
          <w:p w14:paraId="67CEDA0C" w14:textId="77777777" w:rsidR="000A459C" w:rsidRPr="00531BED"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Who performs it?</w:t>
            </w:r>
          </w:p>
        </w:tc>
        <w:tc>
          <w:tcPr>
            <w:tcW w:w="0" w:type="auto"/>
            <w:hideMark/>
          </w:tcPr>
          <w:p w14:paraId="058FE23E" w14:textId="77777777" w:rsidR="000A459C" w:rsidRPr="00531BED"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Average time investment</w:t>
            </w:r>
          </w:p>
        </w:tc>
      </w:tr>
      <w:tr w:rsidR="000A459C" w:rsidRPr="00531BED" w14:paraId="6B76E404"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4B6143" w14:textId="77777777" w:rsidR="000A459C" w:rsidRPr="00531BED" w:rsidRDefault="000A459C">
            <w:pPr>
              <w:rPr>
                <w:sz w:val="18"/>
                <w:szCs w:val="18"/>
                <w:lang w:val="en-US"/>
              </w:rPr>
            </w:pPr>
            <w:r w:rsidRPr="00531BED">
              <w:rPr>
                <w:sz w:val="18"/>
                <w:szCs w:val="18"/>
                <w:lang w:val="en-US"/>
              </w:rPr>
              <w:t>Supervised Learning</w:t>
            </w:r>
          </w:p>
        </w:tc>
        <w:tc>
          <w:tcPr>
            <w:tcW w:w="0" w:type="auto"/>
            <w:hideMark/>
          </w:tcPr>
          <w:p w14:paraId="22DF47D8" w14:textId="77777777" w:rsidR="000A459C" w:rsidRPr="00531BED"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With labels</w:t>
            </w:r>
          </w:p>
        </w:tc>
        <w:tc>
          <w:tcPr>
            <w:tcW w:w="0" w:type="auto"/>
            <w:hideMark/>
          </w:tcPr>
          <w:p w14:paraId="6AD3F0B9" w14:textId="0D3A0C6D" w:rsidR="000A459C" w:rsidRPr="00531BED"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 xml:space="preserve">Data scientists + </w:t>
            </w:r>
            <w:r w:rsidR="000773FD" w:rsidRPr="00531BED">
              <w:rPr>
                <w:sz w:val="18"/>
                <w:szCs w:val="18"/>
                <w:lang w:val="en-US"/>
              </w:rPr>
              <w:t>data labe</w:t>
            </w:r>
            <w:r w:rsidR="7FF54B26" w:rsidRPr="00531BED">
              <w:rPr>
                <w:sz w:val="18"/>
                <w:szCs w:val="18"/>
                <w:lang w:val="en-US"/>
              </w:rPr>
              <w:t>l</w:t>
            </w:r>
            <w:r w:rsidR="000773FD" w:rsidRPr="00531BED">
              <w:rPr>
                <w:sz w:val="18"/>
                <w:szCs w:val="18"/>
                <w:lang w:val="en-US"/>
              </w:rPr>
              <w:t>ing teams</w:t>
            </w:r>
          </w:p>
        </w:tc>
        <w:tc>
          <w:tcPr>
            <w:tcW w:w="0" w:type="auto"/>
            <w:hideMark/>
          </w:tcPr>
          <w:p w14:paraId="5FC6DF71" w14:textId="77777777" w:rsidR="000A459C" w:rsidRPr="00531BED"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Several weeks to months</w:t>
            </w:r>
          </w:p>
        </w:tc>
      </w:tr>
      <w:tr w:rsidR="000A459C" w:rsidRPr="00531BED" w14:paraId="21AA4EF5" w14:textId="77777777" w:rsidTr="72DB26BB">
        <w:tc>
          <w:tcPr>
            <w:cnfStyle w:val="001000000000" w:firstRow="0" w:lastRow="0" w:firstColumn="1" w:lastColumn="0" w:oddVBand="0" w:evenVBand="0" w:oddHBand="0" w:evenHBand="0" w:firstRowFirstColumn="0" w:firstRowLastColumn="0" w:lastRowFirstColumn="0" w:lastRowLastColumn="0"/>
            <w:tcW w:w="0" w:type="auto"/>
            <w:hideMark/>
          </w:tcPr>
          <w:p w14:paraId="4B1651DB" w14:textId="77777777" w:rsidR="000A459C" w:rsidRPr="00531BED" w:rsidRDefault="000A459C">
            <w:pPr>
              <w:rPr>
                <w:sz w:val="18"/>
                <w:szCs w:val="18"/>
                <w:lang w:val="en-US"/>
              </w:rPr>
            </w:pPr>
            <w:r w:rsidRPr="00531BED">
              <w:rPr>
                <w:sz w:val="18"/>
                <w:szCs w:val="18"/>
                <w:lang w:val="en-US"/>
              </w:rPr>
              <w:t>Unsupervised Learning</w:t>
            </w:r>
          </w:p>
        </w:tc>
        <w:tc>
          <w:tcPr>
            <w:tcW w:w="0" w:type="auto"/>
            <w:hideMark/>
          </w:tcPr>
          <w:p w14:paraId="324F27AF"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Without labels</w:t>
            </w:r>
          </w:p>
        </w:tc>
        <w:tc>
          <w:tcPr>
            <w:tcW w:w="0" w:type="auto"/>
            <w:hideMark/>
          </w:tcPr>
          <w:p w14:paraId="21B23859"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Data scientists</w:t>
            </w:r>
          </w:p>
        </w:tc>
        <w:tc>
          <w:tcPr>
            <w:tcW w:w="0" w:type="auto"/>
            <w:hideMark/>
          </w:tcPr>
          <w:p w14:paraId="4D2864A8" w14:textId="77777777" w:rsidR="000A459C" w:rsidRPr="00531BED"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31BED">
              <w:rPr>
                <w:sz w:val="18"/>
                <w:szCs w:val="18"/>
                <w:lang w:val="en-US"/>
              </w:rPr>
              <w:t>Several days to weeks</w:t>
            </w:r>
          </w:p>
        </w:tc>
      </w:tr>
      <w:tr w:rsidR="000A459C" w:rsidRPr="00531BED" w14:paraId="0DDC4B55"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A3E340" w14:textId="77777777" w:rsidR="000A459C" w:rsidRPr="00531BED" w:rsidRDefault="000A459C">
            <w:pPr>
              <w:rPr>
                <w:sz w:val="18"/>
                <w:szCs w:val="18"/>
                <w:lang w:val="en-US"/>
              </w:rPr>
            </w:pPr>
            <w:r w:rsidRPr="00531BED">
              <w:rPr>
                <w:sz w:val="18"/>
                <w:szCs w:val="18"/>
                <w:lang w:val="en-US"/>
              </w:rPr>
              <w:t>Reinforcement Learning</w:t>
            </w:r>
          </w:p>
        </w:tc>
        <w:tc>
          <w:tcPr>
            <w:tcW w:w="0" w:type="auto"/>
            <w:hideMark/>
          </w:tcPr>
          <w:p w14:paraId="3351C459" w14:textId="77777777" w:rsidR="000A459C" w:rsidRPr="00531BED"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Feedback-based</w:t>
            </w:r>
          </w:p>
        </w:tc>
        <w:tc>
          <w:tcPr>
            <w:tcW w:w="0" w:type="auto"/>
            <w:hideMark/>
          </w:tcPr>
          <w:p w14:paraId="62E669B7" w14:textId="77777777" w:rsidR="000A459C" w:rsidRPr="00531BED"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AI researchers/engineers</w:t>
            </w:r>
          </w:p>
        </w:tc>
        <w:tc>
          <w:tcPr>
            <w:tcW w:w="0" w:type="auto"/>
            <w:hideMark/>
          </w:tcPr>
          <w:p w14:paraId="3C727416" w14:textId="77777777" w:rsidR="000A459C" w:rsidRPr="00531BED"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531BED">
              <w:rPr>
                <w:sz w:val="18"/>
                <w:szCs w:val="18"/>
                <w:lang w:val="en-US"/>
              </w:rPr>
              <w:t>Weeks to months (huge computation time)</w:t>
            </w:r>
          </w:p>
        </w:tc>
      </w:tr>
    </w:tbl>
    <w:p w14:paraId="5742BF77" w14:textId="1E32E4EA" w:rsidR="000A459C" w:rsidRPr="00A25D8F" w:rsidRDefault="0019021A" w:rsidP="0019021A">
      <w:pPr>
        <w:pStyle w:val="Caption"/>
        <w:rPr>
          <w:lang w:val="en-US"/>
        </w:rPr>
      </w:pPr>
      <w:bookmarkStart w:id="379" w:name="_Ref208416492"/>
      <w:bookmarkStart w:id="380" w:name="_Toc208673774"/>
      <w:r w:rsidRPr="00EF10FA">
        <w:rPr>
          <w:lang w:val="en-US"/>
        </w:rPr>
        <w:t xml:space="preserve">Table </w:t>
      </w:r>
      <w:r w:rsidR="000A17BA" w:rsidRPr="00EF10FA">
        <w:rPr>
          <w:lang w:val="en-US"/>
        </w:rPr>
        <w:fldChar w:fldCharType="begin"/>
      </w:r>
      <w:r w:rsidR="000A17BA" w:rsidRPr="00EF10FA">
        <w:rPr>
          <w:lang w:val="en-US"/>
        </w:rPr>
        <w:instrText xml:space="preserve"> STYLEREF 1 \s </w:instrText>
      </w:r>
      <w:r w:rsidR="000A17BA" w:rsidRPr="00EF10FA">
        <w:rPr>
          <w:lang w:val="en-US"/>
        </w:rPr>
        <w:fldChar w:fldCharType="separate"/>
      </w:r>
      <w:r w:rsidR="000A17BA" w:rsidRPr="00EF10FA">
        <w:rPr>
          <w:lang w:val="en-US"/>
        </w:rPr>
        <w:t>4</w:t>
      </w:r>
      <w:r w:rsidR="000A17BA" w:rsidRPr="00EF10FA">
        <w:rPr>
          <w:lang w:val="en-US"/>
        </w:rPr>
        <w:fldChar w:fldCharType="end"/>
      </w:r>
      <w:r w:rsidR="000A17BA" w:rsidRPr="00EF10FA">
        <w:rPr>
          <w:lang w:val="en-US"/>
        </w:rPr>
        <w:t>.</w:t>
      </w:r>
      <w:r w:rsidR="000A17BA" w:rsidRPr="00EF10FA">
        <w:rPr>
          <w:lang w:val="en-US"/>
        </w:rPr>
        <w:fldChar w:fldCharType="begin"/>
      </w:r>
      <w:r w:rsidR="000A17BA" w:rsidRPr="00EF10FA">
        <w:rPr>
          <w:lang w:val="en-US"/>
        </w:rPr>
        <w:instrText xml:space="preserve"> SEQ Table \* ARABIC \s 1 </w:instrText>
      </w:r>
      <w:r w:rsidR="000A17BA" w:rsidRPr="00EF10FA">
        <w:rPr>
          <w:lang w:val="en-US"/>
        </w:rPr>
        <w:fldChar w:fldCharType="separate"/>
      </w:r>
      <w:r w:rsidR="000A17BA" w:rsidRPr="00EF10FA">
        <w:rPr>
          <w:lang w:val="en-US"/>
        </w:rPr>
        <w:t>1</w:t>
      </w:r>
      <w:r w:rsidR="000A17BA" w:rsidRPr="00EF10FA">
        <w:rPr>
          <w:lang w:val="en-US"/>
        </w:rPr>
        <w:fldChar w:fldCharType="end"/>
      </w:r>
      <w:bookmarkEnd w:id="379"/>
      <w:r w:rsidR="00C569F0" w:rsidRPr="00EF10FA">
        <w:rPr>
          <w:lang w:val="en-US"/>
        </w:rPr>
        <w:t xml:space="preserve"> </w:t>
      </w:r>
      <w:r w:rsidR="000A459C" w:rsidRPr="00EF10FA">
        <w:rPr>
          <w:lang w:val="en-US"/>
        </w:rPr>
        <w:t>Overview of machine learning methods.</w:t>
      </w:r>
      <w:bookmarkEnd w:id="380"/>
    </w:p>
    <w:p w14:paraId="36B80BED" w14:textId="6361D298" w:rsidR="000A459C" w:rsidRPr="00A25D8F" w:rsidRDefault="006952EE" w:rsidP="006952EE">
      <w:pPr>
        <w:pStyle w:val="Boxheading"/>
        <w:rPr>
          <w:lang w:val="en-US"/>
        </w:rPr>
      </w:pPr>
      <w:bookmarkStart w:id="381" w:name="_Toc198722239"/>
      <w:bookmarkStart w:id="382" w:name="_Toc199525344"/>
      <w:bookmarkStart w:id="383" w:name="_Toc199585002"/>
      <w:bookmarkStart w:id="384" w:name="_Toc208671257"/>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4</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5</w:t>
      </w:r>
      <w:r w:rsidR="00E73285">
        <w:rPr>
          <w:lang w:val="en-US"/>
        </w:rPr>
        <w:fldChar w:fldCharType="end"/>
      </w:r>
      <w:r w:rsidRPr="00EF10FA">
        <w:rPr>
          <w:lang w:val="en-US"/>
        </w:rPr>
        <w:t xml:space="preserve"> </w:t>
      </w:r>
      <w:r w:rsidR="000A67B5">
        <w:rPr>
          <w:lang w:val="en-US"/>
        </w:rPr>
        <w:t>-</w:t>
      </w:r>
      <w:r w:rsidRPr="00EF10FA">
        <w:rPr>
          <w:lang w:val="en-US"/>
        </w:rPr>
        <w:t xml:space="preserve"> </w:t>
      </w:r>
      <w:r w:rsidR="000A459C" w:rsidRPr="00EF10FA">
        <w:rPr>
          <w:lang w:val="en-US"/>
        </w:rPr>
        <w:t xml:space="preserve">What does the work of a </w:t>
      </w:r>
      <w:r w:rsidR="000773FD" w:rsidRPr="00EF10FA">
        <w:rPr>
          <w:lang w:val="en-US"/>
        </w:rPr>
        <w:t xml:space="preserve">data </w:t>
      </w:r>
      <w:r w:rsidR="00FC43A8" w:rsidRPr="0975DA97">
        <w:rPr>
          <w:lang w:val="en-US"/>
        </w:rPr>
        <w:t>labeler</w:t>
      </w:r>
      <w:r w:rsidR="000A459C" w:rsidRPr="00EF10FA">
        <w:rPr>
          <w:lang w:val="en-US"/>
        </w:rPr>
        <w:t xml:space="preserve"> look like?</w:t>
      </w:r>
      <w:bookmarkEnd w:id="381"/>
      <w:bookmarkEnd w:id="382"/>
      <w:bookmarkEnd w:id="383"/>
      <w:bookmarkEnd w:id="384"/>
    </w:p>
    <w:p w14:paraId="4DAE58D1" w14:textId="38D8513E" w:rsidR="000A459C" w:rsidRPr="00A25D8F" w:rsidRDefault="000A459C" w:rsidP="00CB59C8">
      <w:pPr>
        <w:pStyle w:val="Boxtext"/>
        <w:rPr>
          <w:lang w:val="en-US"/>
        </w:rPr>
      </w:pPr>
      <w:r w:rsidRPr="0975DA97">
        <w:rPr>
          <w:lang w:val="en-US"/>
        </w:rPr>
        <w:t>In the</w:t>
      </w:r>
      <w:r w:rsidR="25D97E02" w:rsidRPr="0975DA97">
        <w:rPr>
          <w:lang w:val="en-US"/>
        </w:rPr>
        <w:t xml:space="preserve"> magazine De</w:t>
      </w:r>
      <w:r w:rsidRPr="00EF10FA">
        <w:rPr>
          <w:lang w:val="en-US"/>
        </w:rPr>
        <w:t xml:space="preserve"> Groene Amsterdammer, Jeroen van </w:t>
      </w:r>
      <w:proofErr w:type="spellStart"/>
      <w:r w:rsidRPr="00EF10FA">
        <w:rPr>
          <w:lang w:val="en-US"/>
        </w:rPr>
        <w:t>Bergeijk</w:t>
      </w:r>
      <w:proofErr w:type="spellEnd"/>
      <w:r w:rsidR="00543DC7" w:rsidRPr="00EF10FA">
        <w:rPr>
          <w:lang w:val="en-US"/>
        </w:rPr>
        <w:t xml:space="preserve"> </w:t>
      </w:r>
      <w:r w:rsidRPr="00EF10FA">
        <w:rPr>
          <w:lang w:val="en-US"/>
        </w:rPr>
        <w:fldChar w:fldCharType="begin"/>
      </w:r>
      <w:r w:rsidRPr="00EF10FA">
        <w:rPr>
          <w:lang w:val="en-US"/>
        </w:rPr>
        <w:instrText xml:space="preserve"> ADDIN ZOTERO_ITEM CSL_CITATION {"citationID":"j5YYjS8a","properties":{"formattedCitation":"(2025)","plainCitation":"(2025)","noteIndex":0},"citationItems":[{"id":17012,"uris":["http://zotero.org/users/1688/items/IXD92AEA"],"itemData":{"id":17012,"type":"article-magazine","abstract":"Stel een vraag aan een chatbot en je krijgt soms wartaal als antwoord. Jeroen van Bergeijk gaat als trainer aan de slag om AI-modellen nuttiger, vriendelijker en ‘menselijker’ te maken. Hoe bevredigend is dat?","container-title":"De Groene Amsterdammer","language":"nl","title":"Heeft het werk als trainer van AI-modellen als ChatGPT überhaupt zin?","URL":"https://www.groene.nl/artikel/heeaal-leuke-mensen-haha","author":[{"family":"Van Bergeijk","given":"Jeroen"}],"accessed":{"date-parts":[["2025",5,3]]},"issued":{"date-parts":[["2025",4,30]]}},"suppress-author":true}],"schema":"https://github.com/citation-style-language/schema/raw/master/csl-citation.json"} </w:instrText>
      </w:r>
      <w:r w:rsidRPr="00EF10FA">
        <w:rPr>
          <w:lang w:val="en-US"/>
        </w:rPr>
        <w:fldChar w:fldCharType="separate"/>
      </w:r>
      <w:r w:rsidRPr="00EF10FA">
        <w:rPr>
          <w:lang w:val="en-US"/>
        </w:rPr>
        <w:t>(2025)</w:t>
      </w:r>
      <w:r w:rsidRPr="00EF10FA">
        <w:rPr>
          <w:lang w:val="en-US"/>
        </w:rPr>
        <w:fldChar w:fldCharType="end"/>
      </w:r>
      <w:r w:rsidRPr="00EF10FA">
        <w:rPr>
          <w:lang w:val="en-US"/>
        </w:rPr>
        <w:t xml:space="preserve"> writes about the work of a </w:t>
      </w:r>
      <w:r w:rsidR="000773FD" w:rsidRPr="00EF10FA">
        <w:rPr>
          <w:lang w:val="en-US"/>
        </w:rPr>
        <w:t xml:space="preserve">data labeler </w:t>
      </w:r>
      <w:r w:rsidRPr="00EF10FA">
        <w:rPr>
          <w:lang w:val="en-US"/>
        </w:rPr>
        <w:t xml:space="preserve">from his own experience. An </w:t>
      </w:r>
      <w:r w:rsidR="000773FD" w:rsidRPr="00EF10FA">
        <w:rPr>
          <w:lang w:val="en-US"/>
        </w:rPr>
        <w:t>AI</w:t>
      </w:r>
      <w:r w:rsidRPr="00EF10FA">
        <w:rPr>
          <w:lang w:val="en-US"/>
        </w:rPr>
        <w:t xml:space="preserve"> data labeler, also known as an AI trainer </w:t>
      </w:r>
      <w:r w:rsidR="000773FD" w:rsidRPr="00EF10FA">
        <w:rPr>
          <w:lang w:val="en-US"/>
        </w:rPr>
        <w:t>or AI annotator</w:t>
      </w:r>
      <w:r w:rsidRPr="00EF10FA">
        <w:rPr>
          <w:lang w:val="en-US"/>
        </w:rPr>
        <w:t xml:space="preserve">, works as a freelancer for companies such as Outlier to improve language models such as ChatGPT. The work involves coming up with prompts to which the AI model gives two answers, after which the </w:t>
      </w:r>
      <w:r w:rsidR="003C347A" w:rsidRPr="00EF10FA">
        <w:rPr>
          <w:lang w:val="en-US"/>
        </w:rPr>
        <w:t xml:space="preserve">data labeler </w:t>
      </w:r>
      <w:r w:rsidRPr="00EF10FA">
        <w:rPr>
          <w:lang w:val="en-US"/>
        </w:rPr>
        <w:t xml:space="preserve">must assess </w:t>
      </w:r>
      <w:proofErr w:type="gramStart"/>
      <w:r w:rsidRPr="00EF10FA">
        <w:rPr>
          <w:lang w:val="en-US"/>
        </w:rPr>
        <w:t>which</w:t>
      </w:r>
      <w:proofErr w:type="gramEnd"/>
      <w:r w:rsidRPr="00EF10FA">
        <w:rPr>
          <w:lang w:val="en-US"/>
        </w:rPr>
        <w:t xml:space="preserve"> answer is best and why. The assessment is done using seven different dimensions such as writing quality, truthfulness and harmfulness, with each violation </w:t>
      </w:r>
      <w:r w:rsidR="6CABB2C3" w:rsidRPr="00EF10FA">
        <w:rPr>
          <w:lang w:val="en-US"/>
        </w:rPr>
        <w:t xml:space="preserve">being </w:t>
      </w:r>
      <w:r w:rsidRPr="00EF10FA">
        <w:rPr>
          <w:lang w:val="en-US"/>
        </w:rPr>
        <w:t>substantiated. The goal is to make the AI model make mistakes by creating challenging prompts with many conditions and constraints</w:t>
      </w:r>
      <w:r w:rsidR="0E88BA20" w:rsidRPr="00EF10FA">
        <w:rPr>
          <w:lang w:val="en-US"/>
        </w:rPr>
        <w:t xml:space="preserve">, </w:t>
      </w:r>
      <w:r w:rsidRPr="00EF10FA">
        <w:rPr>
          <w:lang w:val="en-US"/>
        </w:rPr>
        <w:t>thus improving models and preventing unwanted output.</w:t>
      </w:r>
    </w:p>
    <w:p w14:paraId="57C2289D" w14:textId="57E5D86A" w:rsidR="1F29173A" w:rsidRPr="00EF10FA" w:rsidRDefault="3A6BCE6E" w:rsidP="694DD5EA">
      <w:pPr>
        <w:pStyle w:val="Boxtext"/>
        <w:rPr>
          <w:lang w:val="en-US"/>
        </w:rPr>
      </w:pPr>
      <w:r w:rsidRPr="00EF10FA">
        <w:rPr>
          <w:lang w:val="en-US"/>
        </w:rPr>
        <w:t>There</w:t>
      </w:r>
      <w:r w:rsidR="3E5DB0E3" w:rsidRPr="00EF10FA">
        <w:rPr>
          <w:lang w:val="en-US"/>
        </w:rPr>
        <w:t xml:space="preserve"> is often </w:t>
      </w:r>
      <w:r w:rsidR="000A459C" w:rsidRPr="00EF10FA">
        <w:rPr>
          <w:lang w:val="en-US"/>
        </w:rPr>
        <w:t xml:space="preserve">secrecy </w:t>
      </w:r>
      <w:r w:rsidR="66F0DD71" w:rsidRPr="00EF10FA">
        <w:rPr>
          <w:lang w:val="en-US"/>
        </w:rPr>
        <w:t xml:space="preserve">about this </w:t>
      </w:r>
      <w:r w:rsidR="000A459C" w:rsidRPr="00EF10FA">
        <w:rPr>
          <w:lang w:val="en-US"/>
        </w:rPr>
        <w:t xml:space="preserve">work </w:t>
      </w:r>
      <w:r w:rsidR="00A14D2D">
        <w:rPr>
          <w:lang w:val="en-US"/>
        </w:rPr>
        <w:t>-</w:t>
      </w:r>
      <w:r w:rsidR="4588B552" w:rsidRPr="00EF10FA">
        <w:rPr>
          <w:lang w:val="en-US"/>
        </w:rPr>
        <w:t xml:space="preserve"> </w:t>
      </w:r>
      <w:r w:rsidR="003C347A" w:rsidRPr="00EF10FA">
        <w:rPr>
          <w:lang w:val="en-US"/>
        </w:rPr>
        <w:t xml:space="preserve">data taggers </w:t>
      </w:r>
      <w:r w:rsidR="000A459C" w:rsidRPr="00EF10FA">
        <w:rPr>
          <w:lang w:val="en-US"/>
        </w:rPr>
        <w:t xml:space="preserve">often do not know which specific AI model they work for and must sign extensive non-disclosure agreements. Pay is </w:t>
      </w:r>
      <w:r w:rsidR="003C347A" w:rsidRPr="00EF10FA">
        <w:rPr>
          <w:lang w:val="en-US"/>
        </w:rPr>
        <w:t xml:space="preserve">between $20 </w:t>
      </w:r>
      <w:r w:rsidR="5016761B" w:rsidRPr="00EF10FA">
        <w:rPr>
          <w:lang w:val="en-US"/>
        </w:rPr>
        <w:t xml:space="preserve">to </w:t>
      </w:r>
      <w:r w:rsidR="000A459C" w:rsidRPr="00EF10FA">
        <w:rPr>
          <w:lang w:val="en-US"/>
        </w:rPr>
        <w:t>$30 per hour in the Netherlands</w:t>
      </w:r>
      <w:r w:rsidR="003C347A" w:rsidRPr="00EF10FA">
        <w:rPr>
          <w:lang w:val="en-US"/>
        </w:rPr>
        <w:t xml:space="preserve">, but can be </w:t>
      </w:r>
      <w:r w:rsidR="001E7C76" w:rsidRPr="00EF10FA">
        <w:rPr>
          <w:lang w:val="en-US"/>
        </w:rPr>
        <w:t xml:space="preserve">between </w:t>
      </w:r>
      <w:r w:rsidR="00235780" w:rsidRPr="00EF10FA">
        <w:rPr>
          <w:lang w:val="en-US"/>
        </w:rPr>
        <w:t xml:space="preserve">$1 </w:t>
      </w:r>
      <w:r w:rsidR="5772C49D" w:rsidRPr="00EF10FA">
        <w:rPr>
          <w:lang w:val="en-US"/>
        </w:rPr>
        <w:t xml:space="preserve">to </w:t>
      </w:r>
      <w:r w:rsidR="001E7C76" w:rsidRPr="00EF10FA">
        <w:rPr>
          <w:lang w:val="en-US"/>
        </w:rPr>
        <w:t xml:space="preserve">$5 per hour </w:t>
      </w:r>
      <w:r w:rsidR="003C347A" w:rsidRPr="00EF10FA">
        <w:rPr>
          <w:lang w:val="en-US"/>
        </w:rPr>
        <w:t>in low-wage countries</w:t>
      </w:r>
      <w:r w:rsidR="00A14D2D">
        <w:rPr>
          <w:lang w:val="en-US"/>
        </w:rPr>
        <w:t xml:space="preserve"> </w:t>
      </w:r>
      <w:r w:rsidRPr="00EF10FA">
        <w:rPr>
          <w:lang w:val="en-US"/>
        </w:rPr>
        <w:fldChar w:fldCharType="begin"/>
      </w:r>
      <w:r w:rsidRPr="00EF10FA">
        <w:rPr>
          <w:lang w:val="en-US"/>
        </w:rPr>
        <w:instrText xml:space="preserve"> ADDIN ZOTERO_ITEM CSL_CITATION {"citationID":"8D0TF4LE","properties":{"formattedCitation":"(Perrigo, 2023)","plainCitation":"(Perrigo, 2023)","noteIndex":0},"citationItems":[{"id":17248,"uris":["http://zotero.org/users/1688/items/ZAHQEG4L"],"itemData":{"id":17248,"type":"webpage","abstract":"A TIME investigation reveals the difficult conditions faced by the workers who made ChatGPT possible","container-title":"TIME","language":"en","title":"Exclusive: The $2 Per Hour Workers Who Made ChatGPT Safer","title-short":"Exclusive","URL":"https://time.com/6247678/openai-chatgpt-kenya-workers/","author":[{"family":"Perrigo","given":"Billy"}],"accessed":{"date-parts":[["2025",8,18]]},"issued":{"date-parts":[["2023",1,18]]}}}],"schema":"https://github.com/citation-style-language/schema/raw/master/csl-citation.json"} </w:instrText>
      </w:r>
      <w:r w:rsidRPr="00EF10FA">
        <w:rPr>
          <w:lang w:val="en-US"/>
        </w:rPr>
        <w:fldChar w:fldCharType="separate"/>
      </w:r>
      <w:r w:rsidR="00395FB6">
        <w:rPr>
          <w:lang w:val="en-US"/>
        </w:rPr>
        <w:t>(Perrigo, 2023)</w:t>
      </w:r>
      <w:r w:rsidRPr="00EF10FA">
        <w:rPr>
          <w:lang w:val="en-US"/>
        </w:rPr>
        <w:fldChar w:fldCharType="end"/>
      </w:r>
      <w:r w:rsidR="000A459C" w:rsidRPr="0975DA97">
        <w:rPr>
          <w:lang w:val="en-US"/>
        </w:rPr>
        <w:t>.</w:t>
      </w:r>
      <w:r w:rsidR="000A459C" w:rsidRPr="00EF10FA">
        <w:rPr>
          <w:lang w:val="en-US"/>
        </w:rPr>
        <w:t xml:space="preserve"> The supply of work is highly unpredictable </w:t>
      </w:r>
      <w:proofErr w:type="gramStart"/>
      <w:r w:rsidR="00A14D2D">
        <w:rPr>
          <w:lang w:val="en-US"/>
        </w:rPr>
        <w:t>-</w:t>
      </w:r>
      <w:r w:rsidR="7C19AE1A" w:rsidRPr="0975DA97">
        <w:rPr>
          <w:lang w:val="en-US"/>
        </w:rPr>
        <w:t xml:space="preserve"> </w:t>
      </w:r>
      <w:r w:rsidR="021083D6" w:rsidRPr="00EF10FA">
        <w:rPr>
          <w:lang w:val="en-US"/>
        </w:rPr>
        <w:t xml:space="preserve"> </w:t>
      </w:r>
      <w:r w:rsidR="000A459C" w:rsidRPr="00EF10FA">
        <w:rPr>
          <w:lang w:val="en-US"/>
        </w:rPr>
        <w:t>sometimes</w:t>
      </w:r>
      <w:proofErr w:type="gramEnd"/>
      <w:r w:rsidR="000A459C" w:rsidRPr="00EF10FA">
        <w:rPr>
          <w:lang w:val="en-US"/>
        </w:rPr>
        <w:t xml:space="preserve"> work is available for days at a time, then weeks of nothing at all. Many </w:t>
      </w:r>
      <w:r w:rsidR="001E7C76" w:rsidRPr="00EF10FA">
        <w:rPr>
          <w:lang w:val="en-US"/>
        </w:rPr>
        <w:t>data labelers</w:t>
      </w:r>
      <w:r w:rsidR="000A459C" w:rsidRPr="00EF10FA">
        <w:rPr>
          <w:lang w:val="en-US"/>
        </w:rPr>
        <w:t xml:space="preserve"> become frustrated with time pressure, lack of feedback and unclear quality requirements. </w:t>
      </w:r>
    </w:p>
    <w:p w14:paraId="6447F553" w14:textId="41D95661" w:rsidR="000A459C" w:rsidRPr="00A25D8F" w:rsidRDefault="0071188B" w:rsidP="000A459C">
      <w:pPr>
        <w:rPr>
          <w:lang w:val="en-US"/>
        </w:rPr>
      </w:pPr>
      <w:commentRangeStart w:id="385"/>
      <w:r w:rsidRPr="00EF10FA">
        <w:rPr>
          <w:lang w:val="en-US"/>
        </w:rPr>
        <w:t xml:space="preserve">In this regard, </w:t>
      </w:r>
      <w:r w:rsidR="000A459C" w:rsidRPr="00EF10FA">
        <w:rPr>
          <w:lang w:val="en-US"/>
        </w:rPr>
        <w:t xml:space="preserve">the learning process of a language model </w:t>
      </w:r>
      <w:r w:rsidR="001E7C76" w:rsidRPr="00EF10FA">
        <w:rPr>
          <w:i/>
          <w:iCs/>
          <w:lang w:val="en-US"/>
        </w:rPr>
        <w:t xml:space="preserve">technically </w:t>
      </w:r>
      <w:r w:rsidR="000A459C" w:rsidRPr="00EF10FA">
        <w:rPr>
          <w:lang w:val="en-US"/>
        </w:rPr>
        <w:t xml:space="preserve">follows roughly </w:t>
      </w:r>
      <w:r w:rsidR="00E00087" w:rsidRPr="00EF10FA">
        <w:rPr>
          <w:lang w:val="en-US"/>
        </w:rPr>
        <w:t xml:space="preserve">six </w:t>
      </w:r>
      <w:r w:rsidR="000A459C" w:rsidRPr="00EF10FA">
        <w:rPr>
          <w:lang w:val="en-US"/>
        </w:rPr>
        <w:t>steps:</w:t>
      </w:r>
      <w:commentRangeEnd w:id="385"/>
      <w:r w:rsidRPr="00A25D8F">
        <w:rPr>
          <w:rStyle w:val="CommentReference"/>
          <w:sz w:val="20"/>
          <w:szCs w:val="20"/>
          <w:lang w:val="en-US"/>
        </w:rPr>
        <w:commentReference w:id="385"/>
      </w:r>
    </w:p>
    <w:p w14:paraId="379B5123" w14:textId="27AC3519" w:rsidR="000A459C" w:rsidRPr="00EF10FA" w:rsidRDefault="000A459C" w:rsidP="694DD5EA">
      <w:pPr>
        <w:pStyle w:val="ListParagraph"/>
        <w:numPr>
          <w:ilvl w:val="0"/>
          <w:numId w:val="41"/>
        </w:numPr>
        <w:rPr>
          <w:lang w:val="en-US"/>
        </w:rPr>
      </w:pPr>
      <w:r w:rsidRPr="00EF10FA">
        <w:rPr>
          <w:b/>
          <w:bCs/>
          <w:lang w:val="en-US"/>
        </w:rPr>
        <w:t>Tokenization</w:t>
      </w:r>
      <w:r w:rsidRPr="00EF10FA">
        <w:rPr>
          <w:lang w:val="en-US"/>
        </w:rPr>
        <w:t xml:space="preserve">. The input (text) is broken down into smaller units: tokens. These can be </w:t>
      </w:r>
      <w:proofErr w:type="gramStart"/>
      <w:r w:rsidRPr="00EF10FA">
        <w:rPr>
          <w:lang w:val="en-US"/>
        </w:rPr>
        <w:t>words, but</w:t>
      </w:r>
      <w:proofErr w:type="gramEnd"/>
      <w:r w:rsidRPr="00EF10FA">
        <w:rPr>
          <w:lang w:val="en-US"/>
        </w:rPr>
        <w:t xml:space="preserve"> also syllables or even single characters. For example, </w:t>
      </w:r>
      <w:r w:rsidR="234EC9AD" w:rsidRPr="00EF10FA">
        <w:rPr>
          <w:lang w:val="en-US"/>
        </w:rPr>
        <w:t xml:space="preserve">the sentence </w:t>
      </w:r>
      <w:r w:rsidRPr="00EF10FA">
        <w:rPr>
          <w:lang w:val="en-US"/>
        </w:rPr>
        <w:t xml:space="preserve">"The sun is shining" </w:t>
      </w:r>
      <w:r w:rsidR="5F95FEF2" w:rsidRPr="00EF10FA">
        <w:rPr>
          <w:lang w:val="en-US"/>
        </w:rPr>
        <w:t>is divided into:</w:t>
      </w:r>
      <w:r w:rsidRPr="00EF10FA">
        <w:rPr>
          <w:lang w:val="en-US"/>
        </w:rPr>
        <w:t xml:space="preserve"> ["The", " sun", " shines"]. </w:t>
      </w:r>
      <w:r w:rsidR="00C44CAB" w:rsidRPr="00EF10FA">
        <w:rPr>
          <w:lang w:val="en-US"/>
        </w:rPr>
        <w:t xml:space="preserve">Partitioning can be done in several ways, but a rule of thumb is that </w:t>
      </w:r>
      <w:r w:rsidR="008A707F" w:rsidRPr="00EF10FA">
        <w:rPr>
          <w:lang w:val="en-US"/>
        </w:rPr>
        <w:t xml:space="preserve">1 token is about 3-4 </w:t>
      </w:r>
      <w:r w:rsidR="00BD33FB" w:rsidRPr="00EF10FA">
        <w:rPr>
          <w:lang w:val="en-US"/>
        </w:rPr>
        <w:t>letters in size</w:t>
      </w:r>
      <w:r w:rsidR="00A14D2D">
        <w:rPr>
          <w:lang w:val="en-US"/>
        </w:rPr>
        <w:t xml:space="preserve"> </w:t>
      </w:r>
      <w:r w:rsidRPr="00EF10FA">
        <w:rPr>
          <w:lang w:val="en-US"/>
        </w:rPr>
        <w:fldChar w:fldCharType="begin"/>
      </w:r>
      <w:r w:rsidRPr="00EF10FA">
        <w:rPr>
          <w:lang w:val="en-US"/>
        </w:rPr>
        <w:instrText xml:space="preserve"> ADDIN ZOTERO_ITEM CSL_CITATION {"citationID":"JOkJOjxz","properties":{"formattedCitation":"(CriticalMynd, 2025)","plainCitation":"(CriticalMynd, 2025)","noteIndex":0},"citationItems":[{"id":17214,"uris":["http://zotero.org/users/1688/items/NIUDGX4C"],"itemData":{"id":17214,"type":"post-weblog","abstract":"If you’ve spent any time exploring large language models (LLMs) or natural language processing (NLP) tools, you’ve probably come across the…","container-title":"Medium","language":"en","title":"Understanding LLM Token Counts: What 1,000, 128,000 and 1 Million Tokens Actually Mean?","title-short":"Understanding LLM Token Counts","URL":"https://criticalmynd.medium.com/understanding-llm-token-counts-what-1-000-128-000-and-1-million-tokens-actually-mean-9751131ac197","author":[{"family":"CriticalMynd","given":""}],"accessed":{"date-parts":[["2025",6,23]]},"issued":{"date-parts":[["2025",4,7]]}}}],"schema":"https://github.com/citation-style-language/schema/raw/master/csl-citation.json"} </w:instrText>
      </w:r>
      <w:r w:rsidRPr="00EF10FA">
        <w:rPr>
          <w:lang w:val="en-US"/>
        </w:rPr>
        <w:fldChar w:fldCharType="separate"/>
      </w:r>
      <w:r w:rsidR="00395FB6">
        <w:rPr>
          <w:lang w:val="en-US"/>
        </w:rPr>
        <w:t>(CriticalMynd, 2025)</w:t>
      </w:r>
      <w:r w:rsidRPr="00EF10FA">
        <w:rPr>
          <w:lang w:val="en-US"/>
        </w:rPr>
        <w:fldChar w:fldCharType="end"/>
      </w:r>
      <w:r w:rsidR="00901878" w:rsidRPr="0975DA97">
        <w:rPr>
          <w:lang w:val="en-US"/>
        </w:rPr>
        <w:t>.</w:t>
      </w:r>
      <w:r w:rsidR="00901878" w:rsidRPr="00EF10FA">
        <w:rPr>
          <w:lang w:val="en-US"/>
        </w:rPr>
        <w:t xml:space="preserve"> This means that, for example, </w:t>
      </w:r>
      <w:r w:rsidR="00BD33FB" w:rsidRPr="00EF10FA">
        <w:rPr>
          <w:lang w:val="en-US"/>
        </w:rPr>
        <w:t xml:space="preserve">a blog of about 750 words is converted to about </w:t>
      </w:r>
      <w:r w:rsidR="00901878" w:rsidRPr="00EF10FA">
        <w:rPr>
          <w:lang w:val="en-US"/>
        </w:rPr>
        <w:t>1,000 tokens</w:t>
      </w:r>
      <w:r w:rsidR="00AF0E15" w:rsidRPr="00EF10FA">
        <w:rPr>
          <w:lang w:val="en-US"/>
        </w:rPr>
        <w:t xml:space="preserve">, an essay of 3,000 words to about 4,000 tokens, and </w:t>
      </w:r>
      <w:r w:rsidR="005B70C0" w:rsidRPr="00EF10FA">
        <w:rPr>
          <w:lang w:val="en-US"/>
        </w:rPr>
        <w:t>a book of about 750,000 words to 1 million tokens.</w:t>
      </w:r>
    </w:p>
    <w:p w14:paraId="5C847957" w14:textId="06F5FB83" w:rsidR="000A459C" w:rsidRPr="00A25D8F" w:rsidRDefault="000A459C" w:rsidP="000A459C">
      <w:pPr>
        <w:pStyle w:val="ListParagraph"/>
        <w:numPr>
          <w:ilvl w:val="0"/>
          <w:numId w:val="41"/>
        </w:numPr>
        <w:rPr>
          <w:lang w:val="en-US"/>
        </w:rPr>
      </w:pPr>
      <w:r w:rsidRPr="00EF10FA">
        <w:rPr>
          <w:b/>
          <w:bCs/>
          <w:lang w:val="en-US"/>
        </w:rPr>
        <w:t>Vectorization</w:t>
      </w:r>
      <w:r w:rsidRPr="00EF10FA">
        <w:rPr>
          <w:lang w:val="en-US"/>
        </w:rPr>
        <w:t xml:space="preserve">. Each token is converted into a string of numbers: a vector. This vector contains information about the location of the word in a language space </w:t>
      </w:r>
      <w:r w:rsidR="00A14D2D">
        <w:rPr>
          <w:lang w:val="en-US"/>
        </w:rPr>
        <w:t>-</w:t>
      </w:r>
      <w:r w:rsidRPr="00EF10FA">
        <w:rPr>
          <w:lang w:val="en-US"/>
        </w:rPr>
        <w:t xml:space="preserve"> </w:t>
      </w:r>
      <w:proofErr w:type="gramStart"/>
      <w:r w:rsidRPr="00EF10FA">
        <w:rPr>
          <w:lang w:val="en-US"/>
        </w:rPr>
        <w:t>similar to</w:t>
      </w:r>
      <w:proofErr w:type="gramEnd"/>
      <w:r w:rsidRPr="00EF10FA">
        <w:rPr>
          <w:lang w:val="en-US"/>
        </w:rPr>
        <w:t xml:space="preserve"> coordinates on a map.</w:t>
      </w:r>
    </w:p>
    <w:p w14:paraId="612FDF56" w14:textId="797EEF2E" w:rsidR="000A459C" w:rsidRPr="00A25D8F" w:rsidRDefault="000A459C" w:rsidP="000A459C">
      <w:pPr>
        <w:pStyle w:val="ListParagraph"/>
        <w:numPr>
          <w:ilvl w:val="0"/>
          <w:numId w:val="41"/>
        </w:numPr>
        <w:rPr>
          <w:lang w:val="en-US"/>
        </w:rPr>
      </w:pPr>
      <w:r w:rsidRPr="00EF10FA">
        <w:rPr>
          <w:b/>
          <w:bCs/>
          <w:lang w:val="en-US"/>
        </w:rPr>
        <w:lastRenderedPageBreak/>
        <w:t>Embedding</w:t>
      </w:r>
      <w:r w:rsidRPr="00EF10FA">
        <w:rPr>
          <w:lang w:val="en-US"/>
        </w:rPr>
        <w:t xml:space="preserve">. All vectors are combined into </w:t>
      </w:r>
      <w:r w:rsidR="47A2AE6D" w:rsidRPr="00EF10FA">
        <w:rPr>
          <w:lang w:val="en-US"/>
        </w:rPr>
        <w:t xml:space="preserve">what is called </w:t>
      </w:r>
      <w:r w:rsidRPr="00EF10FA">
        <w:rPr>
          <w:lang w:val="en-US"/>
        </w:rPr>
        <w:t>an embedding space that represents the meaning relationships between words. Words with similar meanings come close together in this space.</w:t>
      </w:r>
    </w:p>
    <w:p w14:paraId="0497D331" w14:textId="77777777" w:rsidR="000A459C" w:rsidRPr="00A25D8F" w:rsidRDefault="000A459C" w:rsidP="000A459C">
      <w:pPr>
        <w:pStyle w:val="ListParagraph"/>
        <w:numPr>
          <w:ilvl w:val="0"/>
          <w:numId w:val="41"/>
        </w:numPr>
        <w:rPr>
          <w:lang w:val="en-US"/>
        </w:rPr>
      </w:pPr>
      <w:r w:rsidRPr="00EF10FA">
        <w:rPr>
          <w:lang w:val="en-US"/>
        </w:rPr>
        <w:t xml:space="preserve">Training via </w:t>
      </w:r>
      <w:r w:rsidRPr="00EF10FA">
        <w:rPr>
          <w:b/>
          <w:bCs/>
          <w:lang w:val="en-US"/>
        </w:rPr>
        <w:t>backpropagation</w:t>
      </w:r>
      <w:r w:rsidRPr="00EF10FA">
        <w:rPr>
          <w:lang w:val="en-US"/>
        </w:rPr>
        <w:t>. The network learns by making predictions and correcting errors. For example, if it predicts the word "sun" after "The," and the correct answer was "moon," the model adjusts internal parameters to make better predictions in the future.</w:t>
      </w:r>
    </w:p>
    <w:p w14:paraId="4F8DB652" w14:textId="77777777" w:rsidR="000A459C" w:rsidRPr="00A25D8F" w:rsidRDefault="000A459C" w:rsidP="000A459C">
      <w:pPr>
        <w:pStyle w:val="ListParagraph"/>
        <w:numPr>
          <w:ilvl w:val="0"/>
          <w:numId w:val="41"/>
        </w:numPr>
        <w:rPr>
          <w:lang w:val="en-US"/>
        </w:rPr>
      </w:pPr>
      <w:r w:rsidRPr="00EF10FA">
        <w:rPr>
          <w:b/>
          <w:bCs/>
          <w:lang w:val="en-US"/>
        </w:rPr>
        <w:t xml:space="preserve">Loss functions </w:t>
      </w:r>
      <w:r w:rsidRPr="00EF10FA">
        <w:rPr>
          <w:lang w:val="en-US"/>
        </w:rPr>
        <w:t>measure how good or bad a prediction is. They drive the learning process by saying, "You were 30% wrong."</w:t>
      </w:r>
    </w:p>
    <w:p w14:paraId="0A98587C" w14:textId="19319A26" w:rsidR="000A459C" w:rsidRPr="00EF10FA" w:rsidRDefault="000A459C" w:rsidP="000A459C">
      <w:pPr>
        <w:pStyle w:val="ListParagraph"/>
        <w:numPr>
          <w:ilvl w:val="0"/>
          <w:numId w:val="41"/>
        </w:numPr>
        <w:rPr>
          <w:lang w:val="en-US"/>
        </w:rPr>
      </w:pPr>
      <w:r w:rsidRPr="00EF10FA">
        <w:rPr>
          <w:b/>
          <w:bCs/>
          <w:lang w:val="en-US"/>
        </w:rPr>
        <w:t xml:space="preserve">Fine-tuning </w:t>
      </w:r>
      <w:r w:rsidRPr="00EF10FA">
        <w:rPr>
          <w:lang w:val="en-US"/>
        </w:rPr>
        <w:t xml:space="preserve">is an additional training phase in which an already trained model is adapted to specific tasks or contexts </w:t>
      </w:r>
      <w:r w:rsidR="00A14D2D">
        <w:rPr>
          <w:lang w:val="en-US"/>
        </w:rPr>
        <w:t>-</w:t>
      </w:r>
      <w:r w:rsidRPr="00EF10FA">
        <w:rPr>
          <w:lang w:val="en-US"/>
        </w:rPr>
        <w:t xml:space="preserve"> for example, legal or medical applications. This involves adjusting the weights in the model and creating a copy of the language model.</w:t>
      </w:r>
    </w:p>
    <w:p w14:paraId="68DEE811" w14:textId="08D915D0" w:rsidR="00CB56C3" w:rsidRPr="00A25D8F" w:rsidRDefault="00CB56C3" w:rsidP="00CB56C3">
      <w:pPr>
        <w:rPr>
          <w:lang w:val="en-US"/>
        </w:rPr>
      </w:pPr>
      <w:r w:rsidRPr="00EF10FA">
        <w:rPr>
          <w:noProof/>
          <w:lang w:val="en-US"/>
        </w:rPr>
        <w:drawing>
          <wp:inline distT="0" distB="0" distL="0" distR="0" wp14:anchorId="0B268956" wp14:editId="5F7D46B0">
            <wp:extent cx="5731510" cy="6306820"/>
            <wp:effectExtent l="0" t="0" r="0" b="5080"/>
            <wp:docPr id="1206900028" name="Picture 2" descr="A whiteboard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00028" name="Picture 2" descr="A whiteboard with text and words&#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6306820"/>
                    </a:xfrm>
                    <a:prstGeom prst="rect">
                      <a:avLst/>
                    </a:prstGeom>
                  </pic:spPr>
                </pic:pic>
              </a:graphicData>
            </a:graphic>
          </wp:inline>
        </w:drawing>
      </w:r>
    </w:p>
    <w:p w14:paraId="0DD719F1" w14:textId="142F40AE" w:rsidR="000A459C" w:rsidRPr="00A25D8F" w:rsidRDefault="00733BE6" w:rsidP="00733BE6">
      <w:pPr>
        <w:pStyle w:val="Caption"/>
        <w:rPr>
          <w:lang w:val="en-US"/>
        </w:rPr>
      </w:pPr>
      <w:bookmarkStart w:id="387" w:name="_Toc208673946"/>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4</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5</w:t>
      </w:r>
      <w:r w:rsidR="001D5D1F">
        <w:rPr>
          <w:lang w:val="en-US"/>
        </w:rPr>
        <w:fldChar w:fldCharType="end"/>
      </w:r>
      <w:r w:rsidR="00C569F0" w:rsidRPr="00EF10FA">
        <w:rPr>
          <w:lang w:val="en-US"/>
        </w:rPr>
        <w:t xml:space="preserve"> </w:t>
      </w:r>
      <w:r w:rsidR="000A459C" w:rsidRPr="0975DA97">
        <w:rPr>
          <w:lang w:val="en-US"/>
        </w:rPr>
        <w:t>Visualizations</w:t>
      </w:r>
      <w:r w:rsidR="000A459C" w:rsidRPr="00EF10FA">
        <w:rPr>
          <w:lang w:val="en-US"/>
        </w:rPr>
        <w:t xml:space="preserve"> of neural networks and training </w:t>
      </w:r>
      <w:r w:rsidR="00844E0E" w:rsidRPr="00EF10FA">
        <w:rPr>
          <w:lang w:val="en-US"/>
        </w:rPr>
        <w:t xml:space="preserve">based on the video "Generative AI in a nutshell" by Henrik Kniberg </w:t>
      </w:r>
      <w:r w:rsidR="000A459C" w:rsidRPr="00EF10FA">
        <w:rPr>
          <w:lang w:val="en-US"/>
        </w:rPr>
        <w:fldChar w:fldCharType="begin"/>
      </w:r>
      <w:r w:rsidR="000A459C" w:rsidRPr="00EF10FA">
        <w:rPr>
          <w:lang w:val="en-US"/>
        </w:rPr>
        <w:instrText xml:space="preserve"> ADDIN ZOTERO_ITEM CSL_CITATION {"citationID":"Ic7VCKD3","properties":{"formattedCitation":"(2024)","plainCitation":"(2024)","noteIndex":0},"citationItems":[{"id":17171,"uris":["http://zotero.org/users/1688/items/9RCGBGUK"],"itemData":{"id":17171,"type":"motion_picture","dimensions":"17:57","source":"YouTube","title":"Generative AI in a Nutshell - how to survive and thrive in the age of AI","URL":"https://www.youtube.com/watch?v=2IK3DFHRFfw","director":[{"family":"Kniberg","given":"Henrik"}],"accessed":{"date-parts":[["2025",5,26]]},"issued":{"date-parts":[["2024",1,20]]}},"suppress-author":true}],"schema":"https://github.com/citation-style-language/schema/raw/master/csl-citation.json"} </w:instrText>
      </w:r>
      <w:r w:rsidR="000A459C" w:rsidRPr="00EF10FA">
        <w:rPr>
          <w:lang w:val="en-US"/>
        </w:rPr>
        <w:fldChar w:fldCharType="separate"/>
      </w:r>
      <w:r w:rsidR="007C2584" w:rsidRPr="00EF10FA">
        <w:rPr>
          <w:lang w:val="en-US"/>
        </w:rPr>
        <w:t>(2024)</w:t>
      </w:r>
      <w:r w:rsidR="000A459C" w:rsidRPr="00EF10FA">
        <w:rPr>
          <w:lang w:val="en-US"/>
        </w:rPr>
        <w:fldChar w:fldCharType="end"/>
      </w:r>
      <w:r w:rsidR="11E40998" w:rsidRPr="0975DA97">
        <w:rPr>
          <w:lang w:val="en-US"/>
        </w:rPr>
        <w:t>.</w:t>
      </w:r>
      <w:bookmarkEnd w:id="387"/>
    </w:p>
    <w:p w14:paraId="100AD997" w14:textId="06296A23" w:rsidR="000A459C" w:rsidRPr="00A25D8F" w:rsidRDefault="000A459C" w:rsidP="00FA77AD">
      <w:pPr>
        <w:pStyle w:val="Heading3"/>
        <w:rPr>
          <w:lang w:val="en-US"/>
        </w:rPr>
      </w:pPr>
      <w:r w:rsidRPr="00EF10FA">
        <w:rPr>
          <w:lang w:val="en-US"/>
        </w:rPr>
        <w:lastRenderedPageBreak/>
        <w:t xml:space="preserve">Diffusion Models (Diffusers) </w:t>
      </w:r>
      <w:r w:rsidR="00A14D2D">
        <w:rPr>
          <w:lang w:val="en-US"/>
        </w:rPr>
        <w:t>-</w:t>
      </w:r>
      <w:r w:rsidR="00E00087" w:rsidRPr="00EF10FA">
        <w:rPr>
          <w:lang w:val="en-US"/>
        </w:rPr>
        <w:t xml:space="preserve"> generative AI for images</w:t>
      </w:r>
    </w:p>
    <w:p w14:paraId="0B4A41B0" w14:textId="48F3EB85" w:rsidR="000A459C" w:rsidRPr="00A25D8F" w:rsidRDefault="000A459C" w:rsidP="000A459C">
      <w:pPr>
        <w:rPr>
          <w:lang w:val="en-US"/>
        </w:rPr>
      </w:pPr>
      <w:r w:rsidRPr="00EF10FA">
        <w:rPr>
          <w:lang w:val="en-US"/>
        </w:rPr>
        <w:t xml:space="preserve">A diffusion model is used specifically for image generation. Diffusion models, as first described by Ho et al. </w:t>
      </w:r>
      <w:r w:rsidRPr="00EF10FA">
        <w:rPr>
          <w:lang w:val="en-US"/>
        </w:rPr>
        <w:fldChar w:fldCharType="begin"/>
      </w:r>
      <w:r w:rsidRPr="00EF10FA">
        <w:rPr>
          <w:lang w:val="en-US"/>
        </w:rPr>
        <w:instrText xml:space="preserve"> ADDIN ZOTERO_ITEM CSL_CITATION {"citationID":"7EEZS5XR","properties":{"formattedCitation":"(2020)","plainCitation":"(2020)","noteIndex":0},"citationItems":[{"id":16961,"uris":["http://zotero.org/users/1688/items/3MFLNJNC"],"itemData":{"id":16961,"type":"paper-conference","abstract":"We present high quality image synthesis results using diffusion probabilistic models, a class of latent variable models inspired by considerations from nonequilibrium thermodynamics. Our best results are obtained by training on a weighted variational bound designed according to a novel connection between diffusion probabilistic models and denoising score matching with Langevin dynamics, and our models naturally admit a progressive lossy decompression scheme that can be interpreted as a generalization of autoregressive decoding. On the unconditional CIFAR10 dataset, we obtain an Inception score of 9.46 and a state-of-the-art FID score of 3.17. On 256x256 LSUN, we obtain sample quality similar to ProgressiveGAN.","container-title":"Advances in Neural Information Processing Systems","page":"6840–6851","publisher":"Curran Associates, Inc.","source":"Neural Information Processing Systems","title":"Denoising Diffusion Probabilistic Models","URL":"https://proceedings.neurips.cc/paper/2020/hash/4c5bcfec8584af0d967f1ab10179ca4b-Abstract.html","volume":"33","author":[{"family":"Ho","given":"Jonathan"},{"family":"Jain","given":"Ajay"},{"family":"Abbeel","given":"Pieter"}],"accessed":{"date-parts":[["2025",4,23]]},"issued":{"date-parts":[["2020"]]}},"suppress-author":true}],"schema":"https://github.com/citation-style-language/schema/raw/master/csl-citation.json"} </w:instrText>
      </w:r>
      <w:r w:rsidRPr="00EF10FA">
        <w:rPr>
          <w:lang w:val="en-US"/>
        </w:rPr>
        <w:fldChar w:fldCharType="separate"/>
      </w:r>
      <w:r w:rsidRPr="00EF10FA">
        <w:rPr>
          <w:lang w:val="en-US"/>
        </w:rPr>
        <w:t>(2020)</w:t>
      </w:r>
      <w:r w:rsidRPr="00EF10FA">
        <w:rPr>
          <w:lang w:val="en-US"/>
        </w:rPr>
        <w:fldChar w:fldCharType="end"/>
      </w:r>
      <w:r w:rsidRPr="00EF10FA">
        <w:rPr>
          <w:lang w:val="en-US"/>
        </w:rPr>
        <w:t xml:space="preserve">, are a type of generative AI that is trained by gradually adding noise to an image or sound file. Think of that noise as static interference: elements that do not belong in the original image, such as </w:t>
      </w:r>
      <w:r w:rsidR="78643ED9" w:rsidRPr="00EF10FA">
        <w:rPr>
          <w:lang w:val="en-US"/>
        </w:rPr>
        <w:t xml:space="preserve">distortion </w:t>
      </w:r>
      <w:r w:rsidRPr="00EF10FA">
        <w:rPr>
          <w:lang w:val="en-US"/>
        </w:rPr>
        <w:t xml:space="preserve">or random </w:t>
      </w:r>
      <w:proofErr w:type="spellStart"/>
      <w:r w:rsidR="2F604E07" w:rsidRPr="0975DA97">
        <w:rPr>
          <w:lang w:val="en-US"/>
        </w:rPr>
        <w:t>colours</w:t>
      </w:r>
      <w:proofErr w:type="spellEnd"/>
      <w:r w:rsidRPr="0975DA97">
        <w:rPr>
          <w:lang w:val="en-US"/>
        </w:rPr>
        <w:t>.</w:t>
      </w:r>
      <w:r w:rsidRPr="00EF10FA">
        <w:rPr>
          <w:lang w:val="en-US"/>
        </w:rPr>
        <w:t xml:space="preserve"> This added noise is called Gaussian noise because it follows a normal distribution </w:t>
      </w:r>
      <w:r w:rsidR="00A14D2D">
        <w:rPr>
          <w:lang w:val="en-US"/>
        </w:rPr>
        <w:t>-</w:t>
      </w:r>
      <w:r w:rsidRPr="00EF10FA">
        <w:rPr>
          <w:lang w:val="en-US"/>
        </w:rPr>
        <w:t xml:space="preserve"> a perfect bell-shaped curve.</w:t>
      </w:r>
    </w:p>
    <w:p w14:paraId="72623013" w14:textId="0D788561" w:rsidR="000A459C" w:rsidRPr="00A25D8F" w:rsidRDefault="000A459C" w:rsidP="000A459C">
      <w:pPr>
        <w:rPr>
          <w:lang w:val="en-US"/>
        </w:rPr>
      </w:pPr>
      <w:r w:rsidRPr="00EF10FA">
        <w:rPr>
          <w:lang w:val="en-US"/>
        </w:rPr>
        <w:t xml:space="preserve">In the training phase, </w:t>
      </w:r>
      <w:proofErr w:type="gramStart"/>
      <w:r w:rsidRPr="00EF10FA">
        <w:rPr>
          <w:lang w:val="en-US"/>
        </w:rPr>
        <w:t>more and more</w:t>
      </w:r>
      <w:proofErr w:type="gramEnd"/>
      <w:r w:rsidRPr="00EF10FA">
        <w:rPr>
          <w:lang w:val="en-US"/>
        </w:rPr>
        <w:t xml:space="preserve"> noise is added until the file is completely unrecognizable. </w:t>
      </w:r>
      <w:r w:rsidR="383F8A6A" w:rsidRPr="0975DA97">
        <w:rPr>
          <w:lang w:val="en-US"/>
        </w:rPr>
        <w:t>In</w:t>
      </w:r>
      <w:r w:rsidRPr="00EF10FA">
        <w:rPr>
          <w:lang w:val="en-US"/>
        </w:rPr>
        <w:t xml:space="preserve"> the end, the image or sound consists only of noise. This phase is called diffusion. What the model still knows about the original image is stored only in its memory. Then the reverse process begins: the model tries step by step to remove the noise again and reconstruct the original image as well as possible. This reconstruction phase is called reverse diffusion. In the process, the model uses what it has previously learned about patterns and structures in other images. Through this process, the model learns to generate new images that resemble the structures it knows from the training data.</w:t>
      </w:r>
    </w:p>
    <w:p w14:paraId="3BDB4429" w14:textId="6C2D0A96" w:rsidR="000A459C" w:rsidRPr="00A25D8F" w:rsidRDefault="000A459C" w:rsidP="000A459C">
      <w:pPr>
        <w:rPr>
          <w:lang w:val="en-US"/>
        </w:rPr>
      </w:pPr>
      <w:r w:rsidRPr="00EF10FA">
        <w:rPr>
          <w:lang w:val="en-US"/>
        </w:rPr>
        <w:t xml:space="preserve">During this learning process, the model gets better each time at predicting what noise has been added. </w:t>
      </w:r>
      <w:r w:rsidRPr="0975DA97">
        <w:rPr>
          <w:lang w:val="en-US"/>
        </w:rPr>
        <w:t xml:space="preserve">By </w:t>
      </w:r>
      <w:r w:rsidR="00A14D2D" w:rsidRPr="0975DA97">
        <w:rPr>
          <w:lang w:val="en-US"/>
        </w:rPr>
        <w:t>analyzing</w:t>
      </w:r>
      <w:r w:rsidRPr="00EF10FA">
        <w:rPr>
          <w:lang w:val="en-US"/>
        </w:rPr>
        <w:t xml:space="preserve"> the difference between the original image and the distorted version, the model learns which patterns are noise and which belong to the image. This continuous interaction between adding and removing noise is at the heart of how diffusion models function </w:t>
      </w:r>
      <w:r w:rsidR="52BCD0A2" w:rsidRPr="00EF10FA">
        <w:rPr>
          <w:lang w:val="en-US"/>
        </w:rPr>
        <w:t>and learn.</w:t>
      </w:r>
    </w:p>
    <w:p w14:paraId="65D2AB17" w14:textId="77777777" w:rsidR="000A459C" w:rsidRPr="00A25D8F" w:rsidRDefault="000A459C" w:rsidP="000A459C">
      <w:pPr>
        <w:rPr>
          <w:lang w:val="en-US"/>
        </w:rPr>
      </w:pPr>
      <w:r w:rsidRPr="00EF10FA">
        <w:rPr>
          <w:noProof/>
          <w:lang w:val="en-US"/>
        </w:rPr>
        <w:drawing>
          <wp:inline distT="0" distB="0" distL="0" distR="0" wp14:anchorId="6B411004" wp14:editId="32E72C31">
            <wp:extent cx="5760720" cy="1406358"/>
            <wp:effectExtent l="0" t="0" r="0" b="3810"/>
            <wp:docPr id="690233831" name="Picture 1" descr="A collage of images of do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3831" name="Picture 1" descr="A collage of images of dogs&#10;&#10;AI-generated content may be incorrect."/>
                    <pic:cNvPicPr/>
                  </pic:nvPicPr>
                  <pic:blipFill rotWithShape="1">
                    <a:blip r:embed="rId62"/>
                    <a:srcRect b="21128"/>
                    <a:stretch/>
                  </pic:blipFill>
                  <pic:spPr bwMode="auto">
                    <a:xfrm>
                      <a:off x="0" y="0"/>
                      <a:ext cx="5760720" cy="1406358"/>
                    </a:xfrm>
                    <a:prstGeom prst="rect">
                      <a:avLst/>
                    </a:prstGeom>
                    <a:ln>
                      <a:noFill/>
                    </a:ln>
                    <a:extLst>
                      <a:ext uri="{53640926-AAD7-44D8-BBD7-CCE9431645EC}">
                        <a14:shadowObscured xmlns:a14="http://schemas.microsoft.com/office/drawing/2010/main"/>
                      </a:ext>
                    </a:extLst>
                  </pic:spPr>
                </pic:pic>
              </a:graphicData>
            </a:graphic>
          </wp:inline>
        </w:drawing>
      </w:r>
    </w:p>
    <w:p w14:paraId="5DFA7529" w14:textId="30A3120A" w:rsidR="000A459C" w:rsidRPr="00A25D8F" w:rsidRDefault="00733BE6" w:rsidP="00733BE6">
      <w:pPr>
        <w:pStyle w:val="Caption"/>
        <w:rPr>
          <w:lang w:val="en-US"/>
        </w:rPr>
      </w:pPr>
      <w:bookmarkStart w:id="388" w:name="_Toc208673947"/>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4</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6</w:t>
      </w:r>
      <w:r w:rsidR="001D5D1F">
        <w:rPr>
          <w:lang w:val="en-US"/>
        </w:rPr>
        <w:fldChar w:fldCharType="end"/>
      </w:r>
      <w:r w:rsidRPr="00EF10FA">
        <w:rPr>
          <w:lang w:val="en-US"/>
        </w:rPr>
        <w:t xml:space="preserve"> </w:t>
      </w:r>
      <w:r w:rsidR="000A459C" w:rsidRPr="00EF10FA">
        <w:rPr>
          <w:lang w:val="en-US"/>
        </w:rPr>
        <w:t xml:space="preserve">Images </w:t>
      </w:r>
      <w:r w:rsidR="0050198B" w:rsidRPr="00EF10FA">
        <w:rPr>
          <w:lang w:val="en-US"/>
        </w:rPr>
        <w:t xml:space="preserve">depicting </w:t>
      </w:r>
      <w:r w:rsidR="000A459C" w:rsidRPr="00EF10FA">
        <w:rPr>
          <w:lang w:val="en-US"/>
        </w:rPr>
        <w:t xml:space="preserve">the diffusion process </w:t>
      </w:r>
      <w:r w:rsidR="0050198B" w:rsidRPr="00EF10FA">
        <w:rPr>
          <w:lang w:val="en-US"/>
        </w:rPr>
        <w:t xml:space="preserve">for image generation and recognition </w:t>
      </w:r>
      <w:r w:rsidR="000A459C" w:rsidRPr="00EF10FA">
        <w:rPr>
          <w:lang w:val="en-US"/>
        </w:rPr>
        <w:t xml:space="preserve">from Yang et al. </w:t>
      </w:r>
      <w:r w:rsidR="000A459C" w:rsidRPr="00EF10FA">
        <w:rPr>
          <w:lang w:val="en-US"/>
        </w:rPr>
        <w:fldChar w:fldCharType="begin"/>
      </w:r>
      <w:r w:rsidR="000A459C" w:rsidRPr="00EF10FA">
        <w:rPr>
          <w:lang w:val="en-US"/>
        </w:rPr>
        <w:instrText xml:space="preserve"> ADDIN ZOTERO_ITEM CSL_CITATION {"citationID":"kKzusdv8","properties":{"formattedCitation":"(2024)","plainCitation":"(2024)","noteIndex":0},"citationItems":[{"id":16963,"uris":["http://zotero.org/users/1688/items/YYTQTZNQ"],"itemData":{"id":16963,"type":"article-journal","container-title":"arXiv.org","journalAbbreviation":"arXiv.org","title":"Diffusion models: A comprehensive survey of methods and applications","URL":"https://arxiv.org/abs/2209.00796","author":[{"family":"Yang","given":"L."},{"family":"Zhang","given":"Z."},{"family":"Song","given":"Y."},{"family":"Hong","given":"S."},{"family":"Xu","given":"R."},{"family":"Zhao","given":"Y."},{"family":"Zhang","given":"W."},{"family":"Cui","given":"B."},{"family":"Yang","given":"M.-H."}],"issued":{"date-parts":[["2024",2,6]]}},"suppress-author":true}],"schema":"https://github.com/citation-style-language/schema/raw/master/csl-citation.json"} </w:instrText>
      </w:r>
      <w:r w:rsidR="000A459C" w:rsidRPr="00EF10FA">
        <w:rPr>
          <w:lang w:val="en-US"/>
        </w:rPr>
        <w:fldChar w:fldCharType="separate"/>
      </w:r>
      <w:r w:rsidR="000A459C" w:rsidRPr="00EF10FA">
        <w:rPr>
          <w:lang w:val="en-US"/>
        </w:rPr>
        <w:t>(2024)</w:t>
      </w:r>
      <w:r w:rsidR="000A459C" w:rsidRPr="00EF10FA">
        <w:rPr>
          <w:lang w:val="en-US"/>
        </w:rPr>
        <w:fldChar w:fldCharType="end"/>
      </w:r>
      <w:r w:rsidR="54891062" w:rsidRPr="0975DA97">
        <w:rPr>
          <w:lang w:val="en-US"/>
        </w:rPr>
        <w:t>.</w:t>
      </w:r>
      <w:bookmarkEnd w:id="388"/>
    </w:p>
    <w:p w14:paraId="6C6D7DA2" w14:textId="77777777" w:rsidR="000A459C" w:rsidRPr="00A25D8F" w:rsidRDefault="000A459C" w:rsidP="00435754">
      <w:pPr>
        <w:pStyle w:val="Heading2"/>
        <w:rPr>
          <w:lang w:val="en-US"/>
        </w:rPr>
      </w:pPr>
      <w:bookmarkStart w:id="389" w:name="_Toc208677700"/>
      <w:r w:rsidRPr="00EF10FA">
        <w:rPr>
          <w:lang w:val="en-US"/>
        </w:rPr>
        <w:t>Bias and data quality</w:t>
      </w:r>
      <w:bookmarkEnd w:id="389"/>
    </w:p>
    <w:p w14:paraId="3F79A497" w14:textId="4587D003" w:rsidR="000A459C" w:rsidRPr="00A25D8F" w:rsidRDefault="000A459C" w:rsidP="000A459C">
      <w:pPr>
        <w:rPr>
          <w:lang w:val="en-US"/>
        </w:rPr>
      </w:pPr>
      <w:r w:rsidRPr="00EF10FA">
        <w:rPr>
          <w:lang w:val="en-US"/>
        </w:rPr>
        <w:t>One of the most discussed</w:t>
      </w:r>
      <w:r w:rsidR="6AC7DFCE" w:rsidRPr="0975DA97">
        <w:rPr>
          <w:lang w:val="en-US"/>
        </w:rPr>
        <w:t>,</w:t>
      </w:r>
      <w:r w:rsidRPr="00EF10FA">
        <w:rPr>
          <w:lang w:val="en-US"/>
        </w:rPr>
        <w:t xml:space="preserve"> and at the same time often misunderstood aspects of AI</w:t>
      </w:r>
      <w:r w:rsidR="242A215E" w:rsidRPr="0975DA97">
        <w:rPr>
          <w:lang w:val="en-US"/>
        </w:rPr>
        <w:t>,</w:t>
      </w:r>
      <w:r w:rsidRPr="00EF10FA">
        <w:rPr>
          <w:lang w:val="en-US"/>
        </w:rPr>
        <w:t xml:space="preserve"> is the risk of bias: systematic biases in the output of an AI system that </w:t>
      </w:r>
      <w:r w:rsidRPr="0975DA97">
        <w:rPr>
          <w:lang w:val="en-US"/>
        </w:rPr>
        <w:t>lead</w:t>
      </w:r>
      <w:r w:rsidR="05055E6D" w:rsidRPr="0975DA97">
        <w:rPr>
          <w:lang w:val="en-US"/>
        </w:rPr>
        <w:t>s</w:t>
      </w:r>
      <w:r w:rsidRPr="00EF10FA">
        <w:rPr>
          <w:lang w:val="en-US"/>
        </w:rPr>
        <w:t xml:space="preserve"> to inequality, misrepresentation</w:t>
      </w:r>
      <w:r w:rsidR="5806EEDA" w:rsidRPr="0975DA97">
        <w:rPr>
          <w:lang w:val="en-US"/>
        </w:rPr>
        <w:t>,</w:t>
      </w:r>
      <w:r w:rsidRPr="00EF10FA">
        <w:rPr>
          <w:lang w:val="en-US"/>
        </w:rPr>
        <w:t xml:space="preserve"> or even discrimination. AI seems neutral at first glance</w:t>
      </w:r>
      <w:r w:rsidR="09F992A7" w:rsidRPr="00EF10FA">
        <w:rPr>
          <w:lang w:val="en-US"/>
        </w:rPr>
        <w:t xml:space="preserve">: </w:t>
      </w:r>
      <w:r w:rsidRPr="00EF10FA">
        <w:rPr>
          <w:lang w:val="en-US"/>
        </w:rPr>
        <w:t xml:space="preserve">it is </w:t>
      </w:r>
      <w:r w:rsidR="13BC9D9A" w:rsidRPr="0975DA97">
        <w:rPr>
          <w:lang w:val="en-US"/>
        </w:rPr>
        <w:t>‘</w:t>
      </w:r>
      <w:r w:rsidRPr="00EF10FA">
        <w:rPr>
          <w:lang w:val="en-US"/>
        </w:rPr>
        <w:t xml:space="preserve">just an </w:t>
      </w:r>
      <w:r w:rsidRPr="0975DA97">
        <w:rPr>
          <w:lang w:val="en-US"/>
        </w:rPr>
        <w:t>algorithm</w:t>
      </w:r>
      <w:r w:rsidR="6CD3FF4D" w:rsidRPr="0975DA97">
        <w:rPr>
          <w:lang w:val="en-US"/>
        </w:rPr>
        <w:t>’</w:t>
      </w:r>
      <w:r w:rsidR="2FB35172" w:rsidRPr="0975DA97">
        <w:rPr>
          <w:lang w:val="en-US"/>
        </w:rPr>
        <w:t>.</w:t>
      </w:r>
      <w:r w:rsidR="2FB35172" w:rsidRPr="00EF10FA">
        <w:rPr>
          <w:lang w:val="en-US"/>
        </w:rPr>
        <w:t xml:space="preserve"> </w:t>
      </w:r>
      <w:proofErr w:type="gramStart"/>
      <w:r w:rsidRPr="00EF10FA">
        <w:rPr>
          <w:lang w:val="en-US"/>
        </w:rPr>
        <w:t>But in reality, AI</w:t>
      </w:r>
      <w:proofErr w:type="gramEnd"/>
      <w:r w:rsidRPr="00EF10FA">
        <w:rPr>
          <w:lang w:val="en-US"/>
        </w:rPr>
        <w:t xml:space="preserve"> systems are as good (or as bad) as the data they are trained with. In this section, </w:t>
      </w:r>
      <w:r w:rsidR="5015A4CC" w:rsidRPr="00EF10FA">
        <w:rPr>
          <w:lang w:val="en-US"/>
        </w:rPr>
        <w:t xml:space="preserve">you'll discover </w:t>
      </w:r>
      <w:r w:rsidRPr="00EF10FA">
        <w:rPr>
          <w:lang w:val="en-US"/>
        </w:rPr>
        <w:t xml:space="preserve">how bias </w:t>
      </w:r>
      <w:r w:rsidR="7917BD63" w:rsidRPr="0975DA97">
        <w:rPr>
          <w:lang w:val="en-US"/>
        </w:rPr>
        <w:t>arises</w:t>
      </w:r>
      <w:r w:rsidRPr="00EF10FA">
        <w:rPr>
          <w:lang w:val="en-US"/>
        </w:rPr>
        <w:t>, why it is so persistent, and what you can do to recognize and mitigate it.</w:t>
      </w:r>
    </w:p>
    <w:p w14:paraId="38AC0E8C" w14:textId="77777777" w:rsidR="000A459C" w:rsidRPr="00A25D8F" w:rsidRDefault="000A459C" w:rsidP="00FA77AD">
      <w:pPr>
        <w:pStyle w:val="Heading3"/>
        <w:rPr>
          <w:lang w:val="en-US"/>
        </w:rPr>
      </w:pPr>
      <w:r w:rsidRPr="00EF10FA">
        <w:rPr>
          <w:lang w:val="en-US"/>
        </w:rPr>
        <w:t>Origins of bias in AI</w:t>
      </w:r>
    </w:p>
    <w:p w14:paraId="3BB6D498" w14:textId="4C47F7E9" w:rsidR="000A459C" w:rsidRPr="00EF10FA" w:rsidRDefault="000A459C" w:rsidP="694DD5EA">
      <w:pPr>
        <w:rPr>
          <w:lang w:val="en-US"/>
        </w:rPr>
      </w:pPr>
      <w:r w:rsidRPr="00EF10FA">
        <w:rPr>
          <w:lang w:val="en-US"/>
        </w:rPr>
        <w:t xml:space="preserve">Bias in AI usually </w:t>
      </w:r>
      <w:r w:rsidR="1DB923B9" w:rsidRPr="0975DA97">
        <w:rPr>
          <w:lang w:val="en-US"/>
        </w:rPr>
        <w:t>doesn’t</w:t>
      </w:r>
      <w:r w:rsidRPr="0975DA97">
        <w:rPr>
          <w:lang w:val="en-US"/>
        </w:rPr>
        <w:t xml:space="preserve"> arise</w:t>
      </w:r>
      <w:r w:rsidRPr="00EF10FA">
        <w:rPr>
          <w:lang w:val="en-US"/>
        </w:rPr>
        <w:t xml:space="preserve"> because of malicious intent of developers, but because </w:t>
      </w:r>
      <w:r w:rsidR="7C6598FD" w:rsidRPr="00EF10FA">
        <w:rPr>
          <w:lang w:val="en-US"/>
        </w:rPr>
        <w:t xml:space="preserve">training models use datasets </w:t>
      </w:r>
      <w:r w:rsidRPr="00EF10FA">
        <w:rPr>
          <w:lang w:val="en-US"/>
        </w:rPr>
        <w:t>that are skewed</w:t>
      </w:r>
      <w:r w:rsidRPr="0975DA97">
        <w:rPr>
          <w:lang w:val="en-US"/>
        </w:rPr>
        <w:t>.</w:t>
      </w:r>
      <w:r w:rsidRPr="00EF10FA">
        <w:rPr>
          <w:lang w:val="en-US"/>
        </w:rPr>
        <w:t xml:space="preserve"> For example, consider a language model trained primarily on English-language texts from American websites: that model will perform especially well in American contexts, and may have difficulty with idioms or cultural references from other continents</w:t>
      </w:r>
      <w:r w:rsidR="0022524E">
        <w:rPr>
          <w:lang w:val="en-US"/>
        </w:rPr>
        <w:t xml:space="preserve"> </w:t>
      </w:r>
      <w:r w:rsidRPr="00EF10FA">
        <w:rPr>
          <w:lang w:val="en-US"/>
        </w:rPr>
        <w:fldChar w:fldCharType="begin"/>
      </w:r>
      <w:r w:rsidRPr="00EF10FA">
        <w:rPr>
          <w:lang w:val="en-US"/>
        </w:rPr>
        <w:instrText xml:space="preserve"> ADDIN ZOTERO_ITEM CSL_CITATION {"citationID":"KBstxPnb","properties":{"formattedCitation":"(Bender et al., 2021)","plainCitation":"(Bender et al., 2021)","noteIndex":0},"citationItems":[{"id":16885,"uris":["http://zotero.org/users/1688/items/2AVNQ5SQ"],"itemData":{"id":16885,"type":"paper-conference","abstract":"The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USA","ISBN":"978-1-4503-8309-7","page":"610–623","publisher":"Association for Computing Machinery","publisher-place":"New York, NY, USA","source":"ACM Digital Library","title":"On the Dangers of Stochastic Parrots: Can Language Models Be Too Big?","title-short":"On the Dangers of Stochastic Parrots","URL":"https://dl.acm.org/doi/10.1145/3442188.3445922","author":[{"family":"Bender","given":"Emily M."},{"family":"Gebru","given":"Timnit"},{"family":"McMillan-Major","given":"Angelina"},{"family":"Shmitchell","given":"Shmargaret"}],"accessed":{"date-parts":[["2025",4,19]]},"issued":{"date-parts":[["2021"]],"season":"maart"}}}],"schema":"https://github.com/citation-style-language/schema/raw/master/csl-citation.json"} </w:instrText>
      </w:r>
      <w:r w:rsidRPr="00EF10FA">
        <w:rPr>
          <w:lang w:val="en-US"/>
        </w:rPr>
        <w:fldChar w:fldCharType="separate"/>
      </w:r>
      <w:r w:rsidR="00395FB6">
        <w:rPr>
          <w:lang w:val="en-US"/>
        </w:rPr>
        <w:t>(Bender et al., 2021)</w:t>
      </w:r>
      <w:r w:rsidRPr="00EF10FA">
        <w:rPr>
          <w:lang w:val="en-US"/>
        </w:rPr>
        <w:fldChar w:fldCharType="end"/>
      </w:r>
    </w:p>
    <w:p w14:paraId="7006ACD9" w14:textId="16FC0D7D" w:rsidR="000A459C" w:rsidRPr="00A25D8F" w:rsidRDefault="000A459C" w:rsidP="000A459C">
      <w:pPr>
        <w:rPr>
          <w:lang w:val="en-US"/>
        </w:rPr>
      </w:pPr>
      <w:r w:rsidRPr="00EF10FA">
        <w:rPr>
          <w:lang w:val="en-US"/>
        </w:rPr>
        <w:t xml:space="preserve">A classic example comes from the medical world: an AI model that was supposed to recognize skin conditions performed poorly </w:t>
      </w:r>
      <w:r w:rsidR="6F5CC010" w:rsidRPr="0975DA97">
        <w:rPr>
          <w:lang w:val="en-US"/>
        </w:rPr>
        <w:t>with</w:t>
      </w:r>
      <w:r w:rsidRPr="00EF10FA">
        <w:rPr>
          <w:lang w:val="en-US"/>
        </w:rPr>
        <w:t xml:space="preserve"> people with dark skin </w:t>
      </w:r>
      <w:proofErr w:type="spellStart"/>
      <w:r w:rsidR="15552524" w:rsidRPr="0975DA97">
        <w:rPr>
          <w:lang w:val="en-US"/>
        </w:rPr>
        <w:t>colour</w:t>
      </w:r>
      <w:proofErr w:type="spellEnd"/>
      <w:r w:rsidRPr="00EF10FA">
        <w:rPr>
          <w:lang w:val="en-US"/>
        </w:rPr>
        <w:t xml:space="preserve"> because the training data consisted mainly of pictures of white skin</w:t>
      </w:r>
      <w:r w:rsidR="00A14D2D">
        <w:rPr>
          <w:lang w:val="en-US"/>
        </w:rPr>
        <w:t xml:space="preserve"> </w:t>
      </w:r>
      <w:r w:rsidRPr="00EF10FA">
        <w:rPr>
          <w:lang w:val="en-US"/>
        </w:rPr>
        <w:fldChar w:fldCharType="begin"/>
      </w:r>
      <w:r w:rsidRPr="00EF10FA">
        <w:rPr>
          <w:lang w:val="en-US"/>
        </w:rPr>
        <w:instrText xml:space="preserve"> ADDIN ZOTERO_ITEM CSL_CITATION {"citationID":"mr7LfNKG","properties":{"formattedCitation":"(Buolamwini &amp; Gebru, 2018)","plainCitation":"(Buolamwini &amp; Gebru, 2018)","noteIndex":0},"citationItems":[{"id":16913,"uris":["http://zotero.org/users/1688/items/NJZ6EPPZ"],"itemData":{"id":16913,"type":"paper-conference","container-title":"Conference on fairness, accountability and transparency","page":"77–91","publisher":"PMLR","source":"Google Scholar","title":"Gender shades: Intersectional accuracy disparities in commercial gender classification","title-short":"Gender shades","URL":"http://proceedings.mlr.press/v81/buolamwini18a.html?mod=article_inline&amp;ref=akusion-ci-shi-dai-bizinesumedeia","author":[{"family":"Buolamwini","given":"Joy"},{"family":"Gebru","given":"Timnit"}],"accessed":{"date-parts":[["2025",4,22]]},"issued":{"date-parts":[["2018"]]}}}],"schema":"https://github.com/citation-style-language/schema/raw/master/csl-citation.json"} </w:instrText>
      </w:r>
      <w:r w:rsidRPr="00EF10FA">
        <w:rPr>
          <w:lang w:val="en-US"/>
        </w:rPr>
        <w:fldChar w:fldCharType="separate"/>
      </w:r>
      <w:r w:rsidR="00395FB6">
        <w:rPr>
          <w:lang w:val="en-US"/>
        </w:rPr>
        <w:t>(Buolamwini &amp; Gebru, 2018)</w:t>
      </w:r>
      <w:r w:rsidRPr="00EF10FA">
        <w:rPr>
          <w:lang w:val="en-US"/>
        </w:rPr>
        <w:fldChar w:fldCharType="end"/>
      </w:r>
      <w:r w:rsidRPr="0975DA97">
        <w:rPr>
          <w:lang w:val="en-US"/>
        </w:rPr>
        <w:t>.</w:t>
      </w:r>
      <w:r w:rsidRPr="00EF10FA">
        <w:rPr>
          <w:lang w:val="en-US"/>
        </w:rPr>
        <w:t xml:space="preserve"> </w:t>
      </w:r>
      <w:proofErr w:type="gramStart"/>
      <w:r w:rsidRPr="00EF10FA">
        <w:rPr>
          <w:lang w:val="en-US"/>
        </w:rPr>
        <w:t>So</w:t>
      </w:r>
      <w:proofErr w:type="gramEnd"/>
      <w:r w:rsidRPr="00EF10FA">
        <w:rPr>
          <w:lang w:val="en-US"/>
        </w:rPr>
        <w:t xml:space="preserve"> the problem was not in the model itself, but in the representation of the data it was trained with. If the training data contained mostly men, or people from a certain income group, or texts of a certain ideology, the model will adopt those imbalances </w:t>
      </w:r>
      <w:r w:rsidRPr="00EF10FA">
        <w:rPr>
          <w:lang w:val="en-US"/>
        </w:rPr>
        <w:lastRenderedPageBreak/>
        <w:t xml:space="preserve">in </w:t>
      </w:r>
      <w:r w:rsidR="050E6E08" w:rsidRPr="00EF10FA">
        <w:rPr>
          <w:lang w:val="en-US"/>
        </w:rPr>
        <w:t xml:space="preserve">its </w:t>
      </w:r>
      <w:r w:rsidRPr="00EF10FA">
        <w:rPr>
          <w:lang w:val="en-US"/>
        </w:rPr>
        <w:t xml:space="preserve">output. </w:t>
      </w:r>
      <w:r w:rsidR="71DD40AF" w:rsidRPr="00EF10FA">
        <w:rPr>
          <w:lang w:val="en-US"/>
        </w:rPr>
        <w:t>Suppose you do a sociological study of preferences in pop music</w:t>
      </w:r>
      <w:r w:rsidR="50E7FF12" w:rsidRPr="00EF10FA">
        <w:rPr>
          <w:lang w:val="en-US"/>
        </w:rPr>
        <w:t xml:space="preserve">, then your results via an AI are likely to be </w:t>
      </w:r>
      <w:r w:rsidR="1F78F88F" w:rsidRPr="0975DA97">
        <w:rPr>
          <w:lang w:val="en-US"/>
        </w:rPr>
        <w:t>skewed</w:t>
      </w:r>
      <w:r w:rsidR="50E7FF12" w:rsidRPr="0975DA97">
        <w:rPr>
          <w:lang w:val="en-US"/>
        </w:rPr>
        <w:t>.</w:t>
      </w:r>
      <w:r w:rsidR="50E7FF12" w:rsidRPr="00EF10FA">
        <w:rPr>
          <w:lang w:val="en-US"/>
        </w:rPr>
        <w:t xml:space="preserve"> This is because the data on which the AI is trained already contains a certain bias, e.g. mostly Western data.  </w:t>
      </w:r>
    </w:p>
    <w:p w14:paraId="4B21F4AC" w14:textId="108810B8" w:rsidR="000A459C" w:rsidRPr="00A25D8F" w:rsidRDefault="00733BE6" w:rsidP="00733BE6">
      <w:pPr>
        <w:pStyle w:val="Boxheading"/>
        <w:rPr>
          <w:lang w:val="en-US"/>
        </w:rPr>
      </w:pPr>
      <w:bookmarkStart w:id="390" w:name="_Toc198722240"/>
      <w:bookmarkStart w:id="391" w:name="_Toc199585003"/>
      <w:bookmarkStart w:id="392" w:name="_Toc199525345"/>
      <w:bookmarkStart w:id="393" w:name="_Toc208671258"/>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4</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6</w:t>
      </w:r>
      <w:r w:rsidR="00E73285">
        <w:rPr>
          <w:lang w:val="en-US"/>
        </w:rPr>
        <w:fldChar w:fldCharType="end"/>
      </w:r>
      <w:r w:rsidRPr="00EF10FA">
        <w:rPr>
          <w:lang w:val="en-US"/>
        </w:rPr>
        <w:t xml:space="preserve"> </w:t>
      </w:r>
      <w:r w:rsidR="000A67B5">
        <w:rPr>
          <w:lang w:val="en-US"/>
        </w:rPr>
        <w:t>-</w:t>
      </w:r>
      <w:r w:rsidRPr="00EF10FA">
        <w:rPr>
          <w:lang w:val="en-US"/>
        </w:rPr>
        <w:t xml:space="preserve"> </w:t>
      </w:r>
      <w:r w:rsidR="000A459C" w:rsidRPr="00EF10FA">
        <w:rPr>
          <w:lang w:val="en-US"/>
        </w:rPr>
        <w:t>Data are never neutral</w:t>
      </w:r>
      <w:bookmarkEnd w:id="390"/>
      <w:bookmarkEnd w:id="391"/>
      <w:bookmarkEnd w:id="392"/>
      <w:bookmarkEnd w:id="393"/>
    </w:p>
    <w:p w14:paraId="70B43D47" w14:textId="0C716F8C" w:rsidR="000A459C" w:rsidRPr="00A25D8F" w:rsidRDefault="000A459C" w:rsidP="00CB59C8">
      <w:pPr>
        <w:pStyle w:val="Boxtext"/>
        <w:rPr>
          <w:lang w:val="en-US"/>
        </w:rPr>
      </w:pPr>
      <w:r w:rsidRPr="00EF10FA">
        <w:rPr>
          <w:lang w:val="en-US"/>
        </w:rPr>
        <w:t xml:space="preserve">People often assume that data are objective. But data are always a reflection of choices: what is measured, who is involved, what categories are used, and how is something </w:t>
      </w:r>
      <w:r w:rsidRPr="0975DA97">
        <w:rPr>
          <w:lang w:val="en-US"/>
        </w:rPr>
        <w:t>labeled?</w:t>
      </w:r>
      <w:r w:rsidRPr="00EF10FA">
        <w:rPr>
          <w:lang w:val="en-US"/>
        </w:rPr>
        <w:t xml:space="preserve"> A chatbot trained on online forums </w:t>
      </w:r>
      <w:r w:rsidR="2E260686" w:rsidRPr="00EF10FA">
        <w:rPr>
          <w:lang w:val="en-US"/>
        </w:rPr>
        <w:t xml:space="preserve">(Reddit is a common source for </w:t>
      </w:r>
      <w:r w:rsidR="00E00087" w:rsidRPr="00EF10FA">
        <w:rPr>
          <w:lang w:val="en-US"/>
        </w:rPr>
        <w:t>AI training</w:t>
      </w:r>
      <w:r w:rsidR="2E260686" w:rsidRPr="00EF10FA">
        <w:rPr>
          <w:lang w:val="en-US"/>
        </w:rPr>
        <w:t xml:space="preserve">, for example) </w:t>
      </w:r>
      <w:r w:rsidRPr="00EF10FA">
        <w:rPr>
          <w:lang w:val="en-US"/>
        </w:rPr>
        <w:t xml:space="preserve">might use less inclusive language than a chatbot trained on academic texts. Also, the labels assigned to data </w:t>
      </w:r>
      <w:r w:rsidR="00A14D2D">
        <w:rPr>
          <w:lang w:val="en-US"/>
        </w:rPr>
        <w:t>-</w:t>
      </w:r>
      <w:r w:rsidRPr="00EF10FA">
        <w:rPr>
          <w:lang w:val="en-US"/>
        </w:rPr>
        <w:t xml:space="preserve"> for example, in supervised learning </w:t>
      </w:r>
      <w:r w:rsidR="00A14D2D">
        <w:rPr>
          <w:lang w:val="en-US"/>
        </w:rPr>
        <w:t>-</w:t>
      </w:r>
      <w:r w:rsidRPr="00EF10FA">
        <w:rPr>
          <w:lang w:val="en-US"/>
        </w:rPr>
        <w:t xml:space="preserve"> are subjective: they stem from human interpretations.</w:t>
      </w:r>
    </w:p>
    <w:p w14:paraId="4D9FC1FB" w14:textId="638657E7" w:rsidR="000A459C" w:rsidRPr="00EF10FA" w:rsidRDefault="3661307A" w:rsidP="694DD5EA">
      <w:pPr>
        <w:rPr>
          <w:lang w:val="en-US"/>
        </w:rPr>
      </w:pPr>
      <w:r w:rsidRPr="0975DA97">
        <w:rPr>
          <w:lang w:val="en-US"/>
        </w:rPr>
        <w:t xml:space="preserve">So, </w:t>
      </w:r>
      <w:r w:rsidR="000A459C" w:rsidRPr="00EF10FA">
        <w:rPr>
          <w:lang w:val="en-US"/>
        </w:rPr>
        <w:t xml:space="preserve">AI models are not only technical systems, but also </w:t>
      </w:r>
      <w:r w:rsidR="782775C4" w:rsidRPr="00EF10FA">
        <w:rPr>
          <w:lang w:val="en-US"/>
        </w:rPr>
        <w:t xml:space="preserve">a reflection of </w:t>
      </w:r>
      <w:r w:rsidR="000A459C" w:rsidRPr="00EF10FA">
        <w:rPr>
          <w:lang w:val="en-US"/>
        </w:rPr>
        <w:t xml:space="preserve">the world in which they are created, with all the associated </w:t>
      </w:r>
      <w:r w:rsidR="14945AA0" w:rsidRPr="00EF10FA">
        <w:rPr>
          <w:lang w:val="en-US"/>
        </w:rPr>
        <w:t>culture, politics</w:t>
      </w:r>
      <w:r w:rsidR="000A459C" w:rsidRPr="00EF10FA">
        <w:rPr>
          <w:lang w:val="en-US"/>
        </w:rPr>
        <w:t>, biases</w:t>
      </w:r>
      <w:r w:rsidR="7B150C55" w:rsidRPr="0975DA97">
        <w:rPr>
          <w:lang w:val="en-US"/>
        </w:rPr>
        <w:t>,</w:t>
      </w:r>
      <w:r w:rsidR="000A459C" w:rsidRPr="00EF10FA">
        <w:rPr>
          <w:lang w:val="en-US"/>
        </w:rPr>
        <w:t xml:space="preserve"> and </w:t>
      </w:r>
      <w:r w:rsidR="6D7ADCA2" w:rsidRPr="00EF10FA">
        <w:rPr>
          <w:lang w:val="en-US"/>
        </w:rPr>
        <w:t>discrimination</w:t>
      </w:r>
      <w:r w:rsidR="0045554D">
        <w:rPr>
          <w:lang w:val="en-US"/>
        </w:rPr>
        <w:t xml:space="preserve"> </w:t>
      </w:r>
      <w:r w:rsidR="000A459C" w:rsidRPr="00EF10FA">
        <w:rPr>
          <w:lang w:val="en-US"/>
        </w:rPr>
        <w:fldChar w:fldCharType="begin"/>
      </w:r>
      <w:r w:rsidR="0045554D">
        <w:rPr>
          <w:lang w:val="en-US"/>
        </w:rPr>
        <w:instrText xml:space="preserve"> ADDIN ZOTERO_ITEM CSL_CITATION {"citationID":"bVraadd5","properties":{"formattedCitation":"(Crawford, 2021a)","plainCitation":"(Crawford, 2021a)","noteIndex":0},"citationItems":[{"id":16919,"uris":["http://zotero.org/users/1688/items/YFRBGWFB"],"itemData":{"id":16919,"type":"book","publisher":"Yale University Press","title":"Atlas of AI: Power, Politics, and the Planetary Costs of Artificial Intelligence","author":[{"family":"Crawford","given":"K."}],"issued":{"date-parts":[["2021"]]}}}],"schema":"https://github.com/citation-style-language/schema/raw/master/csl-citation.json"} </w:instrText>
      </w:r>
      <w:r w:rsidR="000A459C" w:rsidRPr="00EF10FA">
        <w:rPr>
          <w:lang w:val="en-US"/>
        </w:rPr>
        <w:fldChar w:fldCharType="separate"/>
      </w:r>
      <w:r w:rsidR="0045554D">
        <w:rPr>
          <w:lang w:val="en-US"/>
        </w:rPr>
        <w:t>(Crawford, 2021a)</w:t>
      </w:r>
      <w:r w:rsidR="000A459C" w:rsidRPr="00EF10FA">
        <w:rPr>
          <w:lang w:val="en-US"/>
        </w:rPr>
        <w:fldChar w:fldCharType="end"/>
      </w:r>
      <w:r w:rsidR="0045554D">
        <w:rPr>
          <w:lang w:val="en-US"/>
        </w:rPr>
        <w:t>.</w:t>
      </w:r>
    </w:p>
    <w:p w14:paraId="04E19753" w14:textId="77777777" w:rsidR="000A459C" w:rsidRPr="00A25D8F" w:rsidRDefault="000A459C" w:rsidP="00FA77AD">
      <w:pPr>
        <w:pStyle w:val="Heading3"/>
        <w:rPr>
          <w:lang w:val="en-US"/>
        </w:rPr>
      </w:pPr>
      <w:r w:rsidRPr="00EF10FA">
        <w:rPr>
          <w:lang w:val="en-US"/>
        </w:rPr>
        <w:t>Strategies to reduce bias</w:t>
      </w:r>
    </w:p>
    <w:p w14:paraId="5D76F629" w14:textId="4E1264AB" w:rsidR="000A459C" w:rsidRPr="00A25D8F" w:rsidRDefault="000A459C" w:rsidP="000A459C">
      <w:pPr>
        <w:rPr>
          <w:lang w:val="en-US"/>
        </w:rPr>
      </w:pPr>
      <w:r w:rsidRPr="00EF10FA">
        <w:rPr>
          <w:lang w:val="en-US"/>
        </w:rPr>
        <w:t>While you can never eliminate bias completely, there are ways to reduce its impact</w:t>
      </w:r>
      <w:r w:rsidR="00FE763B" w:rsidRPr="00EF10FA">
        <w:rPr>
          <w:lang w:val="en-US"/>
        </w:rPr>
        <w:t>, such as</w:t>
      </w:r>
      <w:r w:rsidRPr="00EF10FA">
        <w:rPr>
          <w:lang w:val="en-US"/>
        </w:rPr>
        <w:t>:</w:t>
      </w:r>
    </w:p>
    <w:p w14:paraId="37CE66C6" w14:textId="091379FB" w:rsidR="000A459C" w:rsidRPr="00A25D8F" w:rsidRDefault="000A459C" w:rsidP="000A459C">
      <w:pPr>
        <w:pStyle w:val="ListParagraph"/>
        <w:numPr>
          <w:ilvl w:val="0"/>
          <w:numId w:val="27"/>
        </w:numPr>
        <w:rPr>
          <w:lang w:val="en-US"/>
        </w:rPr>
      </w:pPr>
      <w:r w:rsidRPr="00EF10FA">
        <w:rPr>
          <w:lang w:val="en-US"/>
        </w:rPr>
        <w:t>Dataset diversification: collect training data from multiple sources, considering representation of diversity in gender, ethnicity, language, region, age and socioeconomic background.</w:t>
      </w:r>
    </w:p>
    <w:p w14:paraId="044998A5" w14:textId="0250D3B4" w:rsidR="000A459C" w:rsidRPr="00A25D8F" w:rsidRDefault="000A459C" w:rsidP="000A459C">
      <w:pPr>
        <w:pStyle w:val="ListParagraph"/>
        <w:numPr>
          <w:ilvl w:val="0"/>
          <w:numId w:val="27"/>
        </w:numPr>
        <w:rPr>
          <w:lang w:val="en-US"/>
        </w:rPr>
      </w:pPr>
      <w:r w:rsidRPr="00EF10FA">
        <w:rPr>
          <w:lang w:val="en-US"/>
        </w:rPr>
        <w:t>Bias auditing: conduct systematic tests on AI output to determine whether certain groups are systematically disadvantaged.</w:t>
      </w:r>
    </w:p>
    <w:p w14:paraId="167195D6" w14:textId="6DA55DC4" w:rsidR="000A459C" w:rsidRPr="00A25D8F" w:rsidRDefault="000A459C" w:rsidP="000A459C">
      <w:pPr>
        <w:pStyle w:val="ListParagraph"/>
        <w:numPr>
          <w:ilvl w:val="0"/>
          <w:numId w:val="27"/>
        </w:numPr>
        <w:rPr>
          <w:lang w:val="en-US"/>
        </w:rPr>
      </w:pPr>
      <w:r w:rsidRPr="00EF10FA">
        <w:rPr>
          <w:lang w:val="en-US"/>
        </w:rPr>
        <w:t>Transparency: document how the model was trained, what data was used and what choices were made in it (Model Cards, datasheets).</w:t>
      </w:r>
    </w:p>
    <w:p w14:paraId="1E8DE672" w14:textId="20F90BC9" w:rsidR="000A459C" w:rsidRPr="00A25D8F" w:rsidRDefault="000A459C" w:rsidP="000A459C">
      <w:pPr>
        <w:pStyle w:val="ListParagraph"/>
        <w:numPr>
          <w:ilvl w:val="0"/>
          <w:numId w:val="27"/>
        </w:numPr>
        <w:rPr>
          <w:lang w:val="en-US"/>
        </w:rPr>
      </w:pPr>
      <w:r w:rsidRPr="00EF10FA">
        <w:rPr>
          <w:lang w:val="en-US"/>
        </w:rPr>
        <w:t xml:space="preserve">Human verification: always have sensitive decisions </w:t>
      </w:r>
      <w:r w:rsidR="00A14D2D">
        <w:rPr>
          <w:lang w:val="en-US"/>
        </w:rPr>
        <w:t>-</w:t>
      </w:r>
      <w:r w:rsidRPr="00EF10FA">
        <w:rPr>
          <w:lang w:val="en-US"/>
        </w:rPr>
        <w:t xml:space="preserve"> such as in selection procedures or health care </w:t>
      </w:r>
      <w:r w:rsidR="00A14D2D">
        <w:rPr>
          <w:lang w:val="en-US"/>
        </w:rPr>
        <w:t>-</w:t>
      </w:r>
      <w:r w:rsidRPr="00EF10FA">
        <w:rPr>
          <w:lang w:val="en-US"/>
        </w:rPr>
        <w:t xml:space="preserve"> verified by humans.</w:t>
      </w:r>
    </w:p>
    <w:p w14:paraId="44CE63A1" w14:textId="77777777" w:rsidR="000A459C" w:rsidRPr="00A25D8F" w:rsidRDefault="000A459C" w:rsidP="00FA77AD">
      <w:pPr>
        <w:pStyle w:val="Heading3"/>
        <w:rPr>
          <w:lang w:val="en-US"/>
        </w:rPr>
      </w:pPr>
      <w:r w:rsidRPr="00EF10FA">
        <w:rPr>
          <w:lang w:val="en-US"/>
        </w:rPr>
        <w:t>Representativeness and accountability.</w:t>
      </w:r>
    </w:p>
    <w:p w14:paraId="3CD0E484" w14:textId="77777777" w:rsidR="000A459C" w:rsidRPr="00A25D8F" w:rsidRDefault="000A459C" w:rsidP="000A459C">
      <w:pPr>
        <w:rPr>
          <w:lang w:val="en-US"/>
        </w:rPr>
      </w:pPr>
      <w:r w:rsidRPr="00EF10FA">
        <w:rPr>
          <w:lang w:val="en-US"/>
        </w:rPr>
        <w:t xml:space="preserve">An important question is: for whom is the model intended, and who remains out of the picture? AI is often developed in Silicon </w:t>
      </w:r>
      <w:proofErr w:type="gramStart"/>
      <w:r w:rsidRPr="00EF10FA">
        <w:rPr>
          <w:lang w:val="en-US"/>
        </w:rPr>
        <w:t>Valley, but</w:t>
      </w:r>
      <w:proofErr w:type="gramEnd"/>
      <w:r w:rsidRPr="00EF10FA">
        <w:rPr>
          <w:lang w:val="en-US"/>
        </w:rPr>
        <w:t xml:space="preserve"> used around the world. Without explicit attention to context, this can lead to applications that do not respect cultural </w:t>
      </w:r>
      <w:proofErr w:type="gramStart"/>
      <w:r w:rsidRPr="00EF10FA">
        <w:rPr>
          <w:lang w:val="en-US"/>
        </w:rPr>
        <w:t>differences, or</w:t>
      </w:r>
      <w:proofErr w:type="gramEnd"/>
      <w:r w:rsidRPr="00EF10FA">
        <w:rPr>
          <w:lang w:val="en-US"/>
        </w:rPr>
        <w:t xml:space="preserve"> even have harmful consequences. Think of automatically generated images that confirm stereotypes, or summaries that omit certain perspectives.</w:t>
      </w:r>
    </w:p>
    <w:p w14:paraId="34DB6B4E" w14:textId="3B3FFC72" w:rsidR="000A459C" w:rsidRPr="00A25D8F" w:rsidRDefault="7BEA5806" w:rsidP="000A459C">
      <w:pPr>
        <w:rPr>
          <w:lang w:val="en-US"/>
        </w:rPr>
      </w:pPr>
      <w:r w:rsidRPr="0975DA97">
        <w:rPr>
          <w:lang w:val="en-US"/>
        </w:rPr>
        <w:t>So, r</w:t>
      </w:r>
      <w:r w:rsidR="000A459C" w:rsidRPr="0975DA97">
        <w:rPr>
          <w:lang w:val="en-US"/>
        </w:rPr>
        <w:t>esponsible</w:t>
      </w:r>
      <w:r w:rsidR="000A459C" w:rsidRPr="00EF10FA">
        <w:rPr>
          <w:lang w:val="en-US"/>
        </w:rPr>
        <w:t xml:space="preserve"> use of AI means not only technical precision, but also social reflection. Who decides what counts as normal in a dataset? Who has access to the technology, and who does not? And who bears the consequences of mistakes?</w:t>
      </w:r>
    </w:p>
    <w:p w14:paraId="60B05086" w14:textId="554C90B9" w:rsidR="000A459C" w:rsidRPr="00A25D8F" w:rsidRDefault="00733BE6" w:rsidP="00733BE6">
      <w:pPr>
        <w:pStyle w:val="Boxheading"/>
        <w:rPr>
          <w:lang w:val="en-US"/>
        </w:rPr>
      </w:pPr>
      <w:bookmarkStart w:id="394" w:name="_Toc198722241"/>
      <w:bookmarkStart w:id="395" w:name="_Toc199585004"/>
      <w:bookmarkStart w:id="396" w:name="_Toc199525346"/>
      <w:bookmarkStart w:id="397" w:name="_Toc208671259"/>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4</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7</w:t>
      </w:r>
      <w:r w:rsidR="00E73285">
        <w:rPr>
          <w:lang w:val="en-US"/>
        </w:rPr>
        <w:fldChar w:fldCharType="end"/>
      </w:r>
      <w:r w:rsidRPr="00EF10FA">
        <w:rPr>
          <w:lang w:val="en-US"/>
        </w:rPr>
        <w:t xml:space="preserve"> </w:t>
      </w:r>
      <w:r w:rsidR="000A67B5">
        <w:rPr>
          <w:lang w:val="en-US"/>
        </w:rPr>
        <w:t>-</w:t>
      </w:r>
      <w:r w:rsidRPr="00EF10FA">
        <w:rPr>
          <w:lang w:val="en-US"/>
        </w:rPr>
        <w:t xml:space="preserve"> </w:t>
      </w:r>
      <w:r w:rsidR="000A459C" w:rsidRPr="00EF10FA">
        <w:rPr>
          <w:lang w:val="en-US"/>
        </w:rPr>
        <w:t>Where does machine learning go wrong?</w:t>
      </w:r>
      <w:bookmarkEnd w:id="394"/>
      <w:bookmarkEnd w:id="395"/>
      <w:bookmarkEnd w:id="396"/>
      <w:bookmarkEnd w:id="397"/>
    </w:p>
    <w:p w14:paraId="670DFF91" w14:textId="46864D42" w:rsidR="000A459C" w:rsidRPr="00A25D8F" w:rsidRDefault="000A459C" w:rsidP="00CB59C8">
      <w:pPr>
        <w:pStyle w:val="Boxtext"/>
        <w:rPr>
          <w:lang w:val="en-US"/>
        </w:rPr>
      </w:pPr>
      <w:r w:rsidRPr="00EF10FA">
        <w:rPr>
          <w:b/>
          <w:bCs/>
          <w:lang w:val="en-US"/>
        </w:rPr>
        <w:t>Supervised learning</w:t>
      </w:r>
      <w:r w:rsidRPr="00EF10FA">
        <w:rPr>
          <w:lang w:val="en-US"/>
        </w:rPr>
        <w:t xml:space="preserve">: this uses </w:t>
      </w:r>
      <w:r w:rsidRPr="0975DA97">
        <w:rPr>
          <w:lang w:val="en-US"/>
        </w:rPr>
        <w:t>labe</w:t>
      </w:r>
      <w:r w:rsidR="233A3B21" w:rsidRPr="0975DA97">
        <w:rPr>
          <w:lang w:val="en-US"/>
        </w:rPr>
        <w:t>l</w:t>
      </w:r>
      <w:r w:rsidRPr="0975DA97">
        <w:rPr>
          <w:lang w:val="en-US"/>
        </w:rPr>
        <w:t>ed</w:t>
      </w:r>
      <w:r w:rsidRPr="00EF10FA">
        <w:rPr>
          <w:lang w:val="en-US"/>
        </w:rPr>
        <w:t xml:space="preserve"> examples, but labels are not always objective. What is neutral may vary by culture or context.</w:t>
      </w:r>
    </w:p>
    <w:p w14:paraId="1F12442E" w14:textId="2B1FFDAA" w:rsidR="000A459C" w:rsidRPr="00A25D8F" w:rsidRDefault="000A459C" w:rsidP="00CB59C8">
      <w:pPr>
        <w:pStyle w:val="Boxtext"/>
        <w:rPr>
          <w:lang w:val="en-US"/>
        </w:rPr>
      </w:pPr>
      <w:r w:rsidRPr="00EF10FA">
        <w:rPr>
          <w:b/>
          <w:bCs/>
          <w:lang w:val="en-US"/>
        </w:rPr>
        <w:t>Unsupervised learning</w:t>
      </w:r>
      <w:r w:rsidRPr="00EF10FA">
        <w:rPr>
          <w:lang w:val="en-US"/>
        </w:rPr>
        <w:t>: here there are no labels, but the model groups data based on statistical similarity. This can reproduce existing inequalities. Take the example of a system attempting to recognize bone fractures in the foot joint. The system turned out to work quite well, but not because of the bone fractures on the recordings, but the recognition of wrinkled skin of older people. In fact, older people are more likely to have bone fractures</w:t>
      </w:r>
      <w:r w:rsidR="00CE3D30" w:rsidRPr="00EF10FA">
        <w:rPr>
          <w:lang w:val="en-US"/>
        </w:rPr>
        <w:t>.</w:t>
      </w:r>
    </w:p>
    <w:p w14:paraId="1ACE5EC6" w14:textId="54762742" w:rsidR="000A459C" w:rsidRPr="00A25D8F" w:rsidRDefault="000A459C" w:rsidP="00CB59C8">
      <w:pPr>
        <w:pStyle w:val="Boxtext"/>
        <w:rPr>
          <w:lang w:val="en-US"/>
        </w:rPr>
      </w:pPr>
      <w:r w:rsidRPr="00EF10FA">
        <w:rPr>
          <w:b/>
          <w:bCs/>
          <w:lang w:val="en-US"/>
        </w:rPr>
        <w:lastRenderedPageBreak/>
        <w:t>Reinforcement learning</w:t>
      </w:r>
      <w:r w:rsidRPr="00EF10FA">
        <w:rPr>
          <w:lang w:val="en-US"/>
        </w:rPr>
        <w:t>: when using human feedback, there is a risk that the human preferences contain bias, and that it becomes fixed in the system.</w:t>
      </w:r>
    </w:p>
    <w:p w14:paraId="7A167F09" w14:textId="77777777" w:rsidR="000A459C" w:rsidRPr="00A25D8F" w:rsidRDefault="000A459C" w:rsidP="000A459C">
      <w:pPr>
        <w:rPr>
          <w:lang w:val="en-US"/>
        </w:rPr>
      </w:pPr>
      <w:r w:rsidRPr="00EF10FA">
        <w:rPr>
          <w:lang w:val="en-US"/>
        </w:rPr>
        <w:t>Bias can arise at any stage: when collecting data, selecting features, training the model, or even when interpreting the output.</w:t>
      </w:r>
    </w:p>
    <w:p w14:paraId="4C146372" w14:textId="77777777" w:rsidR="000A459C" w:rsidRPr="00A25D8F" w:rsidRDefault="000A459C" w:rsidP="00435754">
      <w:pPr>
        <w:pStyle w:val="Heading2"/>
        <w:rPr>
          <w:lang w:val="en-US"/>
        </w:rPr>
      </w:pPr>
      <w:bookmarkStart w:id="398" w:name="_Toc208677701"/>
      <w:commentRangeStart w:id="399"/>
      <w:commentRangeStart w:id="400"/>
      <w:commentRangeStart w:id="401"/>
      <w:commentRangeStart w:id="402"/>
      <w:r w:rsidRPr="00EF10FA">
        <w:rPr>
          <w:lang w:val="en-US"/>
        </w:rPr>
        <w:t>AI hallucinations</w:t>
      </w:r>
      <w:commentRangeEnd w:id="399"/>
      <w:r w:rsidRPr="00A25D8F">
        <w:rPr>
          <w:rStyle w:val="CommentReference"/>
          <w:sz w:val="32"/>
          <w:szCs w:val="32"/>
          <w:lang w:val="en-US"/>
        </w:rPr>
        <w:commentReference w:id="399"/>
      </w:r>
      <w:commentRangeEnd w:id="400"/>
      <w:r w:rsidRPr="00A25D8F">
        <w:rPr>
          <w:rStyle w:val="CommentReference"/>
          <w:sz w:val="32"/>
          <w:szCs w:val="32"/>
          <w:lang w:val="en-US"/>
        </w:rPr>
        <w:commentReference w:id="400"/>
      </w:r>
      <w:commentRangeEnd w:id="401"/>
      <w:r w:rsidRPr="00A25D8F">
        <w:rPr>
          <w:rStyle w:val="CommentReference"/>
          <w:sz w:val="32"/>
          <w:szCs w:val="32"/>
          <w:lang w:val="en-US"/>
        </w:rPr>
        <w:commentReference w:id="401"/>
      </w:r>
      <w:commentRangeEnd w:id="402"/>
      <w:r w:rsidRPr="00A25D8F">
        <w:rPr>
          <w:rStyle w:val="CommentReference"/>
          <w:sz w:val="32"/>
          <w:szCs w:val="32"/>
          <w:lang w:val="en-US"/>
        </w:rPr>
        <w:commentReference w:id="402"/>
      </w:r>
      <w:bookmarkEnd w:id="398"/>
    </w:p>
    <w:p w14:paraId="4537EAE6" w14:textId="60D7147F" w:rsidR="000A459C" w:rsidRPr="00A25D8F" w:rsidRDefault="000A459C" w:rsidP="000A459C">
      <w:pPr>
        <w:rPr>
          <w:lang w:val="en-US"/>
        </w:rPr>
      </w:pPr>
      <w:r w:rsidRPr="00EF10FA">
        <w:rPr>
          <w:lang w:val="en-US"/>
        </w:rPr>
        <w:t xml:space="preserve">Suppose you ask a language model who the president of France is. You expect Emmanuel Macron to </w:t>
      </w:r>
      <w:r w:rsidR="400E3A50" w:rsidRPr="0975DA97">
        <w:rPr>
          <w:lang w:val="en-US"/>
        </w:rPr>
        <w:t>be the</w:t>
      </w:r>
      <w:r w:rsidRPr="0975DA97">
        <w:rPr>
          <w:lang w:val="en-US"/>
        </w:rPr>
        <w:t xml:space="preserve"> </w:t>
      </w:r>
      <w:r w:rsidRPr="00EF10FA">
        <w:rPr>
          <w:lang w:val="en-US"/>
        </w:rPr>
        <w:t xml:space="preserve">answer. But the model answers: François Hollande. Or worse, Victor Hugo. These kinds of incorrect or made-up answers are known as AI hallucinations. The word </w:t>
      </w:r>
      <w:r w:rsidR="6615CBE5" w:rsidRPr="0975DA97">
        <w:rPr>
          <w:lang w:val="en-US"/>
        </w:rPr>
        <w:t>‘</w:t>
      </w:r>
      <w:r w:rsidRPr="0975DA97">
        <w:rPr>
          <w:lang w:val="en-US"/>
        </w:rPr>
        <w:t>hallucination</w:t>
      </w:r>
      <w:r w:rsidR="5DEDA82F" w:rsidRPr="0975DA97">
        <w:rPr>
          <w:lang w:val="en-US"/>
        </w:rPr>
        <w:t>’</w:t>
      </w:r>
      <w:r w:rsidRPr="00EF10FA">
        <w:rPr>
          <w:lang w:val="en-US"/>
        </w:rPr>
        <w:t xml:space="preserve"> is used here because the AI seems to make up </w:t>
      </w:r>
      <w:proofErr w:type="gramStart"/>
      <w:r w:rsidRPr="00EF10FA">
        <w:rPr>
          <w:lang w:val="en-US"/>
        </w:rPr>
        <w:t>factual information</w:t>
      </w:r>
      <w:proofErr w:type="gramEnd"/>
      <w:r w:rsidRPr="00EF10FA">
        <w:rPr>
          <w:lang w:val="en-US"/>
        </w:rPr>
        <w:t xml:space="preserve"> based on what sounds plausible, without that information </w:t>
      </w:r>
      <w:proofErr w:type="gramStart"/>
      <w:r w:rsidRPr="00EF10FA">
        <w:rPr>
          <w:lang w:val="en-US"/>
        </w:rPr>
        <w:t>actually being</w:t>
      </w:r>
      <w:proofErr w:type="gramEnd"/>
      <w:r w:rsidRPr="00EF10FA">
        <w:rPr>
          <w:lang w:val="en-US"/>
        </w:rPr>
        <w:t xml:space="preserve"> true. In this section, </w:t>
      </w:r>
      <w:r w:rsidR="07F0E807" w:rsidRPr="00EF10FA">
        <w:rPr>
          <w:lang w:val="en-US"/>
        </w:rPr>
        <w:t xml:space="preserve">you will discover </w:t>
      </w:r>
      <w:r w:rsidRPr="00EF10FA">
        <w:rPr>
          <w:lang w:val="en-US"/>
        </w:rPr>
        <w:t>what AI hallucinations are, why they occur, how to recognize them, and what implications they have for using generative AI.</w:t>
      </w:r>
    </w:p>
    <w:p w14:paraId="0D3B5545" w14:textId="77777777" w:rsidR="000A459C" w:rsidRPr="00A25D8F" w:rsidRDefault="000A459C" w:rsidP="00FA77AD">
      <w:pPr>
        <w:pStyle w:val="Heading3"/>
        <w:rPr>
          <w:lang w:val="en-US"/>
        </w:rPr>
      </w:pPr>
      <w:r w:rsidRPr="00EF10FA">
        <w:rPr>
          <w:lang w:val="en-US"/>
        </w:rPr>
        <w:t>What are AI hallucinations?</w:t>
      </w:r>
    </w:p>
    <w:p w14:paraId="3842F822" w14:textId="33E7341A" w:rsidR="000A459C" w:rsidRPr="00EF10FA" w:rsidRDefault="000A459C" w:rsidP="694DD5EA">
      <w:pPr>
        <w:rPr>
          <w:lang w:val="en-US"/>
        </w:rPr>
      </w:pPr>
      <w:r w:rsidRPr="00EF10FA">
        <w:rPr>
          <w:lang w:val="en-US"/>
        </w:rPr>
        <w:t>An AI hallucination is output that appears grammatically and stylistically correct, but is factually incorrect, misleading or completely fabricated</w:t>
      </w:r>
      <w:r w:rsidR="0045554D">
        <w:rPr>
          <w:lang w:val="en-US"/>
        </w:rPr>
        <w:t xml:space="preserve"> </w:t>
      </w:r>
      <w:r w:rsidRPr="00EF10FA">
        <w:rPr>
          <w:lang w:val="en-US"/>
        </w:rPr>
        <w:fldChar w:fldCharType="begin"/>
      </w:r>
      <w:r w:rsidRPr="00EF10FA">
        <w:rPr>
          <w:lang w:val="en-US"/>
        </w:rPr>
        <w:instrText xml:space="preserve"> ADDIN ZOTERO_ITEM CSL_CITATION {"citationID":"hcRHaAUm","properties":{"unsorted":true,"formattedCitation":"(Maynez et al., 2020)","plainCitation":"(Maynez et al., 2020)","noteIndex":0},"citationItems":[{"id":16964,"uris":["http://zotero.org/users/1688/items/5RAZU39V"],"itemData":{"id":16964,"type":"paper-conference","abstract":"It is well known that the standard likelihood training and approximate decoding objectives in neural text generation models lead to less human-like responses for open-ended tasks such as language modeling and story generation. In this paper we have analyzed limitations of these models for abstractive document summarization and found that these models are highly prone to hallucinate content that is unfaithful to the input document. We conducted a large scale human evaluation of several neural abstractive summarization systems to better understand the types of hallucinations they produce. Our human annotators found substantial amounts of hallucinated content in all model generated summaries. However, our analysis does show that pretrained models are better summarizers not only in terms of raw metrics, i.e., ROUGE, but also in generating faithful and factual summaries as evaluated by humans. Furthermore, we show that textual entailment measures better correlate with faithfulness than standard metrics, potentially leading the way to automatic evaluation metrics as well as training and decoding criteria.","container-title":"Proceedings of the 58th Annual Meeting of the Association for Computational Linguistics","DOI":"10.18653/v1/2020.acl-main.173","event-place":"Online","event-title":"ACL 2020","page":"1906–1919","publisher":"Association for Computational Linguistics","publisher-place":"Online","source":"ACLWeb","title":"On Faithfulness and Factuality in Abstractive Summarization","URL":"https://aclanthology.org/2020.acl-main.173/","author":[{"family":"Maynez","given":"Joshua"},{"family":"Narayan","given":"Shashi"},{"family":"Bohnet","given":"Bernd"},{"family":"McDonald","given":"Ryan"}],"editor":[{"family":"Jurafsky","given":"Dan"},{"family":"Chai","given":"Joyce"},{"family":"Schluter","given":"Natalie"},{"family":"Tetreault","given":"Joel"}],"accessed":{"date-parts":[["2025",4,23]]},"issued":{"date-parts":[["2020",7]]}}}],"schema":"https://github.com/citation-style-language/schema/raw/master/csl-citation.json"} </w:instrText>
      </w:r>
      <w:r w:rsidRPr="00EF10FA">
        <w:rPr>
          <w:lang w:val="en-US"/>
        </w:rPr>
        <w:fldChar w:fldCharType="separate"/>
      </w:r>
      <w:r w:rsidR="00395FB6">
        <w:rPr>
          <w:lang w:val="en-US"/>
        </w:rPr>
        <w:t>(Maynez et al., 2020)</w:t>
      </w:r>
      <w:r w:rsidRPr="00EF10FA">
        <w:rPr>
          <w:lang w:val="en-US"/>
        </w:rPr>
        <w:fldChar w:fldCharType="end"/>
      </w:r>
      <w:r w:rsidRPr="0975DA97">
        <w:rPr>
          <w:lang w:val="en-US"/>
        </w:rPr>
        <w:t>.</w:t>
      </w:r>
      <w:r w:rsidRPr="00EF10FA">
        <w:rPr>
          <w:lang w:val="en-US"/>
        </w:rPr>
        <w:t xml:space="preserve"> In language models like ChatGPT, this means that the model generates sentences that do not correspond to reality but sound as if they could be true. For example, a chatbot may quote a nonexistent scientific study or summarize an article that does not exist. In image generators such as DALL-E, hallucinations can lead to illogical images that include, for example, </w:t>
      </w:r>
      <w:r w:rsidR="7EA6F213" w:rsidRPr="00EF10FA">
        <w:rPr>
          <w:lang w:val="en-US"/>
        </w:rPr>
        <w:t xml:space="preserve">a hand with extra fingers </w:t>
      </w:r>
      <w:r w:rsidRPr="00EF10FA">
        <w:rPr>
          <w:lang w:val="en-US"/>
        </w:rPr>
        <w:t>or nonexistent objects.</w:t>
      </w:r>
    </w:p>
    <w:p w14:paraId="7C35EF70" w14:textId="3EA7F631" w:rsidR="000A459C" w:rsidRPr="00A25D8F" w:rsidRDefault="000A459C" w:rsidP="000A459C">
      <w:pPr>
        <w:rPr>
          <w:lang w:val="en-US"/>
        </w:rPr>
      </w:pPr>
      <w:r w:rsidRPr="00EF10FA">
        <w:rPr>
          <w:lang w:val="en-US"/>
        </w:rPr>
        <w:t xml:space="preserve">Hallucinations pose one of the </w:t>
      </w:r>
      <w:r w:rsidRPr="0975DA97">
        <w:rPr>
          <w:lang w:val="en-US"/>
        </w:rPr>
        <w:t>b</w:t>
      </w:r>
      <w:r w:rsidR="7FC97012" w:rsidRPr="0975DA97">
        <w:rPr>
          <w:lang w:val="en-US"/>
        </w:rPr>
        <w:t xml:space="preserve"> greatest</w:t>
      </w:r>
      <w:r w:rsidRPr="00EF10FA">
        <w:rPr>
          <w:lang w:val="en-US"/>
        </w:rPr>
        <w:t xml:space="preserve"> challenges </w:t>
      </w:r>
      <w:r w:rsidR="02D0DC08" w:rsidRPr="0975DA97">
        <w:rPr>
          <w:lang w:val="en-US"/>
        </w:rPr>
        <w:t>with</w:t>
      </w:r>
      <w:r w:rsidRPr="00EF10FA">
        <w:rPr>
          <w:lang w:val="en-US"/>
        </w:rPr>
        <w:t xml:space="preserve"> the reliability of generative AI, especially in contexts where factual accuracy is essential, such as scientific writing, medical opinions or legal support.</w:t>
      </w:r>
    </w:p>
    <w:p w14:paraId="3C2F99A4" w14:textId="26184E3E" w:rsidR="000A459C" w:rsidRPr="00A25D8F" w:rsidRDefault="000A459C" w:rsidP="00FA77AD">
      <w:pPr>
        <w:pStyle w:val="Heading3"/>
        <w:rPr>
          <w:lang w:val="en-US"/>
        </w:rPr>
      </w:pPr>
      <w:r w:rsidRPr="00EF10FA">
        <w:rPr>
          <w:lang w:val="en-US"/>
        </w:rPr>
        <w:t xml:space="preserve">Why do hallucinations </w:t>
      </w:r>
      <w:r w:rsidR="331C0348" w:rsidRPr="0975DA97">
        <w:rPr>
          <w:lang w:val="en-US"/>
        </w:rPr>
        <w:t>occur</w:t>
      </w:r>
      <w:r w:rsidRPr="00EF10FA">
        <w:rPr>
          <w:lang w:val="en-US"/>
        </w:rPr>
        <w:t>?</w:t>
      </w:r>
    </w:p>
    <w:p w14:paraId="09260F75" w14:textId="590DDEAC" w:rsidR="000A459C" w:rsidRPr="00EF10FA" w:rsidRDefault="000A459C" w:rsidP="694DD5EA">
      <w:pPr>
        <w:rPr>
          <w:lang w:val="en-US"/>
        </w:rPr>
      </w:pPr>
      <w:r w:rsidRPr="00EF10FA">
        <w:rPr>
          <w:lang w:val="en-US"/>
        </w:rPr>
        <w:t xml:space="preserve">The fundamental mechanism of a large language model is based on probability. Each time, the model predicts which token </w:t>
      </w:r>
      <w:r w:rsidR="00A14D2D">
        <w:rPr>
          <w:lang w:val="en-US"/>
        </w:rPr>
        <w:t>-</w:t>
      </w:r>
      <w:r w:rsidRPr="00EF10FA">
        <w:rPr>
          <w:lang w:val="en-US"/>
        </w:rPr>
        <w:t xml:space="preserve"> a word or part of a word </w:t>
      </w:r>
      <w:r w:rsidR="00A14D2D">
        <w:rPr>
          <w:lang w:val="en-US"/>
        </w:rPr>
        <w:t>-</w:t>
      </w:r>
      <w:r w:rsidRPr="00EF10FA">
        <w:rPr>
          <w:lang w:val="en-US"/>
        </w:rPr>
        <w:t xml:space="preserve"> is likely to follow based on all previous tokens. This process, also called next-token prediction, is purely statistical. The model does not know what is true or what exists; it only knows what sounds likely </w:t>
      </w:r>
      <w:r w:rsidR="1E7FB6C3" w:rsidRPr="00EF10FA">
        <w:rPr>
          <w:lang w:val="en-US"/>
        </w:rPr>
        <w:t xml:space="preserve">within </w:t>
      </w:r>
      <w:r w:rsidRPr="00EF10FA">
        <w:rPr>
          <w:lang w:val="en-US"/>
        </w:rPr>
        <w:t>the context</w:t>
      </w:r>
      <w:r w:rsidR="0076388C">
        <w:rPr>
          <w:lang w:val="en-US"/>
        </w:rPr>
        <w:t xml:space="preserve"> </w:t>
      </w:r>
      <w:r w:rsidRPr="00EF10FA">
        <w:rPr>
          <w:lang w:val="en-US"/>
        </w:rPr>
        <w:fldChar w:fldCharType="begin"/>
      </w:r>
      <w:r w:rsidRPr="00EF10FA">
        <w:rPr>
          <w:lang w:val="en-US"/>
        </w:rPr>
        <w:instrText xml:space="preserve"> ADDIN ZOTERO_ITEM CSL_CITATION {"citationID":"ERu4sZzV","properties":{"formattedCitation":"(Brown et al., 2020)","plainCitation":"(Brown et al., 2020)","noteIndex":0},"citationItems":[{"id":16897,"uris":["http://zotero.org/users/1688/items/L4GES8HV"],"itemData":{"id":16897,"type":"article-journal","container-title":"Advances in Neural Information Processing Systems","journalAbbreviation":"Advances in Neural Information Processing Systems","page":"1877-1901","title":"Language Models are Few-Shot Learners","volume":"33","author":[{"family":"Brown","given":"T. B."},{"family":"Mann","given":"B."},{"family":"Ryder","given":"N."},{"family":"Subbiah","given":"M."},{"family":"Kaplan","given":"J."},{"family":"Dhariwal","given":"P."},{"family":"Neelakantan","given":"A."},{"family":"Shyam","given":"P."},{"family":"Sastry","given":"G."},{"family":"Askell","given":"A."},{"family":"Agarwal","given":"S."},{"family":"Herbert-Voss","given":"A."},{"family":"Krueger","given":"G."},{"family":"Henighan","given":"T."},{"family":"Child","given":"R."},{"family":"Ramesh","given":"A."},{"family":"Ziegler","given":"D. M."},{"family":"Wu","given":"J."},{"family":"Winter","given":"C."},{"family":"Amodei","given":"D."}],"issued":{"date-parts":[["2020"]]}}}],"schema":"https://github.com/citation-style-language/schema/raw/master/csl-citation.json"} </w:instrText>
      </w:r>
      <w:r w:rsidRPr="00EF10FA">
        <w:rPr>
          <w:lang w:val="en-US"/>
        </w:rPr>
        <w:fldChar w:fldCharType="separate"/>
      </w:r>
      <w:r w:rsidR="00395FB6">
        <w:rPr>
          <w:lang w:val="en-US"/>
        </w:rPr>
        <w:t>(Brown et al., 2020)</w:t>
      </w:r>
      <w:r w:rsidRPr="00EF10FA">
        <w:rPr>
          <w:lang w:val="en-US"/>
        </w:rPr>
        <w:fldChar w:fldCharType="end"/>
      </w:r>
      <w:r w:rsidR="0076388C">
        <w:rPr>
          <w:lang w:val="en-US"/>
        </w:rPr>
        <w:t>.</w:t>
      </w:r>
    </w:p>
    <w:p w14:paraId="142BBE0B" w14:textId="72F27796" w:rsidR="000A459C" w:rsidRPr="00A25D8F" w:rsidRDefault="000A459C" w:rsidP="000A459C">
      <w:pPr>
        <w:rPr>
          <w:lang w:val="en-US"/>
        </w:rPr>
      </w:pPr>
      <w:r w:rsidRPr="00EF10FA">
        <w:rPr>
          <w:lang w:val="en-US"/>
        </w:rPr>
        <w:t xml:space="preserve">If the training data are insufficient on a particular topic, or if the context of the prompt is </w:t>
      </w:r>
      <w:r w:rsidR="46F1707B" w:rsidRPr="00EF10FA">
        <w:rPr>
          <w:lang w:val="en-US"/>
        </w:rPr>
        <w:t>vague</w:t>
      </w:r>
      <w:r w:rsidRPr="00EF10FA">
        <w:rPr>
          <w:lang w:val="en-US"/>
        </w:rPr>
        <w:t xml:space="preserve">, the model may make incorrect assumptions. </w:t>
      </w:r>
      <w:r w:rsidR="2A67D83F" w:rsidRPr="0975DA97">
        <w:rPr>
          <w:lang w:val="en-US"/>
        </w:rPr>
        <w:t>Occasionally,</w:t>
      </w:r>
      <w:r w:rsidR="34FF09E1" w:rsidRPr="0975DA97">
        <w:rPr>
          <w:lang w:val="en-US"/>
        </w:rPr>
        <w:t xml:space="preserve"> </w:t>
      </w:r>
      <w:r w:rsidRPr="0975DA97">
        <w:rPr>
          <w:lang w:val="en-US"/>
        </w:rPr>
        <w:t>it</w:t>
      </w:r>
      <w:r w:rsidR="22A3F150" w:rsidRPr="0975DA97">
        <w:rPr>
          <w:lang w:val="en-US"/>
        </w:rPr>
        <w:t xml:space="preserve"> even</w:t>
      </w:r>
      <w:r w:rsidRPr="00EF10FA">
        <w:rPr>
          <w:lang w:val="en-US"/>
        </w:rPr>
        <w:t xml:space="preserve"> invents sources, having learned that an article with year and author name is good form, without </w:t>
      </w:r>
      <w:proofErr w:type="gramStart"/>
      <w:r w:rsidRPr="00EF10FA">
        <w:rPr>
          <w:lang w:val="en-US"/>
        </w:rPr>
        <w:t>actually checking</w:t>
      </w:r>
      <w:proofErr w:type="gramEnd"/>
      <w:r w:rsidRPr="00EF10FA">
        <w:rPr>
          <w:lang w:val="en-US"/>
        </w:rPr>
        <w:t xml:space="preserve"> whether that article exists. The model's so-called temperature setting </w:t>
      </w:r>
      <w:r w:rsidR="00A14D2D">
        <w:rPr>
          <w:lang w:val="en-US"/>
        </w:rPr>
        <w:t>-</w:t>
      </w:r>
      <w:r w:rsidRPr="00EF10FA">
        <w:rPr>
          <w:lang w:val="en-US"/>
        </w:rPr>
        <w:t xml:space="preserve"> which determines how creative the model is allowed to be </w:t>
      </w:r>
      <w:r w:rsidR="00A14D2D">
        <w:rPr>
          <w:lang w:val="en-US"/>
        </w:rPr>
        <w:t>-</w:t>
      </w:r>
      <w:r w:rsidRPr="00EF10FA">
        <w:rPr>
          <w:lang w:val="en-US"/>
        </w:rPr>
        <w:t xml:space="preserve"> also plays a role: the higher the temperature, the greater the likelihood of surprising but unreliable output.</w:t>
      </w:r>
    </w:p>
    <w:p w14:paraId="203E3791" w14:textId="77777777" w:rsidR="000A459C" w:rsidRPr="00A25D8F" w:rsidRDefault="000A459C" w:rsidP="00FA77AD">
      <w:pPr>
        <w:pStyle w:val="Heading3"/>
        <w:rPr>
          <w:lang w:val="en-US"/>
        </w:rPr>
      </w:pPr>
      <w:r w:rsidRPr="00EF10FA">
        <w:rPr>
          <w:lang w:val="en-US"/>
        </w:rPr>
        <w:t>Consequences of hallucinations</w:t>
      </w:r>
    </w:p>
    <w:p w14:paraId="0DE67CA3" w14:textId="04246293" w:rsidR="000A459C" w:rsidRPr="00A25D8F" w:rsidRDefault="000A459C" w:rsidP="000A459C">
      <w:pPr>
        <w:rPr>
          <w:lang w:val="en-US"/>
        </w:rPr>
      </w:pPr>
      <w:r w:rsidRPr="00EF10FA">
        <w:rPr>
          <w:lang w:val="en-US"/>
        </w:rPr>
        <w:t xml:space="preserve">In academic or professional contexts, AI hallucinations can have serious consequences. A student who cites a </w:t>
      </w:r>
      <w:proofErr w:type="gramStart"/>
      <w:r w:rsidRPr="00EF10FA">
        <w:rPr>
          <w:lang w:val="en-US"/>
        </w:rPr>
        <w:t>non</w:t>
      </w:r>
      <w:r w:rsidR="0076388C">
        <w:rPr>
          <w:lang w:val="en-US"/>
        </w:rPr>
        <w:t>-</w:t>
      </w:r>
      <w:r w:rsidRPr="00EF10FA">
        <w:rPr>
          <w:lang w:val="en-US"/>
        </w:rPr>
        <w:t>existent source risks</w:t>
      </w:r>
      <w:proofErr w:type="gramEnd"/>
      <w:r w:rsidRPr="00EF10FA">
        <w:rPr>
          <w:lang w:val="en-US"/>
        </w:rPr>
        <w:t xml:space="preserve"> being accused of </w:t>
      </w:r>
      <w:r w:rsidR="20B3137B" w:rsidRPr="00EF10FA">
        <w:rPr>
          <w:lang w:val="en-US"/>
        </w:rPr>
        <w:t>fraud</w:t>
      </w:r>
      <w:r w:rsidRPr="00EF10FA">
        <w:rPr>
          <w:lang w:val="en-US"/>
        </w:rPr>
        <w:t xml:space="preserve">. A doctor who relies on AI for a rare diagnosis may </w:t>
      </w:r>
      <w:r w:rsidR="44E71F89" w:rsidRPr="00EF10FA">
        <w:rPr>
          <w:lang w:val="en-US"/>
        </w:rPr>
        <w:t xml:space="preserve">choose </w:t>
      </w:r>
      <w:r w:rsidRPr="00EF10FA">
        <w:rPr>
          <w:lang w:val="en-US"/>
        </w:rPr>
        <w:t xml:space="preserve">the wrong treatment. Even in creative contexts, such as storytelling or design, </w:t>
      </w:r>
      <w:r w:rsidRPr="0975DA97">
        <w:rPr>
          <w:lang w:val="en-US"/>
        </w:rPr>
        <w:t>hallucination</w:t>
      </w:r>
      <w:r w:rsidR="1C21CE6A" w:rsidRPr="0975DA97">
        <w:rPr>
          <w:lang w:val="en-US"/>
        </w:rPr>
        <w:t>s</w:t>
      </w:r>
      <w:r w:rsidRPr="00EF10FA">
        <w:rPr>
          <w:lang w:val="en-US"/>
        </w:rPr>
        <w:t xml:space="preserve"> can be problematic if the user expects a certain level of consistency.</w:t>
      </w:r>
    </w:p>
    <w:p w14:paraId="5E482D37" w14:textId="37D0AD98" w:rsidR="000A459C" w:rsidRPr="00A25D8F" w:rsidRDefault="000A459C" w:rsidP="000A459C">
      <w:pPr>
        <w:rPr>
          <w:lang w:val="en-US"/>
        </w:rPr>
      </w:pPr>
      <w:r w:rsidRPr="00EF10FA">
        <w:rPr>
          <w:lang w:val="en-US"/>
        </w:rPr>
        <w:t xml:space="preserve">Therefore, human </w:t>
      </w:r>
      <w:r w:rsidR="6585D3D9" w:rsidRPr="00EF10FA">
        <w:rPr>
          <w:lang w:val="en-US"/>
        </w:rPr>
        <w:t xml:space="preserve">intervention </w:t>
      </w:r>
      <w:r w:rsidRPr="00EF10FA">
        <w:rPr>
          <w:lang w:val="en-US"/>
        </w:rPr>
        <w:t>is always necessary: the user must verify information, check sources and be aware of the limits of the system. Chatbots are not oracles, but sophisticated guessing machines. Without a critical eye, their output can mislead, despite a professional or persuasive tone.</w:t>
      </w:r>
    </w:p>
    <w:p w14:paraId="11FB7312" w14:textId="6EE86B12" w:rsidR="000A459C" w:rsidRPr="00A25D8F" w:rsidRDefault="00733BE6" w:rsidP="00733BE6">
      <w:pPr>
        <w:pStyle w:val="Boxheading"/>
        <w:rPr>
          <w:lang w:val="en-US"/>
        </w:rPr>
      </w:pPr>
      <w:bookmarkStart w:id="403" w:name="_Toc198722244"/>
      <w:bookmarkStart w:id="404" w:name="_Toc199585006"/>
      <w:bookmarkStart w:id="405" w:name="_Toc199525348"/>
      <w:bookmarkStart w:id="406" w:name="_Toc208671260"/>
      <w:r w:rsidRPr="00EF10FA">
        <w:rPr>
          <w:lang w:val="en-US"/>
        </w:rPr>
        <w:lastRenderedPageBreak/>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4</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8</w:t>
      </w:r>
      <w:r w:rsidR="00E73285">
        <w:rPr>
          <w:lang w:val="en-US"/>
        </w:rPr>
        <w:fldChar w:fldCharType="end"/>
      </w:r>
      <w:r w:rsidRPr="00EF10FA">
        <w:rPr>
          <w:lang w:val="en-US"/>
        </w:rPr>
        <w:t xml:space="preserve"> </w:t>
      </w:r>
      <w:r w:rsidR="000A67B5">
        <w:rPr>
          <w:lang w:val="en-US"/>
        </w:rPr>
        <w:t>-</w:t>
      </w:r>
      <w:r w:rsidRPr="00EF10FA">
        <w:rPr>
          <w:lang w:val="en-US"/>
        </w:rPr>
        <w:t xml:space="preserve"> </w:t>
      </w:r>
      <w:r w:rsidR="000A459C" w:rsidRPr="00EF10FA">
        <w:rPr>
          <w:lang w:val="en-US"/>
        </w:rPr>
        <w:t>Techniques to counter hallucinations.</w:t>
      </w:r>
      <w:bookmarkEnd w:id="403"/>
      <w:bookmarkEnd w:id="404"/>
      <w:bookmarkEnd w:id="405"/>
      <w:bookmarkEnd w:id="406"/>
    </w:p>
    <w:p w14:paraId="767A3614" w14:textId="169135B9" w:rsidR="000A459C" w:rsidRPr="00A25D8F" w:rsidRDefault="000A459C" w:rsidP="00CB59C8">
      <w:pPr>
        <w:pStyle w:val="Boxtext"/>
        <w:rPr>
          <w:lang w:val="en-US"/>
        </w:rPr>
      </w:pPr>
      <w:r w:rsidRPr="00EF10FA">
        <w:rPr>
          <w:lang w:val="en-US"/>
        </w:rPr>
        <w:t xml:space="preserve">Providers of </w:t>
      </w:r>
      <w:r w:rsidR="00F05EE6" w:rsidRPr="00EF10FA">
        <w:rPr>
          <w:lang w:val="en-US"/>
        </w:rPr>
        <w:t xml:space="preserve">LLMs </w:t>
      </w:r>
      <w:r w:rsidRPr="00EF10FA">
        <w:rPr>
          <w:lang w:val="en-US"/>
        </w:rPr>
        <w:t xml:space="preserve">recognize the problem of hallucination and </w:t>
      </w:r>
      <w:r w:rsidR="56F54DBF" w:rsidRPr="00EF10FA">
        <w:rPr>
          <w:lang w:val="en-US"/>
        </w:rPr>
        <w:t xml:space="preserve">want to </w:t>
      </w:r>
      <w:r w:rsidRPr="00EF10FA">
        <w:rPr>
          <w:lang w:val="en-US"/>
        </w:rPr>
        <w:t xml:space="preserve">counteract </w:t>
      </w:r>
      <w:r w:rsidR="56F54DBF" w:rsidRPr="00EF10FA">
        <w:rPr>
          <w:lang w:val="en-US"/>
        </w:rPr>
        <w:t>it</w:t>
      </w:r>
      <w:r w:rsidRPr="00EF10FA">
        <w:rPr>
          <w:lang w:val="en-US"/>
        </w:rPr>
        <w:t xml:space="preserve">. </w:t>
      </w:r>
      <w:r w:rsidR="0039345D" w:rsidRPr="00EF10FA">
        <w:rPr>
          <w:lang w:val="en-US"/>
        </w:rPr>
        <w:t>For example, through fine-tuning. This involves taking an existing language model but adjusting the weights of its parameters through specific training.</w:t>
      </w:r>
    </w:p>
    <w:p w14:paraId="4979947A" w14:textId="02E65F13" w:rsidR="000A459C" w:rsidRPr="00A25D8F" w:rsidRDefault="000A459C" w:rsidP="00CB59C8">
      <w:pPr>
        <w:pStyle w:val="Boxtext"/>
        <w:rPr>
          <w:lang w:val="en-US"/>
        </w:rPr>
      </w:pPr>
      <w:r w:rsidRPr="00EF10FA">
        <w:rPr>
          <w:lang w:val="en-US"/>
        </w:rPr>
        <w:t xml:space="preserve">Another method works </w:t>
      </w:r>
      <w:r w:rsidR="0CD58E39" w:rsidRPr="0975DA97">
        <w:rPr>
          <w:lang w:val="en-US"/>
        </w:rPr>
        <w:t>based on</w:t>
      </w:r>
      <w:r w:rsidRPr="00EF10FA">
        <w:rPr>
          <w:lang w:val="en-US"/>
        </w:rPr>
        <w:t xml:space="preserve"> so-called Retrieval Augmented Generation (RAG)</w:t>
      </w:r>
      <w:r w:rsidR="0076388C">
        <w:rPr>
          <w:lang w:val="en-US"/>
        </w:rPr>
        <w:t xml:space="preserve"> </w:t>
      </w:r>
      <w:r w:rsidRPr="00EF10FA">
        <w:rPr>
          <w:lang w:val="en-US"/>
        </w:rPr>
        <w:fldChar w:fldCharType="begin"/>
      </w:r>
      <w:r w:rsidRPr="00EF10FA">
        <w:rPr>
          <w:lang w:val="en-US"/>
        </w:rPr>
        <w:instrText xml:space="preserve"> ADDIN ZOTERO_ITEM CSL_CITATION {"citationID":"Owea5oJJ","properties":{"formattedCitation":"(Lewis et al., 2020)","plainCitation":"(Lewis et al., 2020)","noteIndex":0},"citationItems":[{"id":16805,"uris":["http://zotero.org/users/1688/items/54BFNWR6"],"itemData":{"id":16805,"type":"article-journal","container-title":"Advances in Neural Information Processing Systems","page":"9459–9474","source":"Google Scholar","title":"Retrieval-augmented generation for knowledge-intensive nlp tasks","volume":"33","author":[{"family":"Lewis","given":"Patrick"},{"family":"Perez","given":"Ethan"},{"family":"Piktus","given":"Aleksandra"},{"family":"Petroni","given":"Fabio"},{"family":"Karpukhin","given":"Vladimir"},{"family":"Goyal","given":"Naman"},{"family":"Küttler","given":"Heinrich"},{"family":"Lewis","given":"Mike"},{"family":"Yih","given":"Wen-tau"},{"family":"Rocktäschel","given":"Tim"}],"issued":{"date-parts":[["2020"]]}}}],"schema":"https://github.com/citation-style-language/schema/raw/master/csl-citation.json"} </w:instrText>
      </w:r>
      <w:r w:rsidRPr="00EF10FA">
        <w:rPr>
          <w:lang w:val="en-US"/>
        </w:rPr>
        <w:fldChar w:fldCharType="separate"/>
      </w:r>
      <w:r w:rsidR="00395FB6">
        <w:rPr>
          <w:lang w:val="en-US"/>
        </w:rPr>
        <w:t>(Lewis et al., 2020)</w:t>
      </w:r>
      <w:r w:rsidRPr="00EF10FA">
        <w:rPr>
          <w:lang w:val="en-US"/>
        </w:rPr>
        <w:fldChar w:fldCharType="end"/>
      </w:r>
      <w:r w:rsidRPr="0975DA97">
        <w:rPr>
          <w:lang w:val="en-US"/>
        </w:rPr>
        <w:t>.</w:t>
      </w:r>
      <w:r w:rsidRPr="00EF10FA">
        <w:rPr>
          <w:lang w:val="en-US"/>
        </w:rPr>
        <w:t xml:space="preserve"> This involves feeding </w:t>
      </w:r>
      <w:r w:rsidR="0039345D" w:rsidRPr="00EF10FA">
        <w:rPr>
          <w:lang w:val="en-US"/>
        </w:rPr>
        <w:t xml:space="preserve">documents </w:t>
      </w:r>
      <w:r w:rsidRPr="00EF10FA">
        <w:rPr>
          <w:lang w:val="en-US"/>
        </w:rPr>
        <w:t xml:space="preserve">to the system (e.g. PDFs, website texts, text files) where the LLM tailors the result of the response to the content of </w:t>
      </w:r>
      <w:r w:rsidR="0039345D" w:rsidRPr="00EF10FA">
        <w:rPr>
          <w:lang w:val="en-US"/>
        </w:rPr>
        <w:t xml:space="preserve">these </w:t>
      </w:r>
      <w:r w:rsidRPr="00EF10FA">
        <w:rPr>
          <w:lang w:val="en-US"/>
        </w:rPr>
        <w:t>documents.</w:t>
      </w:r>
    </w:p>
    <w:p w14:paraId="5841E5DC" w14:textId="26483654" w:rsidR="000A459C" w:rsidRPr="00A25D8F" w:rsidRDefault="000A459C" w:rsidP="00CB59C8">
      <w:pPr>
        <w:pStyle w:val="Boxtext"/>
        <w:rPr>
          <w:lang w:val="en-US"/>
        </w:rPr>
      </w:pPr>
      <w:r w:rsidRPr="00EF10FA">
        <w:rPr>
          <w:lang w:val="en-US"/>
        </w:rPr>
        <w:t xml:space="preserve">In addition, </w:t>
      </w:r>
      <w:proofErr w:type="gramStart"/>
      <w:r w:rsidRPr="00EF10FA">
        <w:rPr>
          <w:lang w:val="en-US"/>
        </w:rPr>
        <w:t>more and more</w:t>
      </w:r>
      <w:proofErr w:type="gramEnd"/>
      <w:r w:rsidRPr="00EF10FA">
        <w:rPr>
          <w:lang w:val="en-US"/>
        </w:rPr>
        <w:t xml:space="preserve"> techniques are applied where models are forced to engage in an inquisitive conversation with themselves for better outcomes </w:t>
      </w:r>
      <w:r w:rsidR="0083645B" w:rsidRPr="00EF10FA">
        <w:rPr>
          <w:lang w:val="en-US"/>
        </w:rPr>
        <w:t>(so-called reasoning)</w:t>
      </w:r>
      <w:r w:rsidRPr="00EF10FA">
        <w:rPr>
          <w:lang w:val="en-US"/>
        </w:rPr>
        <w:t xml:space="preserve">. </w:t>
      </w:r>
    </w:p>
    <w:p w14:paraId="731C0515" w14:textId="77777777" w:rsidR="000A459C" w:rsidRPr="00A25D8F" w:rsidRDefault="000A459C" w:rsidP="00FA77AD">
      <w:pPr>
        <w:pStyle w:val="Heading3"/>
        <w:rPr>
          <w:lang w:val="en-US"/>
        </w:rPr>
      </w:pPr>
      <w:r w:rsidRPr="00EF10FA">
        <w:rPr>
          <w:lang w:val="en-US"/>
        </w:rPr>
        <w:t>Recognizing and dealing with hallucinations</w:t>
      </w:r>
    </w:p>
    <w:p w14:paraId="14FBE081" w14:textId="77777777" w:rsidR="000A459C" w:rsidRPr="00A25D8F" w:rsidRDefault="000A459C" w:rsidP="000A459C">
      <w:pPr>
        <w:rPr>
          <w:lang w:val="en-US"/>
        </w:rPr>
      </w:pPr>
      <w:r w:rsidRPr="00EF10FA">
        <w:rPr>
          <w:lang w:val="en-US"/>
        </w:rPr>
        <w:t>There are some strategies for recognizing and dealing with AI hallucinations:</w:t>
      </w:r>
    </w:p>
    <w:p w14:paraId="1DE081AB" w14:textId="546F21E3" w:rsidR="000A459C" w:rsidRPr="00A25D8F" w:rsidRDefault="000A459C" w:rsidP="000A459C">
      <w:pPr>
        <w:pStyle w:val="ListParagraph"/>
        <w:numPr>
          <w:ilvl w:val="0"/>
          <w:numId w:val="28"/>
        </w:numPr>
        <w:rPr>
          <w:lang w:val="en-US"/>
        </w:rPr>
      </w:pPr>
      <w:r w:rsidRPr="00EF10FA">
        <w:rPr>
          <w:lang w:val="en-US"/>
        </w:rPr>
        <w:t>Check sources: ask the model for the exact URL or DOI of an article. Made-up sources often do not have a working link.</w:t>
      </w:r>
      <w:r w:rsidR="0599F5F6" w:rsidRPr="00EF10FA">
        <w:rPr>
          <w:lang w:val="en-US"/>
        </w:rPr>
        <w:t xml:space="preserve"> Still, a source may be real even if the link does not work. Therefore, ask especially for the title, author, year and publication, and look it up yourself.</w:t>
      </w:r>
    </w:p>
    <w:p w14:paraId="48DB3791" w14:textId="551A82BF" w:rsidR="000A459C" w:rsidRPr="00A25D8F" w:rsidRDefault="000A459C" w:rsidP="000A459C">
      <w:pPr>
        <w:pStyle w:val="ListParagraph"/>
        <w:numPr>
          <w:ilvl w:val="0"/>
          <w:numId w:val="28"/>
        </w:numPr>
        <w:rPr>
          <w:lang w:val="en-US"/>
        </w:rPr>
      </w:pPr>
      <w:r w:rsidRPr="00EF10FA">
        <w:rPr>
          <w:lang w:val="en-US"/>
        </w:rPr>
        <w:t xml:space="preserve">Ask for substantiation: have the AI explain </w:t>
      </w:r>
      <w:r w:rsidR="35B96A83" w:rsidRPr="00EF10FA">
        <w:rPr>
          <w:lang w:val="en-US"/>
        </w:rPr>
        <w:t>the reasoning behind a particular conclusion</w:t>
      </w:r>
      <w:r w:rsidRPr="00EF10FA">
        <w:rPr>
          <w:lang w:val="en-US"/>
        </w:rPr>
        <w:t xml:space="preserve">. Vague or circular argumentation is a </w:t>
      </w:r>
      <w:r w:rsidR="5C350B23" w:rsidRPr="0975DA97">
        <w:rPr>
          <w:lang w:val="en-US"/>
        </w:rPr>
        <w:t>red flag</w:t>
      </w:r>
      <w:r w:rsidRPr="00EF10FA">
        <w:rPr>
          <w:lang w:val="en-US"/>
        </w:rPr>
        <w:t>.</w:t>
      </w:r>
    </w:p>
    <w:p w14:paraId="1CEF833B" w14:textId="4F9690AD" w:rsidR="000A459C" w:rsidRPr="00A25D8F" w:rsidRDefault="000A459C" w:rsidP="000A459C">
      <w:pPr>
        <w:pStyle w:val="ListParagraph"/>
        <w:numPr>
          <w:ilvl w:val="0"/>
          <w:numId w:val="28"/>
        </w:numPr>
        <w:rPr>
          <w:lang w:val="en-US"/>
        </w:rPr>
      </w:pPr>
      <w:r w:rsidRPr="00EF10FA">
        <w:rPr>
          <w:lang w:val="en-US"/>
        </w:rPr>
        <w:t>Use fact-checking tools: combine AI output with tools such as Google Scholar, Consensus, PubMed or Wikipedia to verify claims.</w:t>
      </w:r>
    </w:p>
    <w:p w14:paraId="2B8A21D6" w14:textId="70D9181F" w:rsidR="000A459C" w:rsidRPr="00A25D8F" w:rsidRDefault="000A459C" w:rsidP="000A459C">
      <w:pPr>
        <w:pStyle w:val="ListParagraph"/>
        <w:numPr>
          <w:ilvl w:val="0"/>
          <w:numId w:val="28"/>
        </w:numPr>
        <w:rPr>
          <w:lang w:val="en-US"/>
        </w:rPr>
      </w:pPr>
      <w:r w:rsidRPr="00EF10FA">
        <w:rPr>
          <w:lang w:val="en-US"/>
        </w:rPr>
        <w:t>Lower the temperature: if you have control over the settings of the model, lower the temperature to make the output more predictable and factual.</w:t>
      </w:r>
    </w:p>
    <w:p w14:paraId="6D40D971" w14:textId="43260A65" w:rsidR="000A459C" w:rsidRPr="00A25D8F" w:rsidRDefault="00733BE6" w:rsidP="00733BE6">
      <w:pPr>
        <w:pStyle w:val="Boxheading"/>
        <w:rPr>
          <w:lang w:val="en-US"/>
        </w:rPr>
      </w:pPr>
      <w:bookmarkStart w:id="407" w:name="_Toc198722245"/>
      <w:bookmarkStart w:id="408" w:name="_Toc199585007"/>
      <w:bookmarkStart w:id="409" w:name="_Toc199525349"/>
      <w:bookmarkStart w:id="410" w:name="_Toc208671261"/>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4</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9</w:t>
      </w:r>
      <w:r w:rsidR="00E73285">
        <w:rPr>
          <w:lang w:val="en-US"/>
        </w:rPr>
        <w:fldChar w:fldCharType="end"/>
      </w:r>
      <w:r w:rsidRPr="00EF10FA">
        <w:rPr>
          <w:lang w:val="en-US"/>
        </w:rPr>
        <w:t xml:space="preserve"> </w:t>
      </w:r>
      <w:r w:rsidR="000A67B5">
        <w:rPr>
          <w:lang w:val="en-US"/>
        </w:rPr>
        <w:t>-</w:t>
      </w:r>
      <w:r w:rsidRPr="00EF10FA">
        <w:rPr>
          <w:lang w:val="en-US"/>
        </w:rPr>
        <w:t xml:space="preserve"> </w:t>
      </w:r>
      <w:r w:rsidR="000A459C" w:rsidRPr="00EF10FA">
        <w:rPr>
          <w:lang w:val="en-US"/>
        </w:rPr>
        <w:t>Why AI</w:t>
      </w:r>
      <w:bookmarkEnd w:id="407"/>
      <w:bookmarkEnd w:id="408"/>
      <w:bookmarkEnd w:id="409"/>
      <w:r w:rsidR="2F70162C" w:rsidRPr="00EF10FA">
        <w:rPr>
          <w:lang w:val="en-US"/>
        </w:rPr>
        <w:t xml:space="preserve"> believes in its own rightness</w:t>
      </w:r>
      <w:bookmarkEnd w:id="410"/>
    </w:p>
    <w:p w14:paraId="6BE2C7EC" w14:textId="357F911E" w:rsidR="000A459C" w:rsidRPr="00A25D8F" w:rsidRDefault="000A459C" w:rsidP="00CB59C8">
      <w:pPr>
        <w:pStyle w:val="Boxtext"/>
        <w:rPr>
          <w:lang w:val="en-US"/>
        </w:rPr>
      </w:pPr>
      <w:r w:rsidRPr="00EF10FA">
        <w:rPr>
          <w:lang w:val="en-US"/>
        </w:rPr>
        <w:t xml:space="preserve">Hallucinations are not a fault </w:t>
      </w:r>
      <w:r w:rsidR="700DBA15" w:rsidRPr="00EF10FA">
        <w:rPr>
          <w:lang w:val="en-US"/>
        </w:rPr>
        <w:t xml:space="preserve">of a flawed model, </w:t>
      </w:r>
      <w:r w:rsidRPr="00EF10FA">
        <w:rPr>
          <w:lang w:val="en-US"/>
        </w:rPr>
        <w:t xml:space="preserve">but a logical consequence of how language models are designed. They have no world knowledge or memory of real events. They don't think like humans. What </w:t>
      </w:r>
      <w:r w:rsidR="27F4F40F" w:rsidRPr="00EF10FA">
        <w:rPr>
          <w:lang w:val="en-US"/>
        </w:rPr>
        <w:t xml:space="preserve">they </w:t>
      </w:r>
      <w:r w:rsidRPr="00EF10FA">
        <w:rPr>
          <w:lang w:val="en-US"/>
        </w:rPr>
        <w:t>generate is based on patterns, not facts. Even though the phrase "Victor Hugo was president of France in 2018</w:t>
      </w:r>
      <w:r w:rsidRPr="0975DA97">
        <w:rPr>
          <w:lang w:val="en-US"/>
        </w:rPr>
        <w:t>"</w:t>
      </w:r>
      <w:r w:rsidR="58A82935" w:rsidRPr="0975DA97">
        <w:rPr>
          <w:lang w:val="en-US"/>
        </w:rPr>
        <w:t>,</w:t>
      </w:r>
      <w:r w:rsidRPr="00EF10FA">
        <w:rPr>
          <w:lang w:val="en-US"/>
        </w:rPr>
        <w:t xml:space="preserve"> sounds grammatically perfect, it is pure fiction </w:t>
      </w:r>
      <w:r w:rsidR="00A14D2D">
        <w:rPr>
          <w:lang w:val="en-US"/>
        </w:rPr>
        <w:t>-</w:t>
      </w:r>
      <w:r w:rsidRPr="00EF10FA">
        <w:rPr>
          <w:lang w:val="en-US"/>
        </w:rPr>
        <w:t xml:space="preserve"> statistically derived, not truthful.</w:t>
      </w:r>
    </w:p>
    <w:p w14:paraId="761C9CF2" w14:textId="41456601" w:rsidR="000A459C" w:rsidRPr="00A25D8F" w:rsidRDefault="000A459C" w:rsidP="00CB59C8">
      <w:pPr>
        <w:pStyle w:val="Boxtext"/>
        <w:rPr>
          <w:lang w:val="en-US"/>
        </w:rPr>
      </w:pPr>
      <w:r w:rsidRPr="00EF10FA">
        <w:rPr>
          <w:lang w:val="en-US"/>
        </w:rPr>
        <w:t xml:space="preserve">In addition, it is important to realize that </w:t>
      </w:r>
      <w:r w:rsidR="3A3C16BB" w:rsidRPr="00EF10FA">
        <w:rPr>
          <w:lang w:val="en-US"/>
        </w:rPr>
        <w:t xml:space="preserve">LLMs </w:t>
      </w:r>
      <w:r w:rsidR="4A5CEECA" w:rsidRPr="00EF10FA">
        <w:rPr>
          <w:lang w:val="en-US"/>
        </w:rPr>
        <w:t xml:space="preserve">themselves </w:t>
      </w:r>
      <w:r w:rsidRPr="00EF10FA">
        <w:rPr>
          <w:lang w:val="en-US"/>
        </w:rPr>
        <w:t>do not have access to current affairs per se</w:t>
      </w:r>
      <w:r w:rsidR="5D38C36F" w:rsidRPr="00EF10FA">
        <w:rPr>
          <w:lang w:val="en-US"/>
        </w:rPr>
        <w:t>, chat interfaces such as ChatGPT often do by being able to search the Internet</w:t>
      </w:r>
      <w:r w:rsidRPr="00EF10FA">
        <w:rPr>
          <w:lang w:val="en-US"/>
        </w:rPr>
        <w:t xml:space="preserve">. Through techniques such as RAG and by also making connections through the </w:t>
      </w:r>
      <w:r w:rsidR="651B543F" w:rsidRPr="0975DA97">
        <w:rPr>
          <w:lang w:val="en-US"/>
        </w:rPr>
        <w:t>c</w:t>
      </w:r>
      <w:r w:rsidRPr="0975DA97">
        <w:rPr>
          <w:lang w:val="en-US"/>
        </w:rPr>
        <w:t>hat</w:t>
      </w:r>
      <w:r w:rsidRPr="00EF10FA">
        <w:rPr>
          <w:lang w:val="en-US"/>
        </w:rPr>
        <w:t xml:space="preserve"> interface to search engines or specific databases, for example.</w:t>
      </w:r>
    </w:p>
    <w:p w14:paraId="42BDE5A0" w14:textId="77777777" w:rsidR="000A459C" w:rsidRPr="00A25D8F" w:rsidRDefault="000A459C" w:rsidP="00435754">
      <w:pPr>
        <w:pStyle w:val="Heading2"/>
        <w:rPr>
          <w:lang w:val="en-US"/>
        </w:rPr>
      </w:pPr>
      <w:bookmarkStart w:id="411" w:name="_Toc208677702"/>
      <w:r w:rsidRPr="00EF10FA">
        <w:rPr>
          <w:lang w:val="en-US"/>
        </w:rPr>
        <w:t>The 'Black Box' of AI</w:t>
      </w:r>
      <w:bookmarkEnd w:id="411"/>
    </w:p>
    <w:p w14:paraId="0A1F12C1" w14:textId="2FD1A409" w:rsidR="000A459C" w:rsidRPr="00A25D8F" w:rsidRDefault="000A459C" w:rsidP="000A459C">
      <w:pPr>
        <w:rPr>
          <w:lang w:val="en-US"/>
        </w:rPr>
      </w:pPr>
      <w:r w:rsidRPr="00EF10FA">
        <w:rPr>
          <w:lang w:val="en-US"/>
        </w:rPr>
        <w:t xml:space="preserve">Although generative AI seems impressive because of </w:t>
      </w:r>
      <w:r w:rsidR="7ECC3BCE" w:rsidRPr="00EF10FA">
        <w:rPr>
          <w:lang w:val="en-US"/>
        </w:rPr>
        <w:t xml:space="preserve">its </w:t>
      </w:r>
      <w:r w:rsidRPr="00EF10FA">
        <w:rPr>
          <w:lang w:val="en-US"/>
        </w:rPr>
        <w:t xml:space="preserve">fluent language and fast responses, many of the underlying processes remain invisible and difficult to fathom </w:t>
      </w:r>
      <w:r w:rsidR="00A14D2D">
        <w:rPr>
          <w:lang w:val="en-US"/>
        </w:rPr>
        <w:t>-</w:t>
      </w:r>
      <w:r w:rsidRPr="00EF10FA">
        <w:rPr>
          <w:lang w:val="en-US"/>
        </w:rPr>
        <w:t xml:space="preserve"> even for developers. This phenomenon </w:t>
      </w:r>
      <w:r w:rsidR="0179C795" w:rsidRPr="00EF10FA">
        <w:rPr>
          <w:lang w:val="en-US"/>
        </w:rPr>
        <w:t xml:space="preserve">is known as the </w:t>
      </w:r>
      <w:r w:rsidR="75A14C3B" w:rsidRPr="0975DA97">
        <w:rPr>
          <w:lang w:val="en-US"/>
        </w:rPr>
        <w:t>‘</w:t>
      </w:r>
      <w:r w:rsidRPr="00EF10FA">
        <w:rPr>
          <w:lang w:val="en-US"/>
        </w:rPr>
        <w:t xml:space="preserve">black </w:t>
      </w:r>
      <w:r w:rsidRPr="0975DA97">
        <w:rPr>
          <w:lang w:val="en-US"/>
        </w:rPr>
        <w:t>box</w:t>
      </w:r>
      <w:r w:rsidR="02BC1C47" w:rsidRPr="0975DA97">
        <w:rPr>
          <w:lang w:val="en-US"/>
        </w:rPr>
        <w:t>’</w:t>
      </w:r>
      <w:r w:rsidRPr="00EF10FA">
        <w:rPr>
          <w:lang w:val="en-US"/>
        </w:rPr>
        <w:t xml:space="preserve"> problem. An AI model may arrive at accurate predictions or generate persuasive text, but it is often not clear how or why it does so. In this section</w:t>
      </w:r>
      <w:r w:rsidR="3DC64516" w:rsidRPr="00EF10FA">
        <w:rPr>
          <w:lang w:val="en-US"/>
        </w:rPr>
        <w:t>,</w:t>
      </w:r>
      <w:r w:rsidRPr="00EF10FA">
        <w:rPr>
          <w:lang w:val="en-US"/>
        </w:rPr>
        <w:t xml:space="preserve"> </w:t>
      </w:r>
      <w:r w:rsidR="0A2BAB84" w:rsidRPr="0975DA97">
        <w:rPr>
          <w:lang w:val="en-US"/>
        </w:rPr>
        <w:t xml:space="preserve">we </w:t>
      </w:r>
      <w:r w:rsidRPr="00EF10FA">
        <w:rPr>
          <w:lang w:val="en-US"/>
        </w:rPr>
        <w:t>dive deeper into the nature of this opacity, attempts at clarification, and its ethical and societal implications.</w:t>
      </w:r>
    </w:p>
    <w:p w14:paraId="651F319B" w14:textId="77777777" w:rsidR="000A459C" w:rsidRPr="00A25D8F" w:rsidRDefault="000A459C" w:rsidP="00FA77AD">
      <w:pPr>
        <w:pStyle w:val="Heading3"/>
        <w:rPr>
          <w:lang w:val="en-US"/>
        </w:rPr>
      </w:pPr>
      <w:r w:rsidRPr="00EF10FA">
        <w:rPr>
          <w:lang w:val="en-US"/>
        </w:rPr>
        <w:lastRenderedPageBreak/>
        <w:t>Why is AI so opaque?</w:t>
      </w:r>
    </w:p>
    <w:p w14:paraId="78BEE9B0" w14:textId="08D35D64" w:rsidR="000A459C" w:rsidRPr="00A25D8F" w:rsidRDefault="000A459C" w:rsidP="000A459C">
      <w:pPr>
        <w:rPr>
          <w:lang w:val="en-US"/>
        </w:rPr>
      </w:pPr>
      <w:r w:rsidRPr="00EF10FA">
        <w:rPr>
          <w:lang w:val="en-US"/>
        </w:rPr>
        <w:t xml:space="preserve">The complexity of modern neural networks is </w:t>
      </w:r>
      <w:r w:rsidR="19E6E1BD" w:rsidRPr="0975DA97">
        <w:rPr>
          <w:lang w:val="en-US"/>
        </w:rPr>
        <w:t>difficult</w:t>
      </w:r>
      <w:r w:rsidRPr="00EF10FA">
        <w:rPr>
          <w:lang w:val="en-US"/>
        </w:rPr>
        <w:t xml:space="preserve"> to overestimate. Models such as GPT-4 contain hundreds of billions of parameters </w:t>
      </w:r>
      <w:r w:rsidR="00A14D2D">
        <w:rPr>
          <w:lang w:val="en-US"/>
        </w:rPr>
        <w:t>-</w:t>
      </w:r>
      <w:r w:rsidRPr="00EF10FA">
        <w:rPr>
          <w:lang w:val="en-US"/>
        </w:rPr>
        <w:t xml:space="preserve"> weights and connections between neurons</w:t>
      </w:r>
      <w:r w:rsidR="60088AE1" w:rsidRPr="0975DA97">
        <w:rPr>
          <w:lang w:val="en-US"/>
        </w:rPr>
        <w:t>,</w:t>
      </w:r>
      <w:r w:rsidRPr="00EF10FA">
        <w:rPr>
          <w:lang w:val="en-US"/>
        </w:rPr>
        <w:t xml:space="preserve"> that together determine the model's </w:t>
      </w:r>
      <w:proofErr w:type="spellStart"/>
      <w:r w:rsidR="152F0A85" w:rsidRPr="0975DA97">
        <w:rPr>
          <w:lang w:val="en-US"/>
        </w:rPr>
        <w:t>behaviour</w:t>
      </w:r>
      <w:proofErr w:type="spellEnd"/>
      <w:r w:rsidR="00CC17B6">
        <w:rPr>
          <w:lang w:val="en-US"/>
        </w:rPr>
        <w:t xml:space="preserve"> </w:t>
      </w:r>
      <w:r w:rsidRPr="00EF10FA">
        <w:rPr>
          <w:lang w:val="en-US"/>
        </w:rPr>
        <w:fldChar w:fldCharType="begin"/>
      </w:r>
      <w:r w:rsidR="00CC17B6">
        <w:rPr>
          <w:lang w:val="en-US"/>
        </w:rPr>
        <w:instrText xml:space="preserve"> ADDIN ZOTERO_ITEM CSL_CITATION {"citationID":"7CmdsuLp","properties":{"formattedCitation":"(OpenAI, 2021)","plainCitation":"(OpenAI, 2021)","noteIndex":0},"citationItems":[{"id":16915,"uris":["http://zotero.org/users/1688/items/7UJA32FH"],"itemData":{"id":16915,"type":"webpage","abstract":"Large neural networks are at the core of many recent advances in AI, but training them is a difficult engineering and research challenge which requires orchestrating a cluster of GPUs to perform a single synchronized calculation.","language":"en-US","title":"Techniques for training large neural networks","URL":"https://openai.com/index/techniques-for-training-large-neural-networks/","author":[{"family":"OpenAI","given":""}],"accessed":{"date-parts":[["2025",4,22]]},"issued":{"date-parts":[["2021",7,28]]}}}],"schema":"https://github.com/citation-style-language/schema/raw/master/csl-citation.json"} </w:instrText>
      </w:r>
      <w:r w:rsidRPr="00EF10FA">
        <w:rPr>
          <w:lang w:val="en-US"/>
        </w:rPr>
        <w:fldChar w:fldCharType="separate"/>
      </w:r>
      <w:r w:rsidR="00CC17B6">
        <w:rPr>
          <w:rFonts w:ascii="Aptos"/>
          <w:lang w:val="en-US"/>
        </w:rPr>
        <w:t>(OpenAI, 2021)</w:t>
      </w:r>
      <w:r w:rsidRPr="00EF10FA">
        <w:rPr>
          <w:lang w:val="en-US"/>
        </w:rPr>
        <w:fldChar w:fldCharType="end"/>
      </w:r>
      <w:r w:rsidRPr="0975DA97">
        <w:rPr>
          <w:lang w:val="en-US"/>
        </w:rPr>
        <w:t>.</w:t>
      </w:r>
      <w:r w:rsidRPr="00EF10FA">
        <w:rPr>
          <w:lang w:val="en-US"/>
        </w:rPr>
        <w:t xml:space="preserve"> When you enter a prompt, thousands of calculations are performed in fractions of seconds. Each of these calculations contributes a small amount to </w:t>
      </w:r>
      <w:proofErr w:type="gramStart"/>
      <w:r w:rsidRPr="00EF10FA">
        <w:rPr>
          <w:lang w:val="en-US"/>
        </w:rPr>
        <w:t>the final result</w:t>
      </w:r>
      <w:proofErr w:type="gramEnd"/>
      <w:r w:rsidRPr="00EF10FA">
        <w:rPr>
          <w:lang w:val="en-US"/>
        </w:rPr>
        <w:t>, but no individual step is decisive on its own. This makes it virtually impossible to reconstruct exactly which paths are responsible for the generated output.</w:t>
      </w:r>
    </w:p>
    <w:p w14:paraId="4F17F1BC" w14:textId="0CD706C7" w:rsidR="000A459C" w:rsidRPr="00A25D8F" w:rsidRDefault="000A459C" w:rsidP="000A459C">
      <w:pPr>
        <w:rPr>
          <w:lang w:val="en-US"/>
        </w:rPr>
      </w:pPr>
      <w:r w:rsidRPr="00EF10FA">
        <w:rPr>
          <w:lang w:val="en-US"/>
        </w:rPr>
        <w:t xml:space="preserve">Moreover, these models learn via </w:t>
      </w:r>
      <w:r w:rsidR="555A2C72" w:rsidRPr="0975DA97">
        <w:rPr>
          <w:lang w:val="en-US"/>
        </w:rPr>
        <w:t>‘</w:t>
      </w:r>
      <w:r w:rsidR="00752C38" w:rsidRPr="00EF10FA">
        <w:rPr>
          <w:lang w:val="en-US"/>
        </w:rPr>
        <w:t xml:space="preserve">back </w:t>
      </w:r>
      <w:r w:rsidR="00752C38" w:rsidRPr="0975DA97">
        <w:rPr>
          <w:lang w:val="en-US"/>
        </w:rPr>
        <w:t>propagation</w:t>
      </w:r>
      <w:r w:rsidR="1CF6EE38" w:rsidRPr="0975DA97">
        <w:rPr>
          <w:lang w:val="en-US"/>
        </w:rPr>
        <w:t>’</w:t>
      </w:r>
      <w:r w:rsidR="00F36328" w:rsidRPr="00EF10FA">
        <w:rPr>
          <w:lang w:val="en-US"/>
        </w:rPr>
        <w:t xml:space="preserve"> </w:t>
      </w:r>
      <w:r w:rsidRPr="00EF10FA">
        <w:rPr>
          <w:lang w:val="en-US"/>
        </w:rPr>
        <w:t xml:space="preserve">from huge amounts of data. They internalize patterns without following explicit logic or rules. As a result, they function as a kind of complex intuition: highly efficient, but difficult to explain. This lack of transparency </w:t>
      </w:r>
      <w:r w:rsidR="0C7DA4F6" w:rsidRPr="00EF10FA">
        <w:rPr>
          <w:lang w:val="en-US"/>
        </w:rPr>
        <w:t xml:space="preserve">gets in the </w:t>
      </w:r>
      <w:r w:rsidR="2C51085C" w:rsidRPr="00EF10FA">
        <w:rPr>
          <w:lang w:val="en-US"/>
        </w:rPr>
        <w:t>way</w:t>
      </w:r>
      <w:r w:rsidR="0C7DA4F6" w:rsidRPr="00EF10FA">
        <w:rPr>
          <w:lang w:val="en-US"/>
        </w:rPr>
        <w:t xml:space="preserve"> of </w:t>
      </w:r>
      <w:r w:rsidRPr="00EF10FA">
        <w:rPr>
          <w:lang w:val="en-US"/>
        </w:rPr>
        <w:t>control, trust</w:t>
      </w:r>
      <w:r w:rsidR="680AF4B1" w:rsidRPr="0975DA97">
        <w:rPr>
          <w:lang w:val="en-US"/>
        </w:rPr>
        <w:t>,</w:t>
      </w:r>
      <w:r w:rsidRPr="00EF10FA">
        <w:rPr>
          <w:lang w:val="en-US"/>
        </w:rPr>
        <w:t xml:space="preserve"> and accountability </w:t>
      </w:r>
      <w:r w:rsidR="00A14D2D">
        <w:rPr>
          <w:lang w:val="en-US"/>
        </w:rPr>
        <w:t>-</w:t>
      </w:r>
      <w:r w:rsidRPr="00EF10FA">
        <w:rPr>
          <w:lang w:val="en-US"/>
        </w:rPr>
        <w:t xml:space="preserve"> especially in contexts with high risks </w:t>
      </w:r>
      <w:r w:rsidR="00876CB5" w:rsidRPr="00EF10FA">
        <w:rPr>
          <w:lang w:val="en-US"/>
        </w:rPr>
        <w:t xml:space="preserve">such as </w:t>
      </w:r>
      <w:r w:rsidR="00AF6F20" w:rsidRPr="00EF10FA">
        <w:rPr>
          <w:lang w:val="en-US"/>
        </w:rPr>
        <w:t xml:space="preserve">diagnosing a medical condition, </w:t>
      </w:r>
      <w:r w:rsidR="00876CB5" w:rsidRPr="00EF10FA">
        <w:rPr>
          <w:lang w:val="en-US"/>
        </w:rPr>
        <w:t xml:space="preserve">making decisions about </w:t>
      </w:r>
      <w:r w:rsidR="0032385C" w:rsidRPr="00EF10FA">
        <w:rPr>
          <w:lang w:val="en-US"/>
        </w:rPr>
        <w:t xml:space="preserve">granting </w:t>
      </w:r>
      <w:r w:rsidR="00876CB5" w:rsidRPr="00EF10FA">
        <w:rPr>
          <w:lang w:val="en-US"/>
        </w:rPr>
        <w:t xml:space="preserve">benefits </w:t>
      </w:r>
      <w:r w:rsidR="0032385C" w:rsidRPr="00EF10FA">
        <w:rPr>
          <w:lang w:val="en-US"/>
        </w:rPr>
        <w:t xml:space="preserve">or </w:t>
      </w:r>
      <w:r w:rsidR="00C52749" w:rsidRPr="00EF10FA">
        <w:rPr>
          <w:lang w:val="en-US"/>
        </w:rPr>
        <w:t>admission to training programs</w:t>
      </w:r>
      <w:r w:rsidR="00876CB5" w:rsidRPr="00EF10FA">
        <w:rPr>
          <w:lang w:val="en-US"/>
        </w:rPr>
        <w:t>.</w:t>
      </w:r>
    </w:p>
    <w:p w14:paraId="64A1893E" w14:textId="77777777" w:rsidR="000A459C" w:rsidRPr="00A25D8F" w:rsidRDefault="000A459C" w:rsidP="00FA77AD">
      <w:pPr>
        <w:pStyle w:val="Heading3"/>
        <w:rPr>
          <w:lang w:val="en-US"/>
        </w:rPr>
      </w:pPr>
      <w:r w:rsidRPr="00EF10FA">
        <w:rPr>
          <w:lang w:val="en-US"/>
        </w:rPr>
        <w:t>Attempts at explainability</w:t>
      </w:r>
    </w:p>
    <w:p w14:paraId="241B0876" w14:textId="2A32BAA0" w:rsidR="000A459C" w:rsidRPr="00EF10FA" w:rsidRDefault="20BA420F" w:rsidP="694DD5EA">
      <w:pPr>
        <w:rPr>
          <w:lang w:val="en-US"/>
        </w:rPr>
      </w:pPr>
      <w:r w:rsidRPr="00EF10FA">
        <w:rPr>
          <w:lang w:val="en-US"/>
        </w:rPr>
        <w:t xml:space="preserve">AI may sometimes seem like a mystery to you: an answer comes out, but you don't know how it came about. To counter that </w:t>
      </w:r>
      <w:r w:rsidR="104C2094" w:rsidRPr="0975DA97">
        <w:rPr>
          <w:lang w:val="en-US"/>
        </w:rPr>
        <w:t>‘</w:t>
      </w:r>
      <w:r w:rsidRPr="00EF10FA">
        <w:rPr>
          <w:lang w:val="en-US"/>
        </w:rPr>
        <w:t xml:space="preserve">black </w:t>
      </w:r>
      <w:r w:rsidRPr="0975DA97">
        <w:rPr>
          <w:lang w:val="en-US"/>
        </w:rPr>
        <w:t>box</w:t>
      </w:r>
      <w:r w:rsidR="5A2306EB" w:rsidRPr="0975DA97">
        <w:rPr>
          <w:lang w:val="en-US"/>
        </w:rPr>
        <w:t>’</w:t>
      </w:r>
      <w:r w:rsidRPr="00EF10FA">
        <w:rPr>
          <w:lang w:val="en-US"/>
        </w:rPr>
        <w:t xml:space="preserve"> feeling, the research field of </w:t>
      </w:r>
      <w:r w:rsidR="000A459C" w:rsidRPr="00EF10FA">
        <w:rPr>
          <w:lang w:val="en-US"/>
        </w:rPr>
        <w:t xml:space="preserve">explainable AI (XAI) </w:t>
      </w:r>
      <w:r w:rsidRPr="00EF10FA">
        <w:rPr>
          <w:lang w:val="en-US"/>
        </w:rPr>
        <w:t xml:space="preserve">has </w:t>
      </w:r>
      <w:r w:rsidR="000A459C" w:rsidRPr="00EF10FA">
        <w:rPr>
          <w:lang w:val="en-US"/>
        </w:rPr>
        <w:t xml:space="preserve">emerged. Researchers </w:t>
      </w:r>
      <w:r w:rsidR="28254DAD" w:rsidRPr="00EF10FA">
        <w:rPr>
          <w:lang w:val="en-US"/>
        </w:rPr>
        <w:t xml:space="preserve">are </w:t>
      </w:r>
      <w:r w:rsidR="0AA993C9" w:rsidRPr="0975DA97">
        <w:rPr>
          <w:lang w:val="en-US"/>
        </w:rPr>
        <w:t>investigating how</w:t>
      </w:r>
      <w:r w:rsidR="28254DAD" w:rsidRPr="00EF10FA">
        <w:rPr>
          <w:lang w:val="en-US"/>
        </w:rPr>
        <w:t xml:space="preserve"> to make it clearer how an AI comes to a decision. They do this, for example, by making visible what the model is paying attention to in a text, or by temporarily replacing a complicated model with a simpler one that is easier to understand</w:t>
      </w:r>
      <w:r w:rsidR="00FC4368">
        <w:rPr>
          <w:lang w:val="en-US"/>
        </w:rPr>
        <w:t xml:space="preserve"> </w:t>
      </w:r>
      <w:r w:rsidRPr="00EF10FA">
        <w:rPr>
          <w:lang w:val="en-US"/>
        </w:rPr>
        <w:fldChar w:fldCharType="begin"/>
      </w:r>
      <w:r w:rsidR="009774FE">
        <w:rPr>
          <w:lang w:val="en-US"/>
        </w:rPr>
        <w:instrText xml:space="preserve"> ADDIN ZOTERO_ITEM CSL_CITATION {"citationID":"jQ9RlUCQ","properties":{"formattedCitation":"(Lipton, 2018)","plainCitation":"(Lipton, 2018)","noteIndex":0},"citationItems":[{"id":16926,"uris":["http://zotero.org/users/1688/items/UFH5UYN4"],"itemData":{"id":16926,"type":"article-journal","container-title":"Communications of the ACM","issue":"10","journalAbbreviation":"Communications of the ACM","page":"36-43","title":"The mythos of model interpretability","volume":"61","author":[{"family":"Lipton","given":"Z. C."}],"issued":{"date-parts":[["2018"]]}}}],"schema":"https://github.com/citation-style-language/schema/raw/master/csl-citation.json"} </w:instrText>
      </w:r>
      <w:r w:rsidRPr="00EF10FA">
        <w:rPr>
          <w:lang w:val="en-US"/>
        </w:rPr>
        <w:fldChar w:fldCharType="separate"/>
      </w:r>
      <w:r w:rsidR="00205F6B">
        <w:rPr>
          <w:lang w:val="en-US"/>
        </w:rPr>
        <w:t>(Lipton, 2018)</w:t>
      </w:r>
      <w:r w:rsidRPr="00EF10FA">
        <w:rPr>
          <w:lang w:val="en-US"/>
        </w:rPr>
        <w:fldChar w:fldCharType="end"/>
      </w:r>
      <w:r w:rsidR="00FC4368">
        <w:rPr>
          <w:lang w:val="en-US"/>
        </w:rPr>
        <w:t>.</w:t>
      </w:r>
    </w:p>
    <w:p w14:paraId="76823055" w14:textId="792AB9C0" w:rsidR="000A459C" w:rsidRPr="00A25D8F" w:rsidRDefault="7985CC02" w:rsidP="000A459C">
      <w:pPr>
        <w:rPr>
          <w:lang w:val="en-US"/>
        </w:rPr>
      </w:pPr>
      <w:r w:rsidRPr="00EF10FA">
        <w:rPr>
          <w:lang w:val="en-US"/>
        </w:rPr>
        <w:t>Two of the techniques for this are, for example:</w:t>
      </w:r>
    </w:p>
    <w:p w14:paraId="1DB3434E" w14:textId="535C7597" w:rsidR="000A459C" w:rsidRPr="00A25D8F" w:rsidRDefault="000A459C" w:rsidP="49A3C460">
      <w:pPr>
        <w:pStyle w:val="ListParagraph"/>
        <w:numPr>
          <w:ilvl w:val="0"/>
          <w:numId w:val="129"/>
        </w:numPr>
        <w:rPr>
          <w:lang w:val="en-US"/>
        </w:rPr>
      </w:pPr>
      <w:r w:rsidRPr="00EF10FA">
        <w:rPr>
          <w:lang w:val="en-US"/>
        </w:rPr>
        <w:t>SHAP (</w:t>
      </w:r>
      <w:proofErr w:type="spellStart"/>
      <w:r w:rsidRPr="00EF10FA">
        <w:rPr>
          <w:lang w:val="en-US"/>
        </w:rPr>
        <w:t>SHapley</w:t>
      </w:r>
      <w:proofErr w:type="spellEnd"/>
      <w:r w:rsidRPr="00EF10FA">
        <w:rPr>
          <w:lang w:val="en-US"/>
        </w:rPr>
        <w:t xml:space="preserve"> Additive </w:t>
      </w:r>
      <w:proofErr w:type="spellStart"/>
      <w:r w:rsidRPr="00EF10FA">
        <w:rPr>
          <w:lang w:val="en-US"/>
        </w:rPr>
        <w:t>exPlanations</w:t>
      </w:r>
      <w:proofErr w:type="spellEnd"/>
      <w:r w:rsidRPr="00EF10FA">
        <w:rPr>
          <w:lang w:val="en-US"/>
        </w:rPr>
        <w:t xml:space="preserve">), which attempts to determine which input features contributed the most to a given output. </w:t>
      </w:r>
    </w:p>
    <w:p w14:paraId="3C2050CA" w14:textId="64E0F216" w:rsidR="000A459C" w:rsidRPr="00A25D8F" w:rsidRDefault="000A459C" w:rsidP="49A3C460">
      <w:pPr>
        <w:pStyle w:val="ListParagraph"/>
        <w:numPr>
          <w:ilvl w:val="0"/>
          <w:numId w:val="129"/>
        </w:numPr>
        <w:rPr>
          <w:lang w:val="en-US"/>
        </w:rPr>
      </w:pPr>
      <w:r w:rsidRPr="00EF10FA">
        <w:rPr>
          <w:lang w:val="en-US"/>
        </w:rPr>
        <w:t xml:space="preserve">LIME (Local Interpretable Model-agnostic Explanations), which approximates the </w:t>
      </w:r>
      <w:proofErr w:type="spellStart"/>
      <w:r w:rsidRPr="0975DA97">
        <w:rPr>
          <w:lang w:val="en-US"/>
        </w:rPr>
        <w:t>b</w:t>
      </w:r>
      <w:r w:rsidR="7724059B" w:rsidRPr="0975DA97">
        <w:rPr>
          <w:lang w:val="en-US"/>
        </w:rPr>
        <w:t>ehaviour</w:t>
      </w:r>
      <w:proofErr w:type="spellEnd"/>
      <w:r w:rsidRPr="00EF10FA">
        <w:rPr>
          <w:lang w:val="en-US"/>
        </w:rPr>
        <w:t xml:space="preserve"> of a complex model locally with a simpler, interpretable model. </w:t>
      </w:r>
    </w:p>
    <w:p w14:paraId="666E266A" w14:textId="09705A6D" w:rsidR="000A459C" w:rsidRPr="00A25D8F" w:rsidRDefault="4C9A06C1" w:rsidP="000A459C">
      <w:pPr>
        <w:rPr>
          <w:lang w:val="en-US"/>
        </w:rPr>
      </w:pPr>
      <w:r w:rsidRPr="00EF10FA">
        <w:rPr>
          <w:lang w:val="en-US"/>
        </w:rPr>
        <w:t xml:space="preserve">You may forget these terms again after this, but what is important to remember is that these types of methods give only a limited view. </w:t>
      </w:r>
      <w:r w:rsidR="000A459C" w:rsidRPr="00EF10FA">
        <w:rPr>
          <w:lang w:val="en-US"/>
        </w:rPr>
        <w:t>They give an impression of what the model may have done, but not conclusive evidence. With language models such as GPT</w:t>
      </w:r>
      <w:r w:rsidR="65862D30" w:rsidRPr="00EF10FA">
        <w:rPr>
          <w:lang w:val="en-US"/>
        </w:rPr>
        <w:t xml:space="preserve">, this is </w:t>
      </w:r>
      <w:r w:rsidR="000A459C" w:rsidRPr="00EF10FA">
        <w:rPr>
          <w:lang w:val="en-US"/>
        </w:rPr>
        <w:t xml:space="preserve">even </w:t>
      </w:r>
      <w:r w:rsidR="4289FE80" w:rsidRPr="00EF10FA">
        <w:rPr>
          <w:lang w:val="en-US"/>
        </w:rPr>
        <w:t xml:space="preserve">trickier </w:t>
      </w:r>
      <w:r w:rsidR="000A459C" w:rsidRPr="00EF10FA">
        <w:rPr>
          <w:lang w:val="en-US"/>
        </w:rPr>
        <w:t xml:space="preserve">because the </w:t>
      </w:r>
      <w:r w:rsidR="595E8774" w:rsidRPr="00EF10FA">
        <w:rPr>
          <w:lang w:val="en-US"/>
        </w:rPr>
        <w:t>input is ever-changing</w:t>
      </w:r>
      <w:r w:rsidR="38307E51" w:rsidRPr="0975DA97">
        <w:rPr>
          <w:lang w:val="en-US"/>
        </w:rPr>
        <w:t>,</w:t>
      </w:r>
      <w:r w:rsidR="595E8774" w:rsidRPr="00EF10FA">
        <w:rPr>
          <w:lang w:val="en-US"/>
        </w:rPr>
        <w:t xml:space="preserve"> and the outcome depends on long contexts and probability calculations.</w:t>
      </w:r>
    </w:p>
    <w:p w14:paraId="1D617691" w14:textId="77777777" w:rsidR="000A459C" w:rsidRPr="00A25D8F" w:rsidRDefault="000A459C" w:rsidP="00FA77AD">
      <w:pPr>
        <w:pStyle w:val="Heading3"/>
        <w:rPr>
          <w:lang w:val="en-US"/>
        </w:rPr>
      </w:pPr>
      <w:r w:rsidRPr="00EF10FA">
        <w:rPr>
          <w:lang w:val="en-US"/>
        </w:rPr>
        <w:t>Ethical implications of opacity</w:t>
      </w:r>
    </w:p>
    <w:p w14:paraId="4B566552" w14:textId="1A3C523F" w:rsidR="000A459C" w:rsidRPr="00A25D8F" w:rsidRDefault="343FD69F" w:rsidP="000A459C">
      <w:pPr>
        <w:rPr>
          <w:lang w:val="en-US"/>
        </w:rPr>
      </w:pPr>
      <w:r w:rsidRPr="00EF10FA">
        <w:rPr>
          <w:lang w:val="en-US"/>
        </w:rPr>
        <w:t xml:space="preserve">The black box nature of AI raises fundamental questions about responsibility and accountability. Who is responsible if an AI system makes a mistake </w:t>
      </w:r>
      <w:r w:rsidR="00A14D2D">
        <w:rPr>
          <w:lang w:val="en-US"/>
        </w:rPr>
        <w:t>-</w:t>
      </w:r>
      <w:r w:rsidRPr="00EF10FA">
        <w:rPr>
          <w:lang w:val="en-US"/>
        </w:rPr>
        <w:t xml:space="preserve"> for example, a discriminatory decision in a job application or an erroneous medical recommendation? If we cannot explain why a model does something, </w:t>
      </w:r>
      <w:r w:rsidR="534BAEEB" w:rsidRPr="0975DA97">
        <w:rPr>
          <w:lang w:val="en-US"/>
        </w:rPr>
        <w:t>should</w:t>
      </w:r>
      <w:r w:rsidRPr="00EF10FA">
        <w:rPr>
          <w:lang w:val="en-US"/>
        </w:rPr>
        <w:t xml:space="preserve"> we use it </w:t>
      </w:r>
      <w:r w:rsidR="1EBBD078" w:rsidRPr="00EF10FA">
        <w:rPr>
          <w:lang w:val="en-US"/>
        </w:rPr>
        <w:t xml:space="preserve">in </w:t>
      </w:r>
      <w:r w:rsidRPr="00EF10FA">
        <w:rPr>
          <w:lang w:val="en-US"/>
        </w:rPr>
        <w:t>decisions that affect human lives?</w:t>
      </w:r>
    </w:p>
    <w:p w14:paraId="25A2C247" w14:textId="3EE750BC" w:rsidR="000A459C" w:rsidRPr="00A25D8F" w:rsidRDefault="343FD69F" w:rsidP="000A459C">
      <w:pPr>
        <w:rPr>
          <w:lang w:val="en-US"/>
        </w:rPr>
      </w:pPr>
      <w:r w:rsidRPr="00EF10FA">
        <w:rPr>
          <w:lang w:val="en-US"/>
        </w:rPr>
        <w:t>Cynthia Rudin</w:t>
      </w:r>
      <w:r w:rsidR="799302BA" w:rsidRPr="0975DA97">
        <w:rPr>
          <w:lang w:val="en-US"/>
        </w:rPr>
        <w:t xml:space="preserve"> </w:t>
      </w:r>
      <w:r w:rsidRPr="00EF10FA">
        <w:rPr>
          <w:lang w:val="en-US"/>
        </w:rPr>
        <w:fldChar w:fldCharType="begin"/>
      </w:r>
      <w:r w:rsidRPr="00EF10FA">
        <w:rPr>
          <w:lang w:val="en-US"/>
        </w:rPr>
        <w:instrText xml:space="preserve"> ADDIN ZOTERO_ITEM CSL_CITATION {"citationID":"UDdHMQAN","properties":{"formattedCitation":"(2019)","plainCitation":"(2019)","noteIndex":0},"citationItems":[{"id":16930,"uris":["http://zotero.org/users/1688/items/287FZFU5"],"itemData":{"id":16930,"type":"article-journal","container-title":"Nature Machine Intelligence","issue":"5","journalAbbreviation":"Nature Machine Intelligence","page":"206-215","title":"Stop explaining black box machine learning models for high stakes decisions and use interpretable models instead","volume":"1","author":[{"family":"Rudin","given":"C."}],"issued":{"date-parts":[["2019"]]}},"suppress-author":true}],"schema":"https://github.com/citation-style-language/schema/raw/master/csl-citation.json"} </w:instrText>
      </w:r>
      <w:r w:rsidRPr="00EF10FA">
        <w:rPr>
          <w:lang w:val="en-US"/>
        </w:rPr>
        <w:fldChar w:fldCharType="separate"/>
      </w:r>
      <w:r w:rsidRPr="00EF10FA">
        <w:rPr>
          <w:lang w:val="en-US"/>
        </w:rPr>
        <w:t>(2019)</w:t>
      </w:r>
      <w:r w:rsidRPr="00EF10FA">
        <w:rPr>
          <w:lang w:val="en-US"/>
        </w:rPr>
        <w:fldChar w:fldCharType="end"/>
      </w:r>
      <w:r w:rsidRPr="00EF10FA">
        <w:rPr>
          <w:lang w:val="en-US"/>
        </w:rPr>
        <w:t xml:space="preserve"> argues that black box models should not be used in sensitive </w:t>
      </w:r>
      <w:r w:rsidR="5A61AC76" w:rsidRPr="0975DA97">
        <w:rPr>
          <w:lang w:val="en-US"/>
        </w:rPr>
        <w:t>contexts</w:t>
      </w:r>
      <w:r w:rsidRPr="00EF10FA">
        <w:rPr>
          <w:lang w:val="en-US"/>
        </w:rPr>
        <w:t xml:space="preserve"> such as justice, medicine</w:t>
      </w:r>
      <w:r w:rsidR="1803B916" w:rsidRPr="0975DA97">
        <w:rPr>
          <w:lang w:val="en-US"/>
        </w:rPr>
        <w:t>,</w:t>
      </w:r>
      <w:r w:rsidRPr="00EF10FA">
        <w:rPr>
          <w:lang w:val="en-US"/>
        </w:rPr>
        <w:t xml:space="preserve"> or </w:t>
      </w:r>
      <w:r w:rsidR="3CD3E5AF" w:rsidRPr="0975DA97">
        <w:rPr>
          <w:lang w:val="en-US"/>
        </w:rPr>
        <w:t>banking</w:t>
      </w:r>
      <w:r w:rsidRPr="0975DA97">
        <w:rPr>
          <w:lang w:val="en-US"/>
        </w:rPr>
        <w:t>.</w:t>
      </w:r>
      <w:r w:rsidRPr="00EF10FA">
        <w:rPr>
          <w:lang w:val="en-US"/>
        </w:rPr>
        <w:t xml:space="preserve"> Instead, </w:t>
      </w:r>
      <w:r w:rsidR="5AE28E31" w:rsidRPr="00EF10FA">
        <w:rPr>
          <w:lang w:val="en-US"/>
        </w:rPr>
        <w:t>she</w:t>
      </w:r>
      <w:r w:rsidRPr="00EF10FA">
        <w:rPr>
          <w:lang w:val="en-US"/>
        </w:rPr>
        <w:t xml:space="preserve"> argues for interpretable models that may be </w:t>
      </w:r>
      <w:r w:rsidR="3BF8D731" w:rsidRPr="0975DA97">
        <w:rPr>
          <w:lang w:val="en-US"/>
        </w:rPr>
        <w:t>moderately</w:t>
      </w:r>
      <w:r w:rsidRPr="00EF10FA">
        <w:rPr>
          <w:lang w:val="en-US"/>
        </w:rPr>
        <w:t xml:space="preserve"> less powerful, but whose operation is understandable and testable.</w:t>
      </w:r>
    </w:p>
    <w:p w14:paraId="7003E26D" w14:textId="3BE8CB5B" w:rsidR="000A459C" w:rsidRPr="00A25D8F" w:rsidRDefault="000A459C" w:rsidP="000A459C">
      <w:pPr>
        <w:rPr>
          <w:lang w:val="en-US"/>
        </w:rPr>
      </w:pPr>
      <w:r w:rsidRPr="00EF10FA">
        <w:rPr>
          <w:lang w:val="en-US"/>
        </w:rPr>
        <w:t>Moreover, opacity leads to distrust. Citizens, policymakers</w:t>
      </w:r>
      <w:r w:rsidR="691E3F4D" w:rsidRPr="0975DA97">
        <w:rPr>
          <w:lang w:val="en-US"/>
        </w:rPr>
        <w:t>,</w:t>
      </w:r>
      <w:r w:rsidRPr="00EF10FA">
        <w:rPr>
          <w:lang w:val="en-US"/>
        </w:rPr>
        <w:t xml:space="preserve"> and professionals want to understand why a system reaches certain conclusions. Without explainability, AI- systems lose legitimacy. </w:t>
      </w:r>
      <w:r w:rsidR="21F7543E" w:rsidRPr="0975DA97">
        <w:rPr>
          <w:lang w:val="en-US"/>
        </w:rPr>
        <w:t>So</w:t>
      </w:r>
      <w:r w:rsidRPr="00EF10FA">
        <w:rPr>
          <w:lang w:val="en-US"/>
        </w:rPr>
        <w:t>, transparency and explainability are not a luxury, but prerequisites for socially responsible AI use.</w:t>
      </w:r>
    </w:p>
    <w:p w14:paraId="673F87A9" w14:textId="3C560D78" w:rsidR="000A459C" w:rsidRPr="00A25D8F" w:rsidRDefault="000A459C" w:rsidP="00435754">
      <w:pPr>
        <w:pStyle w:val="Heading2"/>
        <w:rPr>
          <w:lang w:val="en-US"/>
        </w:rPr>
      </w:pPr>
      <w:bookmarkStart w:id="412" w:name="_Toc208677703"/>
      <w:r w:rsidRPr="00EF10FA">
        <w:rPr>
          <w:lang w:val="en-US"/>
        </w:rPr>
        <w:lastRenderedPageBreak/>
        <w:t>Self-study questions</w:t>
      </w:r>
      <w:bookmarkEnd w:id="412"/>
    </w:p>
    <w:p w14:paraId="0B4442BA" w14:textId="77777777" w:rsidR="000A459C" w:rsidRPr="00A25D8F" w:rsidRDefault="000A459C" w:rsidP="00FA77AD">
      <w:pPr>
        <w:pStyle w:val="Heading3"/>
        <w:rPr>
          <w:lang w:val="en-US"/>
        </w:rPr>
      </w:pPr>
      <w:r w:rsidRPr="00EF10FA">
        <w:rPr>
          <w:lang w:val="en-US"/>
        </w:rPr>
        <w:t>Check questions</w:t>
      </w:r>
    </w:p>
    <w:p w14:paraId="54C0955D" w14:textId="77777777" w:rsidR="000A459C" w:rsidRPr="00A25D8F" w:rsidRDefault="000A459C" w:rsidP="000A459C">
      <w:pPr>
        <w:pStyle w:val="whitespace-normal"/>
        <w:numPr>
          <w:ilvl w:val="0"/>
          <w:numId w:val="71"/>
        </w:numPr>
        <w:rPr>
          <w:lang w:val="en-US"/>
        </w:rPr>
      </w:pPr>
      <w:r w:rsidRPr="00EF10FA">
        <w:rPr>
          <w:lang w:val="en-US"/>
        </w:rPr>
        <w:t>What is the difference between supervised learning, unsupervised learning and reinforcement learning? Give a brief example for each.</w:t>
      </w:r>
    </w:p>
    <w:p w14:paraId="7B2EE8AC" w14:textId="7C13D6D3" w:rsidR="000A459C" w:rsidRPr="00A25D8F" w:rsidRDefault="000A459C" w:rsidP="000A459C">
      <w:pPr>
        <w:pStyle w:val="whitespace-normal"/>
        <w:numPr>
          <w:ilvl w:val="0"/>
          <w:numId w:val="71"/>
        </w:numPr>
        <w:rPr>
          <w:lang w:val="en-US"/>
        </w:rPr>
      </w:pPr>
      <w:r w:rsidRPr="00EF10FA">
        <w:rPr>
          <w:lang w:val="en-US"/>
        </w:rPr>
        <w:t>What are AI hallucinations</w:t>
      </w:r>
      <w:r w:rsidR="6F0FCBB0" w:rsidRPr="0975DA97">
        <w:rPr>
          <w:lang w:val="en-US"/>
        </w:rPr>
        <w:t>,</w:t>
      </w:r>
      <w:r w:rsidRPr="00EF10FA">
        <w:rPr>
          <w:lang w:val="en-US"/>
        </w:rPr>
        <w:t xml:space="preserve"> and why do they occur? Name two strategies for recognizing hallucinations.</w:t>
      </w:r>
    </w:p>
    <w:p w14:paraId="51A11129" w14:textId="30A61E62" w:rsidR="000A459C" w:rsidRPr="00A25D8F" w:rsidRDefault="000A459C" w:rsidP="000A459C">
      <w:pPr>
        <w:pStyle w:val="whitespace-normal"/>
        <w:numPr>
          <w:ilvl w:val="0"/>
          <w:numId w:val="71"/>
        </w:numPr>
        <w:rPr>
          <w:lang w:val="en-US"/>
        </w:rPr>
      </w:pPr>
      <w:r w:rsidRPr="00EF10FA">
        <w:rPr>
          <w:lang w:val="en-US"/>
        </w:rPr>
        <w:t xml:space="preserve">Explain the </w:t>
      </w:r>
      <w:r w:rsidR="0D47FDE9" w:rsidRPr="0975DA97">
        <w:rPr>
          <w:lang w:val="en-US"/>
        </w:rPr>
        <w:t>‘</w:t>
      </w:r>
      <w:r w:rsidRPr="00EF10FA">
        <w:rPr>
          <w:lang w:val="en-US"/>
        </w:rPr>
        <w:t xml:space="preserve">black </w:t>
      </w:r>
      <w:r w:rsidRPr="0975DA97">
        <w:rPr>
          <w:lang w:val="en-US"/>
        </w:rPr>
        <w:t>box</w:t>
      </w:r>
      <w:r w:rsidR="3F0B7B2C" w:rsidRPr="0975DA97">
        <w:rPr>
          <w:lang w:val="en-US"/>
        </w:rPr>
        <w:t>’</w:t>
      </w:r>
      <w:r w:rsidRPr="00EF10FA">
        <w:rPr>
          <w:lang w:val="en-US"/>
        </w:rPr>
        <w:t xml:space="preserve"> </w:t>
      </w:r>
      <w:r w:rsidR="3B347ED8" w:rsidRPr="00EF10FA">
        <w:rPr>
          <w:lang w:val="en-US"/>
        </w:rPr>
        <w:t>problem</w:t>
      </w:r>
      <w:r w:rsidRPr="00EF10FA">
        <w:rPr>
          <w:lang w:val="en-US"/>
        </w:rPr>
        <w:t xml:space="preserve"> of AI and why it raises ethical questions.</w:t>
      </w:r>
    </w:p>
    <w:p w14:paraId="2B1C2358" w14:textId="77777777" w:rsidR="000A459C" w:rsidRPr="00A25D8F" w:rsidRDefault="000A459C" w:rsidP="00FA77AD">
      <w:pPr>
        <w:pStyle w:val="Heading3"/>
        <w:rPr>
          <w:lang w:val="en-US"/>
        </w:rPr>
      </w:pPr>
      <w:r w:rsidRPr="00EF10FA">
        <w:rPr>
          <w:lang w:val="en-US"/>
        </w:rPr>
        <w:t>Reflection Questions</w:t>
      </w:r>
    </w:p>
    <w:p w14:paraId="7184AB73" w14:textId="43C47697" w:rsidR="000A459C" w:rsidRPr="00A25D8F" w:rsidRDefault="000A459C" w:rsidP="000A459C">
      <w:pPr>
        <w:pStyle w:val="whitespace-normal"/>
        <w:numPr>
          <w:ilvl w:val="0"/>
          <w:numId w:val="72"/>
        </w:numPr>
        <w:rPr>
          <w:lang w:val="en-US"/>
        </w:rPr>
      </w:pPr>
      <w:r w:rsidRPr="00EF10FA">
        <w:rPr>
          <w:lang w:val="en-US"/>
        </w:rPr>
        <w:t>Chapter 4 describes how bias in AI systems arises from skewed data sets. Think of a concrete example from your field of study where this might be problematic. As a future professional, how would you deal with this?</w:t>
      </w:r>
    </w:p>
    <w:p w14:paraId="09B25BBC" w14:textId="47B9C098" w:rsidR="000A459C" w:rsidRPr="00A25D8F" w:rsidRDefault="6689A299" w:rsidP="000A459C">
      <w:pPr>
        <w:pStyle w:val="whitespace-normal"/>
        <w:numPr>
          <w:ilvl w:val="0"/>
          <w:numId w:val="72"/>
        </w:numPr>
        <w:rPr>
          <w:lang w:val="en-US"/>
        </w:rPr>
      </w:pPr>
      <w:r w:rsidRPr="00EF10FA">
        <w:rPr>
          <w:lang w:val="en-US"/>
        </w:rPr>
        <w:t xml:space="preserve">This chapter </w:t>
      </w:r>
      <w:r w:rsidR="000A459C" w:rsidRPr="00EF10FA">
        <w:rPr>
          <w:lang w:val="en-US"/>
        </w:rPr>
        <w:t>compares using AI to driving a car without understanding how the engine works. To what extent do you think users of AI systems should understand the underlying technology? What are the advantages and disadvantages of more technical knowledge for ordinary users?</w:t>
      </w:r>
    </w:p>
    <w:p w14:paraId="155742CB" w14:textId="5BAA73CC" w:rsidR="46DC1C68" w:rsidRPr="00A25D8F" w:rsidRDefault="46DC1C68" w:rsidP="50BBBB9E">
      <w:pPr>
        <w:pStyle w:val="whitespace-normal"/>
        <w:numPr>
          <w:ilvl w:val="0"/>
          <w:numId w:val="72"/>
        </w:numPr>
        <w:rPr>
          <w:lang w:val="en-US"/>
        </w:rPr>
      </w:pPr>
      <w:r w:rsidRPr="00EF10FA">
        <w:rPr>
          <w:lang w:val="en-US"/>
        </w:rPr>
        <w:t xml:space="preserve">With AI use, some words suddenly become a lot more common. For example, in English, one notices that the word </w:t>
      </w:r>
      <w:r w:rsidR="6FBC504D" w:rsidRPr="0975DA97">
        <w:rPr>
          <w:lang w:val="en-US"/>
        </w:rPr>
        <w:t>‘</w:t>
      </w:r>
      <w:r w:rsidRPr="0975DA97">
        <w:rPr>
          <w:lang w:val="en-US"/>
        </w:rPr>
        <w:t>delve</w:t>
      </w:r>
      <w:r w:rsidR="54DC4402" w:rsidRPr="0975DA97">
        <w:rPr>
          <w:lang w:val="en-US"/>
        </w:rPr>
        <w:t>’</w:t>
      </w:r>
      <w:r w:rsidRPr="00EF10FA">
        <w:rPr>
          <w:lang w:val="en-US"/>
        </w:rPr>
        <w:t xml:space="preserve"> suddenly appears much more often in texts. Some people think this </w:t>
      </w:r>
      <w:r w:rsidR="6996E957" w:rsidRPr="00EF10FA">
        <w:rPr>
          <w:lang w:val="en-US"/>
        </w:rPr>
        <w:t xml:space="preserve">might be because </w:t>
      </w:r>
      <w:r w:rsidRPr="00EF10FA">
        <w:rPr>
          <w:lang w:val="en-US"/>
        </w:rPr>
        <w:t xml:space="preserve">certain LLMs </w:t>
      </w:r>
      <w:r w:rsidR="118B0A9C" w:rsidRPr="00EF10FA">
        <w:rPr>
          <w:lang w:val="en-US"/>
        </w:rPr>
        <w:t xml:space="preserve">are trained primarily by people from certain areas. </w:t>
      </w:r>
      <w:hyperlink r:id="rId63">
        <w:r w:rsidR="118B0A9C" w:rsidRPr="00EF10FA">
          <w:rPr>
            <w:rStyle w:val="Hyperlink"/>
            <w:lang w:val="en-US"/>
          </w:rPr>
          <w:t xml:space="preserve">For example, the word 'delve' </w:t>
        </w:r>
        <w:r w:rsidR="3484E5F7" w:rsidRPr="0975DA97">
          <w:rPr>
            <w:rStyle w:val="Hyperlink"/>
            <w:lang w:val="en-US"/>
          </w:rPr>
          <w:t>is estimated to</w:t>
        </w:r>
        <w:r w:rsidR="118B0A9C" w:rsidRPr="00EF10FA">
          <w:rPr>
            <w:rStyle w:val="Hyperlink"/>
            <w:lang w:val="en-US"/>
          </w:rPr>
          <w:t xml:space="preserve"> be more common in Kenya, where many LLMs are trained</w:t>
        </w:r>
      </w:hyperlink>
      <w:r w:rsidR="118B0A9C" w:rsidRPr="00EF10FA">
        <w:rPr>
          <w:lang w:val="en-US"/>
        </w:rPr>
        <w:t>. What do you think?</w:t>
      </w:r>
      <w:r w:rsidR="25484506" w:rsidRPr="00EF10FA">
        <w:rPr>
          <w:lang w:val="en-US"/>
        </w:rPr>
        <w:t xml:space="preserve"> Please argue your answer. </w:t>
      </w:r>
    </w:p>
    <w:p w14:paraId="1A75DFA4" w14:textId="77777777" w:rsidR="000A459C" w:rsidRPr="00A25D8F" w:rsidRDefault="000A459C" w:rsidP="00FA77AD">
      <w:pPr>
        <w:pStyle w:val="Heading3"/>
        <w:rPr>
          <w:lang w:val="en-US"/>
        </w:rPr>
      </w:pPr>
      <w:r w:rsidRPr="00EF10FA">
        <w:rPr>
          <w:lang w:val="en-US"/>
        </w:rPr>
        <w:t>Answer suggestions</w:t>
      </w:r>
    </w:p>
    <w:p w14:paraId="37114DBA" w14:textId="775C81C4" w:rsidR="000A459C" w:rsidRPr="00A25D8F" w:rsidRDefault="000A459C" w:rsidP="000A459C">
      <w:pPr>
        <w:pStyle w:val="whitespace-normal"/>
        <w:numPr>
          <w:ilvl w:val="0"/>
          <w:numId w:val="73"/>
        </w:numPr>
        <w:rPr>
          <w:lang w:val="en-US"/>
        </w:rPr>
      </w:pPr>
      <w:r w:rsidRPr="00EF10FA">
        <w:rPr>
          <w:lang w:val="en-US"/>
        </w:rPr>
        <w:t xml:space="preserve">Supervised learning uses </w:t>
      </w:r>
      <w:r w:rsidRPr="0975DA97">
        <w:rPr>
          <w:lang w:val="en-US"/>
        </w:rPr>
        <w:t>labe</w:t>
      </w:r>
      <w:r w:rsidR="02CF02ED" w:rsidRPr="0975DA97">
        <w:rPr>
          <w:lang w:val="en-US"/>
        </w:rPr>
        <w:t>l</w:t>
      </w:r>
      <w:r w:rsidRPr="0975DA97">
        <w:rPr>
          <w:lang w:val="en-US"/>
        </w:rPr>
        <w:t>ed</w:t>
      </w:r>
      <w:r w:rsidRPr="00EF10FA">
        <w:rPr>
          <w:lang w:val="en-US"/>
        </w:rPr>
        <w:t xml:space="preserve"> examples to learn patterns (e.g., </w:t>
      </w:r>
      <w:r w:rsidRPr="0975DA97">
        <w:rPr>
          <w:lang w:val="en-US"/>
        </w:rPr>
        <w:t>labe</w:t>
      </w:r>
      <w:r w:rsidR="39C495F5" w:rsidRPr="0975DA97">
        <w:rPr>
          <w:lang w:val="en-US"/>
        </w:rPr>
        <w:t>l</w:t>
      </w:r>
      <w:r w:rsidRPr="0975DA97">
        <w:rPr>
          <w:lang w:val="en-US"/>
        </w:rPr>
        <w:t>ing</w:t>
      </w:r>
      <w:r w:rsidRPr="00EF10FA">
        <w:rPr>
          <w:lang w:val="en-US"/>
        </w:rPr>
        <w:t xml:space="preserve"> emails as spam or not spam). Unsupervised learning </w:t>
      </w:r>
      <w:r w:rsidR="35DC0E5F" w:rsidRPr="0975DA97">
        <w:rPr>
          <w:lang w:val="en-US"/>
        </w:rPr>
        <w:t>seeks</w:t>
      </w:r>
      <w:r w:rsidRPr="00EF10FA">
        <w:rPr>
          <w:lang w:val="en-US"/>
        </w:rPr>
        <w:t xml:space="preserve"> patterns without labels (for example, grouping customers based on buying </w:t>
      </w:r>
      <w:proofErr w:type="spellStart"/>
      <w:r w:rsidR="62ED76AF" w:rsidRPr="0975DA97">
        <w:rPr>
          <w:lang w:val="en-US"/>
        </w:rPr>
        <w:t>behaviour</w:t>
      </w:r>
      <w:proofErr w:type="spellEnd"/>
      <w:r w:rsidRPr="0975DA97">
        <w:rPr>
          <w:lang w:val="en-US"/>
        </w:rPr>
        <w:t>).</w:t>
      </w:r>
      <w:r w:rsidRPr="00EF10FA">
        <w:rPr>
          <w:lang w:val="en-US"/>
        </w:rPr>
        <w:t xml:space="preserve"> Reinforcement learning learns through reward and punishment (e.g., teaching a robot to walk through positive feedback for good steps).</w:t>
      </w:r>
    </w:p>
    <w:p w14:paraId="2DDFA66C" w14:textId="77777777" w:rsidR="000A459C" w:rsidRPr="00A25D8F" w:rsidRDefault="000A459C" w:rsidP="000A459C">
      <w:pPr>
        <w:pStyle w:val="whitespace-normal"/>
        <w:numPr>
          <w:ilvl w:val="0"/>
          <w:numId w:val="73"/>
        </w:numPr>
        <w:rPr>
          <w:lang w:val="en-US"/>
        </w:rPr>
      </w:pPr>
      <w:r w:rsidRPr="00EF10FA">
        <w:rPr>
          <w:lang w:val="en-US"/>
        </w:rPr>
        <w:t xml:space="preserve">AI hallucinations are </w:t>
      </w:r>
      <w:proofErr w:type="gramStart"/>
      <w:r w:rsidRPr="00EF10FA">
        <w:rPr>
          <w:lang w:val="en-US"/>
        </w:rPr>
        <w:t>convincing-sounding</w:t>
      </w:r>
      <w:proofErr w:type="gramEnd"/>
      <w:r w:rsidRPr="00EF10FA">
        <w:rPr>
          <w:lang w:val="en-US"/>
        </w:rPr>
        <w:t xml:space="preserve"> but factually incorrect answers that AI generates. They occur because AI statistically predicts what is likely to follow, without real knowledge of facts. You can spot them by checking sources, asking for substantiation, using lower temperature settings, and deploying fact-checking tools.</w:t>
      </w:r>
    </w:p>
    <w:p w14:paraId="78004C81" w14:textId="77777777" w:rsidR="000A459C" w:rsidRPr="00A25D8F" w:rsidRDefault="000A459C" w:rsidP="000A459C">
      <w:pPr>
        <w:pStyle w:val="whitespace-normal"/>
        <w:numPr>
          <w:ilvl w:val="0"/>
          <w:numId w:val="73"/>
        </w:numPr>
        <w:rPr>
          <w:lang w:val="en-US"/>
        </w:rPr>
      </w:pPr>
      <w:r w:rsidRPr="00EF10FA">
        <w:rPr>
          <w:lang w:val="en-US"/>
        </w:rPr>
        <w:t>The black box problem means we cannot explain how AI arrives at specific decisions, even if the results are accurate. This raises ethical questions about responsibility, transparency and accountability, especially in sensitive areas such as healthcare or justice where explainability is crucial.</w:t>
      </w:r>
    </w:p>
    <w:p w14:paraId="3E83F7CF" w14:textId="3D6FC191" w:rsidR="000A459C" w:rsidRPr="00A25D8F" w:rsidRDefault="6B091F41" w:rsidP="000A459C">
      <w:pPr>
        <w:pStyle w:val="whitespace-normal"/>
        <w:numPr>
          <w:ilvl w:val="0"/>
          <w:numId w:val="73"/>
        </w:numPr>
        <w:rPr>
          <w:lang w:val="en-US"/>
        </w:rPr>
      </w:pPr>
      <w:r w:rsidRPr="0975DA97">
        <w:rPr>
          <w:lang w:val="en-US"/>
        </w:rPr>
        <w:t>Reflect for yourself</w:t>
      </w:r>
      <w:r w:rsidR="000A459C" w:rsidRPr="0975DA97">
        <w:rPr>
          <w:lang w:val="en-US"/>
        </w:rPr>
        <w:t>. Consider</w:t>
      </w:r>
      <w:r w:rsidR="000A459C" w:rsidRPr="00EF10FA">
        <w:rPr>
          <w:lang w:val="en-US"/>
        </w:rPr>
        <w:t xml:space="preserve"> medical diagnoses that may contain biases about certain patient groups, or HR systems that discriminate in job applications. As a professional, you can be aware of these risks, demand diverse data sets, conduct regular audits and always maintain human control in important decisions.</w:t>
      </w:r>
    </w:p>
    <w:p w14:paraId="67C69F48" w14:textId="77777777" w:rsidR="000A459C" w:rsidRPr="00A25D8F" w:rsidRDefault="000A459C" w:rsidP="000A459C">
      <w:pPr>
        <w:pStyle w:val="whitespace-normal"/>
        <w:numPr>
          <w:ilvl w:val="0"/>
          <w:numId w:val="73"/>
        </w:numPr>
        <w:rPr>
          <w:lang w:val="en-US"/>
        </w:rPr>
      </w:pPr>
      <w:r w:rsidRPr="00EF10FA">
        <w:rPr>
          <w:lang w:val="en-US"/>
        </w:rPr>
        <w:t xml:space="preserve">Own opinion desired. Arguments for more knowledge: better critical use, more trust, better quality control. Arguments </w:t>
      </w:r>
      <w:proofErr w:type="gramStart"/>
      <w:r w:rsidRPr="00EF10FA">
        <w:rPr>
          <w:lang w:val="en-US"/>
        </w:rPr>
        <w:t>against:</w:t>
      </w:r>
      <w:proofErr w:type="gramEnd"/>
      <w:r w:rsidRPr="00EF10FA">
        <w:rPr>
          <w:lang w:val="en-US"/>
        </w:rPr>
        <w:t xml:space="preserve"> technical complexity is not accessible to </w:t>
      </w:r>
      <w:proofErr w:type="gramStart"/>
      <w:r w:rsidRPr="00EF10FA">
        <w:rPr>
          <w:lang w:val="en-US"/>
        </w:rPr>
        <w:t>everyone ,</w:t>
      </w:r>
      <w:proofErr w:type="gramEnd"/>
      <w:r w:rsidRPr="00EF10FA">
        <w:rPr>
          <w:lang w:val="en-US"/>
        </w:rPr>
        <w:t xml:space="preserve"> focus should be on practical use. A middle ground could be basic understanding of capabilities and limitations without in-depth technical details.</w:t>
      </w:r>
    </w:p>
    <w:p w14:paraId="49D97A40" w14:textId="77777777" w:rsidR="000A459C" w:rsidRPr="00A25D8F" w:rsidRDefault="000A459C" w:rsidP="000A459C">
      <w:pPr>
        <w:rPr>
          <w:lang w:val="en-US"/>
        </w:rPr>
      </w:pPr>
    </w:p>
    <w:p w14:paraId="3733D513" w14:textId="77777777" w:rsidR="000A459C" w:rsidRPr="00A25D8F" w:rsidRDefault="000A459C" w:rsidP="000A459C">
      <w:pPr>
        <w:rPr>
          <w:lang w:val="en-US"/>
        </w:rPr>
      </w:pPr>
    </w:p>
    <w:p w14:paraId="5A81FBFD" w14:textId="77777777" w:rsidR="000A459C" w:rsidRPr="00A25D8F" w:rsidRDefault="000A459C" w:rsidP="000A459C">
      <w:pPr>
        <w:pStyle w:val="Bibliography"/>
        <w:rPr>
          <w:lang w:val="en-US"/>
        </w:rPr>
      </w:pPr>
    </w:p>
    <w:p w14:paraId="47ACFAB1" w14:textId="77777777" w:rsidR="000A459C" w:rsidRPr="00A25D8F" w:rsidRDefault="000A459C" w:rsidP="000A459C">
      <w:pPr>
        <w:rPr>
          <w:lang w:val="en-US"/>
        </w:rPr>
      </w:pPr>
      <w:r w:rsidRPr="00EF10FA">
        <w:rPr>
          <w:lang w:val="en-US"/>
        </w:rPr>
        <w:br w:type="page"/>
      </w:r>
    </w:p>
    <w:p w14:paraId="521A33B6" w14:textId="77777777" w:rsidR="000A459C" w:rsidRPr="00A25D8F" w:rsidRDefault="000A459C" w:rsidP="00435754">
      <w:pPr>
        <w:pStyle w:val="Heading1"/>
        <w:rPr>
          <w:lang w:val="en-US"/>
        </w:rPr>
      </w:pPr>
      <w:bookmarkStart w:id="413" w:name="_Ref199010594"/>
      <w:bookmarkStart w:id="414" w:name="_Ref199010802"/>
      <w:bookmarkStart w:id="415" w:name="_Toc208677704"/>
      <w:r w:rsidRPr="00EF10FA">
        <w:rPr>
          <w:lang w:val="en-US"/>
        </w:rPr>
        <w:lastRenderedPageBreak/>
        <w:t>Chat software: what's under the hood of your chat environment?</w:t>
      </w:r>
      <w:bookmarkEnd w:id="413"/>
      <w:bookmarkEnd w:id="414"/>
      <w:bookmarkEnd w:id="415"/>
    </w:p>
    <w:p w14:paraId="523EBE09" w14:textId="77777777" w:rsidR="000A459C" w:rsidRPr="00A25D8F" w:rsidRDefault="000A459C" w:rsidP="00FB098A">
      <w:pPr>
        <w:pStyle w:val="Steljevoor"/>
        <w:rPr>
          <w:lang w:val="en-US"/>
        </w:rPr>
      </w:pPr>
      <w:r w:rsidRPr="00EF10FA">
        <w:rPr>
          <w:lang w:val="en-US"/>
        </w:rPr>
        <w:t xml:space="preserve">Imagine ... </w:t>
      </w:r>
    </w:p>
    <w:p w14:paraId="4C0D2ED8" w14:textId="5CB878BF" w:rsidR="000A459C" w:rsidRPr="00A25D8F" w:rsidRDefault="000A459C" w:rsidP="000A459C">
      <w:pPr>
        <w:rPr>
          <w:lang w:val="en-US"/>
        </w:rPr>
      </w:pPr>
      <w:r w:rsidRPr="0975DA97">
        <w:rPr>
          <w:lang w:val="en-US"/>
        </w:rPr>
        <w:t>You</w:t>
      </w:r>
      <w:r w:rsidR="2A568A63" w:rsidRPr="0975DA97">
        <w:rPr>
          <w:lang w:val="en-US"/>
        </w:rPr>
        <w:t>’re</w:t>
      </w:r>
      <w:r w:rsidRPr="0975DA97">
        <w:rPr>
          <w:lang w:val="en-US"/>
        </w:rPr>
        <w:t xml:space="preserve"> </w:t>
      </w:r>
      <w:r w:rsidR="00DB42F0" w:rsidRPr="0975DA97">
        <w:rPr>
          <w:lang w:val="en-US"/>
        </w:rPr>
        <w:t>scroll</w:t>
      </w:r>
      <w:r w:rsidR="76A3A99F" w:rsidRPr="0975DA97">
        <w:rPr>
          <w:lang w:val="en-US"/>
        </w:rPr>
        <w:t>ing</w:t>
      </w:r>
      <w:r w:rsidR="00DB42F0" w:rsidRPr="00EF10FA">
        <w:rPr>
          <w:lang w:val="en-US"/>
        </w:rPr>
        <w:t xml:space="preserve"> through </w:t>
      </w:r>
      <w:r w:rsidRPr="00EF10FA">
        <w:rPr>
          <w:lang w:val="en-US"/>
        </w:rPr>
        <w:t>Copilot's answer to a research question you had posed. You think to yourself</w:t>
      </w:r>
      <w:r w:rsidR="73FC2395" w:rsidRPr="0975DA97">
        <w:rPr>
          <w:lang w:val="en-US"/>
        </w:rPr>
        <w:t>:</w:t>
      </w:r>
      <w:r w:rsidRPr="00EF10FA">
        <w:rPr>
          <w:lang w:val="en-US"/>
        </w:rPr>
        <w:t xml:space="preserve"> "Theoretically I understand how these systems work, something about neural networks, but practically</w:t>
      </w:r>
      <w:r w:rsidR="799A58CD" w:rsidRPr="0975DA97">
        <w:rPr>
          <w:lang w:val="en-US"/>
        </w:rPr>
        <w:t>,</w:t>
      </w:r>
      <w:r w:rsidRPr="00EF10FA">
        <w:rPr>
          <w:lang w:val="en-US"/>
        </w:rPr>
        <w:t xml:space="preserve"> what happens to my input? I type questions, but where does that question </w:t>
      </w:r>
      <w:proofErr w:type="gramStart"/>
      <w:r w:rsidR="458C4D1C" w:rsidRPr="00EF10FA">
        <w:rPr>
          <w:lang w:val="en-US"/>
        </w:rPr>
        <w:t xml:space="preserve">actually </w:t>
      </w:r>
      <w:r w:rsidRPr="00EF10FA">
        <w:rPr>
          <w:lang w:val="en-US"/>
        </w:rPr>
        <w:t>end</w:t>
      </w:r>
      <w:proofErr w:type="gramEnd"/>
      <w:r w:rsidRPr="00EF10FA">
        <w:rPr>
          <w:lang w:val="en-US"/>
        </w:rPr>
        <w:t xml:space="preserve"> up?" And you remember your </w:t>
      </w:r>
      <w:r w:rsidR="75066B6F" w:rsidRPr="00EF10FA">
        <w:rPr>
          <w:lang w:val="en-US"/>
        </w:rPr>
        <w:t>professor'</w:t>
      </w:r>
      <w:r w:rsidRPr="00EF10FA">
        <w:rPr>
          <w:lang w:val="en-US"/>
        </w:rPr>
        <w:t>s warnings</w:t>
      </w:r>
      <w:r w:rsidR="346722E4" w:rsidRPr="0975DA97">
        <w:rPr>
          <w:lang w:val="en-US"/>
        </w:rPr>
        <w:t>:</w:t>
      </w:r>
      <w:r w:rsidRPr="00EF10FA">
        <w:rPr>
          <w:lang w:val="en-US"/>
        </w:rPr>
        <w:t xml:space="preserve"> "Never share sensitive data through these systems." </w:t>
      </w:r>
      <w:r w:rsidR="1BA9F0AB" w:rsidRPr="00EF10FA">
        <w:rPr>
          <w:lang w:val="en-US"/>
        </w:rPr>
        <w:t xml:space="preserve">Could your information be stolen? Resold, and is that always the case? </w:t>
      </w:r>
      <w:r w:rsidR="48FB27B8" w:rsidRPr="00EF10FA">
        <w:rPr>
          <w:rFonts w:ascii="Aptos" w:eastAsia="Aptos" w:hAnsi="Aptos" w:cs="Aptos"/>
          <w:lang w:val="en-US"/>
        </w:rPr>
        <w:t xml:space="preserve">Time to </w:t>
      </w:r>
      <w:r w:rsidR="73FE538F" w:rsidRPr="0975DA97">
        <w:rPr>
          <w:rFonts w:ascii="Aptos" w:eastAsia="Aptos" w:hAnsi="Aptos" w:cs="Aptos"/>
          <w:lang w:val="en-US"/>
        </w:rPr>
        <w:t>have</w:t>
      </w:r>
      <w:r w:rsidR="48FB27B8" w:rsidRPr="00EF10FA">
        <w:rPr>
          <w:rFonts w:ascii="Aptos" w:eastAsia="Aptos" w:hAnsi="Aptos" w:cs="Aptos"/>
          <w:lang w:val="en-US"/>
        </w:rPr>
        <w:t xml:space="preserve"> a look at how these systems work in practice and what that means for </w:t>
      </w:r>
      <w:r w:rsidR="48FB27B8" w:rsidRPr="0975DA97">
        <w:rPr>
          <w:rFonts w:ascii="Aptos" w:eastAsia="Aptos" w:hAnsi="Aptos" w:cs="Aptos"/>
          <w:lang w:val="en-US"/>
        </w:rPr>
        <w:t>you</w:t>
      </w:r>
      <w:r w:rsidR="48FB27B8" w:rsidRPr="00EF10FA">
        <w:rPr>
          <w:rFonts w:ascii="Aptos" w:eastAsia="Aptos" w:hAnsi="Aptos" w:cs="Aptos"/>
          <w:lang w:val="en-US"/>
        </w:rPr>
        <w:t>.</w:t>
      </w:r>
    </w:p>
    <w:p w14:paraId="30CAEA90" w14:textId="77777777" w:rsidR="000A459C" w:rsidRPr="00A25D8F" w:rsidRDefault="000A459C" w:rsidP="00435754">
      <w:pPr>
        <w:pStyle w:val="Heading2"/>
        <w:rPr>
          <w:lang w:val="en-US"/>
        </w:rPr>
      </w:pPr>
      <w:bookmarkStart w:id="416" w:name="_Toc199509627"/>
      <w:bookmarkStart w:id="417" w:name="_Toc199514126"/>
      <w:bookmarkStart w:id="418" w:name="_Toc199586410"/>
      <w:bookmarkStart w:id="419" w:name="_Toc199590184"/>
      <w:bookmarkStart w:id="420" w:name="_Toc199509628"/>
      <w:bookmarkStart w:id="421" w:name="_Toc199514127"/>
      <w:bookmarkStart w:id="422" w:name="_Toc199586411"/>
      <w:bookmarkStart w:id="423" w:name="_Toc199590185"/>
      <w:bookmarkStart w:id="424" w:name="_Toc208677705"/>
      <w:bookmarkEnd w:id="416"/>
      <w:bookmarkEnd w:id="417"/>
      <w:bookmarkEnd w:id="418"/>
      <w:bookmarkEnd w:id="419"/>
      <w:bookmarkEnd w:id="420"/>
      <w:bookmarkEnd w:id="421"/>
      <w:bookmarkEnd w:id="422"/>
      <w:bookmarkEnd w:id="423"/>
      <w:r w:rsidRPr="00EF10FA">
        <w:rPr>
          <w:lang w:val="en-US"/>
        </w:rPr>
        <w:t>Infrastructure</w:t>
      </w:r>
      <w:bookmarkEnd w:id="424"/>
    </w:p>
    <w:p w14:paraId="739564D6" w14:textId="2AFBE099" w:rsidR="000A459C" w:rsidRPr="00A25D8F" w:rsidRDefault="000A459C" w:rsidP="000A459C">
      <w:pPr>
        <w:rPr>
          <w:lang w:val="en-US"/>
        </w:rPr>
      </w:pPr>
      <w:r w:rsidRPr="00EF10FA">
        <w:rPr>
          <w:lang w:val="en-US"/>
        </w:rPr>
        <w:t>Generally, you communicate via a chat interface with AI systems that incorporate Large Language Models (</w:t>
      </w:r>
      <w:r w:rsidR="00F05EE6" w:rsidRPr="00EF10FA">
        <w:rPr>
          <w:lang w:val="en-US"/>
        </w:rPr>
        <w:t>LLMs</w:t>
      </w:r>
      <w:r w:rsidRPr="00EF10FA">
        <w:rPr>
          <w:lang w:val="en-US"/>
        </w:rPr>
        <w:t xml:space="preserve">). This technology seems simple </w:t>
      </w:r>
      <w:r w:rsidR="00A14D2D">
        <w:rPr>
          <w:lang w:val="en-US"/>
        </w:rPr>
        <w:t>-</w:t>
      </w:r>
      <w:r w:rsidRPr="00EF10FA">
        <w:rPr>
          <w:lang w:val="en-US"/>
        </w:rPr>
        <w:t xml:space="preserve"> you type a question and get an answer </w:t>
      </w:r>
      <w:r w:rsidR="00A14D2D">
        <w:rPr>
          <w:lang w:val="en-US"/>
        </w:rPr>
        <w:t>-</w:t>
      </w:r>
      <w:r w:rsidRPr="00EF10FA">
        <w:rPr>
          <w:lang w:val="en-US"/>
        </w:rPr>
        <w:t xml:space="preserve"> but behind the scenes</w:t>
      </w:r>
      <w:r w:rsidR="225A78B8" w:rsidRPr="0975DA97">
        <w:rPr>
          <w:lang w:val="en-US"/>
        </w:rPr>
        <w:t>,</w:t>
      </w:r>
      <w:r w:rsidRPr="00EF10FA">
        <w:rPr>
          <w:lang w:val="en-US"/>
        </w:rPr>
        <w:t xml:space="preserve"> a complex technical infrastructure is required. Many people think they are talking directly to an LLM and that their data is only processed by the model and then the model learns by itself. </w:t>
      </w:r>
      <w:proofErr w:type="gramStart"/>
      <w:r w:rsidRPr="00EF10FA">
        <w:rPr>
          <w:lang w:val="en-US"/>
        </w:rPr>
        <w:t>In reality, all</w:t>
      </w:r>
      <w:proofErr w:type="gramEnd"/>
      <w:r w:rsidRPr="00EF10FA">
        <w:rPr>
          <w:lang w:val="en-US"/>
        </w:rPr>
        <w:t xml:space="preserve"> communication goes through the chat interface, which is managed by another party. This creates misunderstandings, for example about:</w:t>
      </w:r>
    </w:p>
    <w:p w14:paraId="454A4D5E" w14:textId="18EA8043" w:rsidR="000A459C" w:rsidRPr="00A25D8F" w:rsidRDefault="7C12C3A6" w:rsidP="000A459C">
      <w:pPr>
        <w:pStyle w:val="ListParagraph"/>
        <w:numPr>
          <w:ilvl w:val="0"/>
          <w:numId w:val="32"/>
        </w:numPr>
        <w:rPr>
          <w:lang w:val="en-US"/>
        </w:rPr>
      </w:pPr>
      <w:r w:rsidRPr="0975DA97">
        <w:rPr>
          <w:lang w:val="en-US"/>
        </w:rPr>
        <w:t>W</w:t>
      </w:r>
      <w:r w:rsidR="000A459C" w:rsidRPr="0975DA97">
        <w:rPr>
          <w:lang w:val="en-US"/>
        </w:rPr>
        <w:t>ho</w:t>
      </w:r>
      <w:r w:rsidR="000A459C" w:rsidRPr="00EF10FA">
        <w:rPr>
          <w:lang w:val="en-US"/>
        </w:rPr>
        <w:t xml:space="preserve"> has access to your </w:t>
      </w:r>
      <w:proofErr w:type="gramStart"/>
      <w:r w:rsidR="000A459C" w:rsidRPr="00EF10FA">
        <w:rPr>
          <w:lang w:val="en-US"/>
        </w:rPr>
        <w:t>data;</w:t>
      </w:r>
      <w:proofErr w:type="gramEnd"/>
    </w:p>
    <w:p w14:paraId="4E86F114" w14:textId="77777777" w:rsidR="000A459C" w:rsidRPr="00A25D8F" w:rsidRDefault="000A459C" w:rsidP="000A459C">
      <w:pPr>
        <w:pStyle w:val="ListParagraph"/>
        <w:numPr>
          <w:ilvl w:val="0"/>
          <w:numId w:val="32"/>
        </w:numPr>
        <w:rPr>
          <w:lang w:val="en-US"/>
        </w:rPr>
      </w:pPr>
      <w:r w:rsidRPr="00EF10FA">
        <w:rPr>
          <w:lang w:val="en-US"/>
        </w:rPr>
        <w:t xml:space="preserve">Whether your data is used for model </w:t>
      </w:r>
      <w:proofErr w:type="gramStart"/>
      <w:r w:rsidRPr="00EF10FA">
        <w:rPr>
          <w:lang w:val="en-US"/>
        </w:rPr>
        <w:t>training;</w:t>
      </w:r>
      <w:proofErr w:type="gramEnd"/>
    </w:p>
    <w:p w14:paraId="29DB759E" w14:textId="7BA47906" w:rsidR="000A459C" w:rsidRPr="00A25D8F" w:rsidRDefault="3D2F5B65" w:rsidP="000A459C">
      <w:pPr>
        <w:pStyle w:val="ListParagraph"/>
        <w:numPr>
          <w:ilvl w:val="0"/>
          <w:numId w:val="32"/>
        </w:numPr>
        <w:rPr>
          <w:lang w:val="en-US"/>
        </w:rPr>
      </w:pPr>
      <w:r w:rsidRPr="0975DA97">
        <w:rPr>
          <w:lang w:val="en-US"/>
        </w:rPr>
        <w:t>W</w:t>
      </w:r>
      <w:r w:rsidR="000A459C" w:rsidRPr="0975DA97">
        <w:rPr>
          <w:lang w:val="en-US"/>
        </w:rPr>
        <w:t>here</w:t>
      </w:r>
      <w:r w:rsidR="000A459C" w:rsidRPr="00EF10FA">
        <w:rPr>
          <w:lang w:val="en-US"/>
        </w:rPr>
        <w:t xml:space="preserve"> your data is stored and for how long.</w:t>
      </w:r>
    </w:p>
    <w:p w14:paraId="633BF0B5" w14:textId="77777777" w:rsidR="000A459C" w:rsidRPr="00A25D8F" w:rsidRDefault="000A459C" w:rsidP="000A459C">
      <w:pPr>
        <w:rPr>
          <w:lang w:val="en-US"/>
        </w:rPr>
      </w:pPr>
      <w:proofErr w:type="gramStart"/>
      <w:r w:rsidRPr="00EF10FA">
        <w:rPr>
          <w:lang w:val="en-US"/>
        </w:rPr>
        <w:t>So</w:t>
      </w:r>
      <w:proofErr w:type="gramEnd"/>
      <w:r w:rsidRPr="00EF10FA">
        <w:rPr>
          <w:lang w:val="en-US"/>
        </w:rPr>
        <w:t xml:space="preserve"> it is essential to understand the difference between the LLM file (the model) and the chat interface provider (the middle layer).</w:t>
      </w:r>
    </w:p>
    <w:p w14:paraId="0D8E4672" w14:textId="77777777" w:rsidR="000A459C" w:rsidRPr="00A25D8F" w:rsidRDefault="000A459C" w:rsidP="00435754">
      <w:pPr>
        <w:pStyle w:val="Heading2"/>
        <w:rPr>
          <w:lang w:val="en-US"/>
        </w:rPr>
      </w:pPr>
      <w:bookmarkStart w:id="425" w:name="_Toc208677706"/>
      <w:r w:rsidRPr="00EF10FA">
        <w:rPr>
          <w:lang w:val="en-US"/>
        </w:rPr>
        <w:t>The LLM as a large file</w:t>
      </w:r>
      <w:bookmarkEnd w:id="425"/>
    </w:p>
    <w:p w14:paraId="26312C1A" w14:textId="4CF9DFDE" w:rsidR="000A459C" w:rsidRPr="00A25D8F" w:rsidRDefault="000A459C" w:rsidP="000A459C">
      <w:pPr>
        <w:rPr>
          <w:lang w:val="en-US"/>
        </w:rPr>
      </w:pPr>
      <w:r w:rsidRPr="00EF10FA">
        <w:rPr>
          <w:lang w:val="en-US"/>
        </w:rPr>
        <w:t xml:space="preserve">An LLM is one file that you could possibly put on your computer. The file contains billions of parameters trained on large amounts of data. This file contains no built-in chat functionality: it is a program that, at a given input (prompt), generates a single response based on </w:t>
      </w:r>
      <w:r w:rsidR="52E77DF3" w:rsidRPr="00EF10FA">
        <w:rPr>
          <w:lang w:val="en-US"/>
        </w:rPr>
        <w:t xml:space="preserve">the </w:t>
      </w:r>
      <w:r w:rsidR="4578FC3B" w:rsidRPr="00EF10FA">
        <w:rPr>
          <w:lang w:val="en-US"/>
        </w:rPr>
        <w:t>GPT</w:t>
      </w:r>
      <w:r w:rsidRPr="00EF10FA">
        <w:rPr>
          <w:lang w:val="en-US"/>
        </w:rPr>
        <w:t xml:space="preserve"> method (Generative Pretrained Transformer, see</w:t>
      </w:r>
      <w:r w:rsidR="00FF587D">
        <w:rPr>
          <w:lang w:val="en-US"/>
        </w:rPr>
        <w:t xml:space="preserve"> </w:t>
      </w:r>
      <w:r w:rsidR="00FF5FD4">
        <w:rPr>
          <w:lang w:val="en-US"/>
        </w:rPr>
        <w:fldChar w:fldCharType="begin"/>
      </w:r>
      <w:r w:rsidR="00FF5FD4">
        <w:rPr>
          <w:lang w:val="en-US"/>
        </w:rPr>
        <w:instrText xml:space="preserve"> REF _Ref208585288 \h </w:instrText>
      </w:r>
      <w:r w:rsidR="00FF5FD4">
        <w:rPr>
          <w:lang w:val="en-US"/>
        </w:rPr>
      </w:r>
      <w:r w:rsidR="00FF5FD4">
        <w:rPr>
          <w:lang w:val="en-US"/>
        </w:rPr>
        <w:fldChar w:fldCharType="separate"/>
      </w:r>
      <w:r w:rsidR="00FF5FD4" w:rsidRPr="00EF10FA">
        <w:rPr>
          <w:lang w:val="en-US"/>
        </w:rPr>
        <w:t xml:space="preserve">Box </w:t>
      </w:r>
      <w:r w:rsidR="00FF5FD4">
        <w:rPr>
          <w:noProof/>
          <w:lang w:val="en-US"/>
        </w:rPr>
        <w:t>1</w:t>
      </w:r>
      <w:r w:rsidR="00FF5FD4">
        <w:rPr>
          <w:lang w:val="en-US"/>
        </w:rPr>
        <w:t>.</w:t>
      </w:r>
      <w:r w:rsidR="00FF5FD4">
        <w:rPr>
          <w:noProof/>
          <w:lang w:val="en-US"/>
        </w:rPr>
        <w:t>1</w:t>
      </w:r>
      <w:r w:rsidR="00FF5FD4" w:rsidRPr="00EF10FA">
        <w:rPr>
          <w:lang w:val="en-US"/>
        </w:rPr>
        <w:t xml:space="preserve"> - What do we mean by 'GPT'</w:t>
      </w:r>
      <w:r w:rsidR="00FF5FD4">
        <w:rPr>
          <w:lang w:val="en-US"/>
        </w:rPr>
        <w:fldChar w:fldCharType="end"/>
      </w:r>
      <w:r w:rsidR="00FF5FD4">
        <w:rPr>
          <w:lang w:val="en-US"/>
        </w:rPr>
        <w:t xml:space="preserve">. </w:t>
      </w:r>
      <w:r w:rsidRPr="00EF10FA">
        <w:rPr>
          <w:lang w:val="en-US"/>
        </w:rPr>
        <w:t xml:space="preserve">The model itself does not remember anything about previous interactions; it is supposedly stateless. The file also has no knowledge of, say, the current date (and platforms provide additional techniques and functions to </w:t>
      </w:r>
      <w:r w:rsidR="00CC1704" w:rsidRPr="00EF10FA">
        <w:rPr>
          <w:lang w:val="en-US"/>
        </w:rPr>
        <w:t xml:space="preserve">do 'know' </w:t>
      </w:r>
      <w:r w:rsidRPr="00EF10FA">
        <w:rPr>
          <w:lang w:val="en-US"/>
        </w:rPr>
        <w:t>that current date or other sources).</w:t>
      </w:r>
    </w:p>
    <w:p w14:paraId="4775AD1F" w14:textId="6FE86D4B" w:rsidR="000A459C" w:rsidRPr="00A25D8F" w:rsidRDefault="009B5589" w:rsidP="009B5589">
      <w:pPr>
        <w:pStyle w:val="Boxheading"/>
        <w:rPr>
          <w:lang w:val="en-US"/>
        </w:rPr>
      </w:pPr>
      <w:bookmarkStart w:id="426" w:name="_Toc198722247"/>
      <w:bookmarkStart w:id="427" w:name="_Toc199585009"/>
      <w:bookmarkStart w:id="428" w:name="_Toc199525351"/>
      <w:bookmarkStart w:id="429" w:name="_Toc208671262"/>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5</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1</w:t>
      </w:r>
      <w:r w:rsidR="00E73285">
        <w:rPr>
          <w:lang w:val="en-US"/>
        </w:rPr>
        <w:fldChar w:fldCharType="end"/>
      </w:r>
      <w:r w:rsidR="000A459C" w:rsidRPr="00EF10FA">
        <w:rPr>
          <w:lang w:val="en-US"/>
        </w:rPr>
        <w:t xml:space="preserve"> </w:t>
      </w:r>
      <w:r w:rsidR="0086159A">
        <w:rPr>
          <w:lang w:val="en-US"/>
        </w:rPr>
        <w:t>-</w:t>
      </w:r>
      <w:r w:rsidR="000A459C" w:rsidRPr="00EF10FA">
        <w:rPr>
          <w:lang w:val="en-US"/>
        </w:rPr>
        <w:t xml:space="preserve"> LLM Models</w:t>
      </w:r>
      <w:bookmarkEnd w:id="426"/>
      <w:bookmarkEnd w:id="427"/>
      <w:bookmarkEnd w:id="428"/>
      <w:bookmarkEnd w:id="429"/>
    </w:p>
    <w:p w14:paraId="087F69A3" w14:textId="697CEB0D" w:rsidR="000A459C" w:rsidRPr="00A25D8F" w:rsidRDefault="000A459C" w:rsidP="00CB59C8">
      <w:pPr>
        <w:pStyle w:val="Boxtext"/>
        <w:rPr>
          <w:lang w:val="en-US"/>
        </w:rPr>
      </w:pPr>
      <w:r w:rsidRPr="00EF10FA">
        <w:rPr>
          <w:lang w:val="en-US"/>
        </w:rPr>
        <w:t>The number of LLM models you can use is growing rapidly. So fast that you can hardly keep up. Each model has its strengths, weaknesses</w:t>
      </w:r>
      <w:r w:rsidR="77832FD1" w:rsidRPr="0975DA97">
        <w:rPr>
          <w:lang w:val="en-US"/>
        </w:rPr>
        <w:t>,</w:t>
      </w:r>
      <w:r w:rsidRPr="00EF10FA">
        <w:rPr>
          <w:lang w:val="en-US"/>
        </w:rPr>
        <w:t xml:space="preserve"> and </w:t>
      </w:r>
      <w:proofErr w:type="spellStart"/>
      <w:r w:rsidR="75ABD376" w:rsidRPr="0975DA97">
        <w:rPr>
          <w:lang w:val="en-US"/>
        </w:rPr>
        <w:t>specialities</w:t>
      </w:r>
      <w:proofErr w:type="spellEnd"/>
      <w:r w:rsidRPr="0975DA97">
        <w:rPr>
          <w:lang w:val="en-US"/>
        </w:rPr>
        <w:t>.</w:t>
      </w:r>
      <w:r w:rsidRPr="00EF10FA">
        <w:rPr>
          <w:lang w:val="en-US"/>
        </w:rPr>
        <w:t xml:space="preserve"> The most well-known models </w:t>
      </w:r>
      <w:r w:rsidR="0B312F83" w:rsidRPr="00EF10FA">
        <w:rPr>
          <w:lang w:val="en-US"/>
        </w:rPr>
        <w:t xml:space="preserve">are </w:t>
      </w:r>
      <w:r w:rsidRPr="00EF10FA">
        <w:rPr>
          <w:lang w:val="en-US"/>
        </w:rPr>
        <w:t>those of OpenAI (ChatGPT-4o</w:t>
      </w:r>
      <w:r w:rsidR="00353FBD" w:rsidRPr="00EF10FA">
        <w:rPr>
          <w:lang w:val="en-US"/>
        </w:rPr>
        <w:t>, 5</w:t>
      </w:r>
      <w:r w:rsidRPr="00EF10FA">
        <w:rPr>
          <w:lang w:val="en-US"/>
        </w:rPr>
        <w:t xml:space="preserve">), Google (Gemini) and Anthropic (Sonnet, Opus), DeepSeek (DeepSeek), Qwen (Alibaba Cloud) and </w:t>
      </w:r>
      <w:proofErr w:type="spellStart"/>
      <w:r w:rsidRPr="00EF10FA">
        <w:rPr>
          <w:lang w:val="en-US"/>
        </w:rPr>
        <w:t>xAI</w:t>
      </w:r>
      <w:proofErr w:type="spellEnd"/>
      <w:r w:rsidRPr="00EF10FA">
        <w:rPr>
          <w:lang w:val="en-US"/>
        </w:rPr>
        <w:t xml:space="preserve"> (Grok)</w:t>
      </w:r>
      <w:r w:rsidR="00353FBD" w:rsidRPr="00EF10FA">
        <w:rPr>
          <w:lang w:val="en-US"/>
        </w:rPr>
        <w:t>, LLAMA (</w:t>
      </w:r>
      <w:r w:rsidR="00171070" w:rsidRPr="00EF10FA">
        <w:rPr>
          <w:lang w:val="en-US"/>
        </w:rPr>
        <w:t>Meta)</w:t>
      </w:r>
      <w:r w:rsidR="00353FBD" w:rsidRPr="00EF10FA">
        <w:rPr>
          <w:lang w:val="en-US"/>
        </w:rPr>
        <w:t xml:space="preserve">, Mistral </w:t>
      </w:r>
      <w:r w:rsidR="00171070" w:rsidRPr="00EF10FA">
        <w:rPr>
          <w:lang w:val="en-US"/>
        </w:rPr>
        <w:t>(Mistral)</w:t>
      </w:r>
      <w:r w:rsidRPr="00EF10FA">
        <w:rPr>
          <w:lang w:val="en-US"/>
        </w:rPr>
        <w:t>. These are the largest and most widely applicable models with the most parameters</w:t>
      </w:r>
      <w:r w:rsidR="00171070" w:rsidRPr="00EF10FA">
        <w:rPr>
          <w:lang w:val="en-US"/>
        </w:rPr>
        <w:t>.</w:t>
      </w:r>
    </w:p>
    <w:p w14:paraId="1B0450DC" w14:textId="5DE330FF" w:rsidR="000A459C" w:rsidRPr="00A25D8F" w:rsidRDefault="000A459C" w:rsidP="00CB59C8">
      <w:pPr>
        <w:pStyle w:val="Boxtext"/>
        <w:rPr>
          <w:lang w:val="en-US"/>
        </w:rPr>
      </w:pPr>
      <w:r w:rsidRPr="00EF10FA">
        <w:rPr>
          <w:lang w:val="en-US"/>
        </w:rPr>
        <w:t xml:space="preserve">If you want an overview of available models, take a look at </w:t>
      </w:r>
      <w:hyperlink r:id="rId64">
        <w:proofErr w:type="spellStart"/>
        <w:r w:rsidRPr="0975DA97">
          <w:rPr>
            <w:rStyle w:val="Hyperlink"/>
            <w:lang w:val="en-US"/>
          </w:rPr>
          <w:t>HuggingFace's</w:t>
        </w:r>
        <w:proofErr w:type="spellEnd"/>
        <w:r w:rsidRPr="0975DA97">
          <w:rPr>
            <w:rStyle w:val="Hyperlink"/>
            <w:lang w:val="en-US"/>
          </w:rPr>
          <w:t xml:space="preserve"> website</w:t>
        </w:r>
      </w:hyperlink>
      <w:r w:rsidR="00FF5FD4">
        <w:t xml:space="preserve"> </w:t>
      </w:r>
      <w:r w:rsidR="0518FEB5" w:rsidRPr="0975DA97">
        <w:rPr>
          <w:lang w:val="en-US"/>
        </w:rPr>
        <w:t>or</w:t>
      </w:r>
      <w:r w:rsidRPr="00EF10FA">
        <w:rPr>
          <w:lang w:val="en-US"/>
        </w:rPr>
        <w:t xml:space="preserve"> look at</w:t>
      </w:r>
      <w:r w:rsidR="00FF5FD4">
        <w:rPr>
          <w:lang w:val="en-US"/>
        </w:rPr>
        <w:t xml:space="preserve"> </w:t>
      </w:r>
      <w:r w:rsidR="002E31B4">
        <w:rPr>
          <w:lang w:val="en-US"/>
        </w:rPr>
        <w:fldChar w:fldCharType="begin"/>
      </w:r>
      <w:r w:rsidR="002E31B4">
        <w:rPr>
          <w:lang w:val="en-US"/>
        </w:rPr>
        <w:instrText xml:space="preserve"> REF _Ref208585328 \h </w:instrText>
      </w:r>
      <w:r w:rsidR="002E31B4">
        <w:rPr>
          <w:lang w:val="en-US"/>
        </w:rPr>
      </w:r>
      <w:r w:rsidR="002E31B4">
        <w:rPr>
          <w:lang w:val="en-US"/>
        </w:rPr>
        <w:fldChar w:fldCharType="separate"/>
      </w:r>
      <w:r w:rsidR="002E31B4" w:rsidRPr="00EF10FA">
        <w:rPr>
          <w:lang w:val="en-US"/>
        </w:rPr>
        <w:t>Table 5.1</w:t>
      </w:r>
      <w:r w:rsidR="002E31B4">
        <w:rPr>
          <w:lang w:val="en-US"/>
        </w:rPr>
        <w:fldChar w:fldCharType="end"/>
      </w:r>
      <w:r w:rsidR="002E31B4">
        <w:rPr>
          <w:lang w:val="en-US"/>
        </w:rPr>
        <w:t>.</w:t>
      </w:r>
    </w:p>
    <w:p w14:paraId="0F9EB5B5" w14:textId="77777777" w:rsidR="000A459C" w:rsidRPr="00A25D8F" w:rsidRDefault="000A459C" w:rsidP="00CB59C8">
      <w:pPr>
        <w:pStyle w:val="Boxtext"/>
        <w:rPr>
          <w:lang w:val="en-US"/>
        </w:rPr>
      </w:pPr>
      <w:r w:rsidRPr="00EF10FA">
        <w:rPr>
          <w:noProof/>
          <w:lang w:val="en-US"/>
        </w:rPr>
        <w:lastRenderedPageBreak/>
        <w:drawing>
          <wp:inline distT="0" distB="0" distL="0" distR="0" wp14:anchorId="20F497C0" wp14:editId="68F81BCE">
            <wp:extent cx="4532244" cy="1947386"/>
            <wp:effectExtent l="0" t="0" r="1905" b="0"/>
            <wp:docPr id="106410329" name="Picture 1" descr="A whiteboard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91555" cy="1972870"/>
                    </a:xfrm>
                    <a:prstGeom prst="rect">
                      <a:avLst/>
                    </a:prstGeom>
                  </pic:spPr>
                </pic:pic>
              </a:graphicData>
            </a:graphic>
          </wp:inline>
        </w:drawing>
      </w:r>
    </w:p>
    <w:p w14:paraId="56AD938E" w14:textId="5428E05B" w:rsidR="000A459C" w:rsidRPr="00A25D8F" w:rsidRDefault="009B5589" w:rsidP="009B5589">
      <w:pPr>
        <w:pStyle w:val="Boxtext"/>
        <w:rPr>
          <w:rStyle w:val="CommentReference"/>
          <w:sz w:val="20"/>
          <w:szCs w:val="20"/>
          <w:lang w:val="en-US"/>
        </w:rPr>
      </w:pPr>
      <w:bookmarkStart w:id="430" w:name="_Toc208673948"/>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5</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1</w:t>
      </w:r>
      <w:r w:rsidR="001D5D1F">
        <w:rPr>
          <w:lang w:val="en-US"/>
        </w:rPr>
        <w:fldChar w:fldCharType="end"/>
      </w:r>
      <w:r w:rsidRPr="00EF10FA">
        <w:rPr>
          <w:lang w:val="en-US"/>
        </w:rPr>
        <w:t xml:space="preserve"> </w:t>
      </w:r>
      <w:r w:rsidR="000A459C" w:rsidRPr="00EF10FA">
        <w:rPr>
          <w:lang w:val="en-US"/>
        </w:rPr>
        <w:t xml:space="preserve">Overview of different LLM models and their characteristics </w:t>
      </w:r>
      <w:r w:rsidR="00DB42F0" w:rsidRPr="00EF10FA">
        <w:rPr>
          <w:lang w:val="en-US"/>
        </w:rPr>
        <w:t xml:space="preserve">from the "Generative AI in a nutshell" video by Henrik Kniberg </w:t>
      </w:r>
      <w:r w:rsidR="000A459C" w:rsidRPr="00EF10FA">
        <w:rPr>
          <w:lang w:val="en-US"/>
        </w:rPr>
        <w:fldChar w:fldCharType="begin"/>
      </w:r>
      <w:r w:rsidR="000A459C" w:rsidRPr="00EF10FA">
        <w:rPr>
          <w:lang w:val="en-US"/>
        </w:rPr>
        <w:instrText xml:space="preserve"> ADDIN ZOTERO_ITEM CSL_CITATION {"citationID":"lc6fJvw6","properties":{"unsorted":true,"formattedCitation":"(2024)","plainCitation":"(2024)","noteIndex":0},"citationItems":[{"id":17171,"uris":["http://zotero.org/users/1688/items/9RCGBGUK"],"itemData":{"id":17171,"type":"motion_picture","dimensions":"17:57","source":"YouTube","title":"Generative AI in a Nutshell - how to survive and thrive in the age of AI","URL":"https://www.youtube.com/watch?v=2IK3DFHRFfw","director":[{"family":"Kniberg","given":"Henrik"}],"accessed":{"date-parts":[["2025",5,26]]},"issued":{"date-parts":[["2024",1,20]]}},"suppress-author":true}],"schema":"https://github.com/citation-style-language/schema/raw/master/csl-citation.json"} </w:instrText>
      </w:r>
      <w:r w:rsidR="000A459C" w:rsidRPr="00EF10FA">
        <w:rPr>
          <w:lang w:val="en-US"/>
        </w:rPr>
        <w:fldChar w:fldCharType="separate"/>
      </w:r>
      <w:r w:rsidR="00742908" w:rsidRPr="00EF10FA">
        <w:rPr>
          <w:lang w:val="en-US"/>
        </w:rPr>
        <w:t>(2024)</w:t>
      </w:r>
      <w:r w:rsidR="000A459C" w:rsidRPr="00EF10FA">
        <w:rPr>
          <w:lang w:val="en-US"/>
        </w:rPr>
        <w:fldChar w:fldCharType="end"/>
      </w:r>
      <w:r w:rsidR="002E31B4">
        <w:rPr>
          <w:lang w:val="en-US"/>
        </w:rPr>
        <w:t>.</w:t>
      </w:r>
      <w:bookmarkEnd w:id="430"/>
    </w:p>
    <w:p w14:paraId="5C028E45" w14:textId="77777777" w:rsidR="000A459C" w:rsidRPr="00A25D8F" w:rsidRDefault="000A459C" w:rsidP="000A459C">
      <w:pPr>
        <w:rPr>
          <w:lang w:val="en-US"/>
        </w:rPr>
      </w:pPr>
    </w:p>
    <w:p w14:paraId="6918C52E" w14:textId="77777777" w:rsidR="000A459C" w:rsidRPr="00A25D8F" w:rsidRDefault="000A459C" w:rsidP="00435754">
      <w:pPr>
        <w:pStyle w:val="Heading2"/>
        <w:rPr>
          <w:lang w:val="en-US"/>
        </w:rPr>
      </w:pPr>
      <w:bookmarkStart w:id="431" w:name="_Toc208677707"/>
      <w:r w:rsidRPr="00EF10FA">
        <w:rPr>
          <w:lang w:val="en-US"/>
        </w:rPr>
        <w:t>Chat interface and chat history</w:t>
      </w:r>
      <w:bookmarkEnd w:id="431"/>
    </w:p>
    <w:p w14:paraId="765166ED" w14:textId="04D02D84" w:rsidR="000A459C" w:rsidRPr="00A25D8F" w:rsidRDefault="000A459C" w:rsidP="000A459C">
      <w:pPr>
        <w:rPr>
          <w:lang w:val="en-US"/>
        </w:rPr>
      </w:pPr>
      <w:r w:rsidRPr="00EF10FA">
        <w:rPr>
          <w:lang w:val="en-US"/>
        </w:rPr>
        <w:t xml:space="preserve">The experience of an ongoing conversation </w:t>
      </w:r>
      <w:r w:rsidR="4EF0D0FD" w:rsidRPr="00EF10FA">
        <w:rPr>
          <w:lang w:val="en-US"/>
        </w:rPr>
        <w:t xml:space="preserve">with a generative AI </w:t>
      </w:r>
      <w:r w:rsidRPr="00EF10FA">
        <w:rPr>
          <w:lang w:val="en-US"/>
        </w:rPr>
        <w:t xml:space="preserve">is created by an intermediate layer: the chat interface (e.g., a web app or app, think Copilot, ChatGPT, Gemini, Claude). </w:t>
      </w:r>
    </w:p>
    <w:p w14:paraId="2BE67D8C" w14:textId="77777777" w:rsidR="000A459C" w:rsidRPr="00A25D8F" w:rsidRDefault="000A459C" w:rsidP="000A459C">
      <w:pPr>
        <w:rPr>
          <w:lang w:val="en-US"/>
        </w:rPr>
      </w:pPr>
      <w:r w:rsidRPr="00EF10FA">
        <w:rPr>
          <w:noProof/>
          <w:lang w:val="en-US"/>
        </w:rPr>
        <w:drawing>
          <wp:inline distT="0" distB="0" distL="0" distR="0" wp14:anchorId="414DFC74" wp14:editId="20C174D3">
            <wp:extent cx="4024695" cy="3259860"/>
            <wp:effectExtent l="0" t="0" r="1270" b="4445"/>
            <wp:docPr id="168133288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24695" cy="3259860"/>
                    </a:xfrm>
                    <a:prstGeom prst="rect">
                      <a:avLst/>
                    </a:prstGeom>
                  </pic:spPr>
                </pic:pic>
              </a:graphicData>
            </a:graphic>
          </wp:inline>
        </w:drawing>
      </w:r>
    </w:p>
    <w:p w14:paraId="446B2978" w14:textId="753CE5E8" w:rsidR="000A459C" w:rsidRPr="00A25D8F" w:rsidRDefault="009B5589" w:rsidP="009B5589">
      <w:pPr>
        <w:pStyle w:val="Caption"/>
        <w:rPr>
          <w:lang w:val="en-US"/>
        </w:rPr>
      </w:pPr>
      <w:bookmarkStart w:id="432" w:name="_Toc208673949"/>
      <w:commentRangeStart w:id="433"/>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5</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2</w:t>
      </w:r>
      <w:r w:rsidR="001D5D1F">
        <w:rPr>
          <w:lang w:val="en-US"/>
        </w:rPr>
        <w:fldChar w:fldCharType="end"/>
      </w:r>
      <w:r w:rsidRPr="00EF10FA">
        <w:rPr>
          <w:lang w:val="en-US"/>
        </w:rPr>
        <w:t xml:space="preserve"> </w:t>
      </w:r>
      <w:r w:rsidR="000A459C" w:rsidRPr="00EF10FA">
        <w:rPr>
          <w:lang w:val="en-US"/>
        </w:rPr>
        <w:t>Graphical representation</w:t>
      </w:r>
      <w:commentRangeEnd w:id="433"/>
      <w:r w:rsidR="000A459C" w:rsidRPr="00EF10FA">
        <w:rPr>
          <w:rStyle w:val="CommentReference"/>
          <w:sz w:val="18"/>
          <w:szCs w:val="18"/>
          <w:lang w:val="en-US"/>
        </w:rPr>
        <w:commentReference w:id="433"/>
      </w:r>
      <w:r w:rsidR="000A459C" w:rsidRPr="00EF10FA">
        <w:rPr>
          <w:lang w:val="en-US"/>
        </w:rPr>
        <w:t xml:space="preserve"> how users interact with an LLM via an intermediate product. The user sees an interface (UI) in a </w:t>
      </w:r>
      <w:r w:rsidR="000A459C" w:rsidRPr="0975DA97">
        <w:rPr>
          <w:lang w:val="en-US"/>
        </w:rPr>
        <w:t>p</w:t>
      </w:r>
      <w:r w:rsidR="70D2BE3D" w:rsidRPr="0975DA97">
        <w:rPr>
          <w:lang w:val="en-US"/>
        </w:rPr>
        <w:t xml:space="preserve"> </w:t>
      </w:r>
      <w:r w:rsidR="000A459C" w:rsidRPr="00EF10FA">
        <w:rPr>
          <w:lang w:val="en-US"/>
        </w:rPr>
        <w:t>product</w:t>
      </w:r>
      <w:r w:rsidR="70D2BE3D" w:rsidRPr="0975DA97">
        <w:rPr>
          <w:lang w:val="en-US"/>
        </w:rPr>
        <w:t>,</w:t>
      </w:r>
      <w:r w:rsidR="000A459C" w:rsidRPr="00EF10FA">
        <w:rPr>
          <w:lang w:val="en-US"/>
        </w:rPr>
        <w:t xml:space="preserve"> and that product talks via Application Protocol Interface standards (API) to the model and back again.</w:t>
      </w:r>
      <w:bookmarkEnd w:id="432"/>
    </w:p>
    <w:p w14:paraId="5E22B09E" w14:textId="522BEDD1" w:rsidR="000A459C" w:rsidRPr="00A25D8F" w:rsidRDefault="000A459C" w:rsidP="000A459C">
      <w:pPr>
        <w:rPr>
          <w:lang w:val="en-US"/>
        </w:rPr>
      </w:pPr>
      <w:r w:rsidRPr="00EF10FA">
        <w:rPr>
          <w:lang w:val="en-US"/>
        </w:rPr>
        <w:t>This Chat interface stores the entire chat history and resends the relevant chat history to the LLM file with each new query. This is called conversational memory. This principle emerged along with the emergence of LLM's</w:t>
      </w:r>
      <w:r w:rsidR="00EB2796">
        <w:rPr>
          <w:lang w:val="en-US"/>
        </w:rPr>
        <w:t xml:space="preserve"> </w:t>
      </w:r>
      <w:r w:rsidRPr="00EF10FA">
        <w:rPr>
          <w:lang w:val="en-US"/>
        </w:rPr>
        <w:fldChar w:fldCharType="begin"/>
      </w:r>
      <w:r w:rsidR="00FC4368">
        <w:rPr>
          <w:lang w:val="en-US"/>
        </w:rPr>
        <w:instrText xml:space="preserve"> ADDIN ZOTERO_ITEM CSL_CITATION {"citationID":"fvyZBRLR","properties":{"formattedCitation":"(Pinecone, 2025)","plainCitation":"(Pinecone, 2025)","noteIndex":0},"citationItems":[{"id":16909,"uris":["http://zotero.org/users/1688/items/F4XUGB7L"],"itemData":{"id":16909,"type":"webpage","abstract":"Conversational memory is how a chatbot can respond to multiple queries in a chat-like manner. It enables a coherent conversation, and without it, every query would be treated as an entirely independent input without considering past interactions.","language":"en","title":"Conversational Memory for LLMs with Langchain | Pinecone","URL":"https://www.pinecone.io/learn/series/langchain/langchain-conversational-memory/","author":[{"family":"Pinecone","given":""}],"accessed":{"date-parts":[["2025",4,22]]},"issued":{"date-parts":[["2025"]]}}}],"schema":"https://github.com/citation-style-language/schema/raw/master/csl-citation.json"} </w:instrText>
      </w:r>
      <w:r w:rsidRPr="00EF10FA">
        <w:rPr>
          <w:lang w:val="en-US"/>
        </w:rPr>
        <w:fldChar w:fldCharType="separate"/>
      </w:r>
      <w:r w:rsidR="00FC4368">
        <w:rPr>
          <w:lang w:val="en-US"/>
        </w:rPr>
        <w:t>(Pinecone, 2025)</w:t>
      </w:r>
      <w:r w:rsidRPr="00EF10FA">
        <w:rPr>
          <w:lang w:val="en-US"/>
        </w:rPr>
        <w:fldChar w:fldCharType="end"/>
      </w:r>
      <w:r w:rsidRPr="00EF10FA">
        <w:rPr>
          <w:lang w:val="en-US"/>
        </w:rPr>
        <w:t xml:space="preserve"> and is essential for creating coherent conversations with AI.</w:t>
      </w:r>
    </w:p>
    <w:p w14:paraId="73DE76EF" w14:textId="692640A1" w:rsidR="000A459C" w:rsidRPr="00A25D8F" w:rsidRDefault="001540BB" w:rsidP="000A459C">
      <w:pPr>
        <w:rPr>
          <w:lang w:val="en-US"/>
        </w:rPr>
      </w:pPr>
      <w:r w:rsidRPr="00EF10FA">
        <w:rPr>
          <w:lang w:val="en-US"/>
        </w:rPr>
        <w:lastRenderedPageBreak/>
        <w:fldChar w:fldCharType="begin"/>
      </w:r>
      <w:r w:rsidRPr="00EF10FA">
        <w:rPr>
          <w:lang w:val="en-US"/>
        </w:rPr>
        <w:instrText xml:space="preserve"> INCLUDEPICTURE "https://www.pinecone.io/_next/image/?url=https%3A%2F%2Fcdn.sanity.io%2Fimages%2Fvr8gru94%2Fproduction%2F927ca8cc5d92ee75f36d7eb4bef4685c4e3118e5-2880x1370.png&amp;w=3840&amp;q=75" \* MERGEFORMATINET </w:instrText>
      </w:r>
      <w:r w:rsidRPr="00EF10FA">
        <w:rPr>
          <w:lang w:val="en-US"/>
        </w:rPr>
        <w:fldChar w:fldCharType="separate"/>
      </w:r>
      <w:r w:rsidRPr="00EF10FA">
        <w:rPr>
          <w:noProof/>
          <w:lang w:val="en-US"/>
        </w:rPr>
        <w:drawing>
          <wp:inline distT="0" distB="0" distL="0" distR="0" wp14:anchorId="7339BF57" wp14:editId="587348F5">
            <wp:extent cx="5731510" cy="2726690"/>
            <wp:effectExtent l="0" t="0" r="0" b="3810"/>
            <wp:docPr id="688828045" name="Picture 3" descr="The LLM with and without conversational memory. The blue boxes are user prompts and in grey are the LLMs responses. Without conversational memory (right), the LLM cannot respond using knowledge of previous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LLM with and without conversational memory. The blue boxes are user prompts and in grey are the LLMs responses. Without conversational memory (right), the LLM cannot respond using knowledge of previous interaction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r w:rsidRPr="00EF10FA">
        <w:rPr>
          <w:lang w:val="en-US"/>
        </w:rPr>
        <w:fldChar w:fldCharType="end"/>
      </w:r>
      <w:r w:rsidRPr="00EF10FA">
        <w:rPr>
          <w:lang w:val="en-US"/>
        </w:rPr>
        <w:fldChar w:fldCharType="begin"/>
      </w:r>
      <w:r w:rsidRPr="00EF10FA">
        <w:rPr>
          <w:lang w:val="en-US"/>
        </w:rPr>
        <w:instrText xml:space="preserve"> INCLUDEPICTURE "https://www.pinecone.io/_next/image/?url=https%3A%2F%2Fcdn.sanity.io%2Fimages%2Fvr8gru94%2Fproduction%2F927ca8cc5d92ee75f36d7eb4bef4685c4e3118e5-2880x1370.png&amp;w=3840&amp;q=75" \* MERGEFORMATINET </w:instrText>
      </w:r>
      <w:r w:rsidRPr="00EF10FA">
        <w:rPr>
          <w:lang w:val="en-US"/>
        </w:rPr>
        <w:fldChar w:fldCharType="separate"/>
      </w:r>
      <w:r w:rsidRPr="00EF10FA">
        <w:rPr>
          <w:lang w:val="en-US"/>
        </w:rPr>
        <w:fldChar w:fldCharType="begin"/>
      </w:r>
      <w:r w:rsidRPr="00EF10FA">
        <w:rPr>
          <w:lang w:val="en-US"/>
        </w:rPr>
        <w:instrText xml:space="preserve"> INCLUDEPICTURE  "https://www.pinecone.io/_next/image/?url=https://cdn.sanity.io/images/vr8gru94/production/927ca8cc5d92ee75f36d7eb4bef4685c4e3118e5-2880x1370.png&amp;w=3840&amp;q=75" \* MERGEFORMATINET </w:instrText>
      </w:r>
      <w:r w:rsidRPr="00EF10FA">
        <w:rPr>
          <w:lang w:val="en-US"/>
        </w:rPr>
        <w:fldChar w:fldCharType="separate"/>
      </w:r>
      <w:r w:rsidRPr="00EF10FA">
        <w:rPr>
          <w:lang w:val="en-US"/>
        </w:rPr>
        <w:fldChar w:fldCharType="begin"/>
      </w:r>
      <w:r w:rsidRPr="00EF10FA">
        <w:rPr>
          <w:lang w:val="en-US"/>
        </w:rPr>
        <w:instrText xml:space="preserve"> INCLUDEPICTURE  "https://www.pinecone.io/_next/image/?url=https://cdn.sanity.io/images/vr8gru94/production/927ca8cc5d92ee75f36d7eb4bef4685c4e3118e5-2880x1370.png&amp;w=3840&amp;q=75" \* MERGEFORMATINET </w:instrText>
      </w:r>
      <w:r w:rsidRPr="00EF10FA">
        <w:rPr>
          <w:lang w:val="en-US"/>
        </w:rPr>
        <w:fldChar w:fldCharType="separate"/>
      </w:r>
      <w:r w:rsidRPr="00EF10FA">
        <w:rPr>
          <w:lang w:val="en-US"/>
        </w:rPr>
        <w:fldChar w:fldCharType="begin"/>
      </w:r>
      <w:r w:rsidRPr="00EF10FA">
        <w:rPr>
          <w:lang w:val="en-US"/>
        </w:rPr>
        <w:instrText xml:space="preserve"> INCLUDEPICTURE  "https://www.pinecone.io/_next/image/?url=https://cdn.sanity.io/images/vr8gru94/production/927ca8cc5d92ee75f36d7eb4bef4685c4e3118e5-2880x1370.png&amp;w=3840&amp;q=75" \* MERGEFORMATINET </w:instrText>
      </w:r>
      <w:r w:rsidRPr="00EF10FA">
        <w:rPr>
          <w:lang w:val="en-US"/>
        </w:rPr>
        <w:fldChar w:fldCharType="separate"/>
      </w:r>
      <w:r w:rsidRPr="00EF10FA">
        <w:rPr>
          <w:lang w:val="en-US"/>
        </w:rPr>
        <w:fldChar w:fldCharType="begin"/>
      </w:r>
      <w:r w:rsidRPr="00EF10FA">
        <w:rPr>
          <w:lang w:val="en-US"/>
        </w:rPr>
        <w:instrText xml:space="preserve"> INCLUDEPICTURE  "https://www.pinecone.io/_next/image/?url=https://cdn.sanity.io/images/vr8gru94/production/927ca8cc5d92ee75f36d7eb4bef4685c4e3118e5-2880x1370.png&amp;w=3840&amp;q=75" \* MERGEFORMATINET </w:instrText>
      </w:r>
      <w:r w:rsidRPr="00EF10FA">
        <w:rPr>
          <w:lang w:val="en-US"/>
        </w:rPr>
        <w:fldChar w:fldCharType="separate"/>
      </w:r>
      <w:r w:rsidRPr="00EF10FA">
        <w:rPr>
          <w:lang w:val="en-US"/>
        </w:rPr>
        <w:fldChar w:fldCharType="begin"/>
      </w:r>
      <w:r w:rsidRPr="00EF10FA">
        <w:rPr>
          <w:lang w:val="en-US"/>
        </w:rPr>
        <w:instrText xml:space="preserve"> INCLUDEPICTURE  "https://www.pinecone.io/_next/image/?url=https://cdn.sanity.io/images/vr8gru94/production/927ca8cc5d92ee75f36d7eb4bef4685c4e3118e5-2880x1370.png&amp;w=3840&amp;q=75" \* MERGEFORMATINET </w:instrText>
      </w:r>
      <w:r w:rsidRPr="00EF10FA">
        <w:rPr>
          <w:lang w:val="en-US"/>
        </w:rPr>
        <w:fldChar w:fldCharType="separate"/>
      </w:r>
      <w:r w:rsidRPr="00EF10FA">
        <w:rPr>
          <w:lang w:val="en-US"/>
        </w:rPr>
        <w:fldChar w:fldCharType="begin"/>
      </w:r>
      <w:r w:rsidRPr="00EF10FA">
        <w:rPr>
          <w:lang w:val="en-US"/>
        </w:rPr>
        <w:instrText xml:space="preserve"> INCLUDEPICTURE  "https://www.pinecone.io/_next/image/?url=https://cdn.sanity.io/images/vr8gru94/production/927ca8cc5d92ee75f36d7eb4bef4685c4e3118e5-2880x1370.png&amp;w=3840&amp;q=75" \* MERGEFORMATINET </w:instrText>
      </w:r>
      <w:r w:rsidRPr="00EF10FA">
        <w:rPr>
          <w:lang w:val="en-US"/>
        </w:rPr>
        <w:fldChar w:fldCharType="separate"/>
      </w:r>
      <w:r w:rsidRPr="00EF10FA">
        <w:rPr>
          <w:lang w:val="en-US"/>
        </w:rPr>
        <w:fldChar w:fldCharType="begin"/>
      </w:r>
      <w:r w:rsidRPr="00EF10FA">
        <w:rPr>
          <w:lang w:val="en-US"/>
        </w:rPr>
        <w:instrText xml:space="preserve"> INCLUDEPICTURE  "https://www.pinecone.io/_next/image/?url=https://cdn.sanity.io/images/vr8gru94/production/927ca8cc5d92ee75f36d7eb4bef4685c4e3118e5-2880x1370.png&amp;w=3840&amp;q=75" \* MERGEFORMATINET </w:instrText>
      </w:r>
      <w:r w:rsidRPr="00EF10FA">
        <w:rPr>
          <w:lang w:val="en-US"/>
        </w:rPr>
        <w:fldChar w:fldCharType="separate"/>
      </w:r>
      <w:r w:rsidRPr="00EF10FA">
        <w:rPr>
          <w:lang w:val="en-US"/>
        </w:rPr>
        <w:fldChar w:fldCharType="begin"/>
      </w:r>
      <w:r w:rsidRPr="00EF10FA">
        <w:rPr>
          <w:lang w:val="en-US"/>
        </w:rPr>
        <w:instrText xml:space="preserve"> INCLUDEPICTURE  "https://www.pinecone.io/_next/image/?url=https://cdn.sanity.io/images/vr8gru94/production/927ca8cc5d92ee75f36d7eb4bef4685c4e3118e5-2880x1370.png&amp;w=3840&amp;q=75" \* MERGEFORMATINET </w:instrText>
      </w:r>
      <w:r w:rsidRPr="00EF10FA">
        <w:rPr>
          <w:lang w:val="en-US"/>
        </w:rPr>
        <w:fldChar w:fldCharType="separate"/>
      </w:r>
      <w:r w:rsidRPr="00EF10FA">
        <w:rPr>
          <w:lang w:val="en-US"/>
        </w:rPr>
        <w:fldChar w:fldCharType="begin"/>
      </w:r>
      <w:r w:rsidRPr="00EF10FA">
        <w:rPr>
          <w:lang w:val="en-US"/>
        </w:rPr>
        <w:instrText xml:space="preserve"> INCLUDEPICTURE  "https://www.pinecone.io/_next/image/?url=https://cdn.sanity.io/images/vr8gru94/production/927ca8cc5d92ee75f36d7eb4bef4685c4e3118e5-2880x1370.png&amp;w=3840&amp;q=75" \* MERGEFORMATINET </w:instrText>
      </w:r>
      <w:r w:rsidRPr="00EF10FA">
        <w:rPr>
          <w:lang w:val="en-US"/>
        </w:rPr>
        <w:fldChar w:fldCharType="separate"/>
      </w:r>
      <w:r w:rsidRPr="00EF10FA">
        <w:rPr>
          <w:lang w:val="en-US"/>
        </w:rPr>
        <w:fldChar w:fldCharType="begin"/>
      </w:r>
      <w:r w:rsidRPr="00EF10FA">
        <w:rPr>
          <w:lang w:val="en-US"/>
        </w:rPr>
        <w:instrText xml:space="preserve"> INCLUDEPICTURE  "https://www.pinecone.io/_next/image/?url=https://cdn.sanity.io/images/vr8gru94/production/927ca8cc5d92ee75f36d7eb4bef4685c4e3118e5-2880x1370.png&amp;w=3840&amp;q=75" \* MERGEFORMATINET </w:instrText>
      </w:r>
      <w:r w:rsidRPr="00EF10FA">
        <w:rPr>
          <w:lang w:val="en-US"/>
        </w:rPr>
        <w:fldChar w:fldCharType="separate"/>
      </w:r>
      <w:r w:rsidRPr="00EF10FA">
        <w:rPr>
          <w:lang w:val="en-US"/>
        </w:rPr>
        <w:fldChar w:fldCharType="begin"/>
      </w:r>
      <w:r w:rsidRPr="00EF10FA">
        <w:rPr>
          <w:lang w:val="en-US"/>
        </w:rPr>
        <w:instrText xml:space="preserve"> INCLUDEPICTURE  "https://www.pinecone.io/_next/image/?url=https://cdn.sanity.io/images/vr8gru94/production/927ca8cc5d92ee75f36d7eb4bef4685c4e3118e5-2880x1370.png&amp;w=3840&amp;q=75" \* MERGEFORMATINET </w:instrText>
      </w:r>
      <w:r w:rsidRPr="00EF10FA">
        <w:rPr>
          <w:lang w:val="en-US"/>
        </w:rPr>
        <w:fldChar w:fldCharType="separate"/>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p>
    <w:p w14:paraId="3885B15A" w14:textId="0A88123F" w:rsidR="000A459C" w:rsidRPr="00A25D8F" w:rsidRDefault="009B5589" w:rsidP="009B5589">
      <w:pPr>
        <w:pStyle w:val="Caption"/>
        <w:rPr>
          <w:lang w:val="en-US"/>
        </w:rPr>
      </w:pPr>
      <w:bookmarkStart w:id="434" w:name="_Toc208673950"/>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5</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3</w:t>
      </w:r>
      <w:r w:rsidR="001D5D1F">
        <w:rPr>
          <w:lang w:val="en-US"/>
        </w:rPr>
        <w:fldChar w:fldCharType="end"/>
      </w:r>
      <w:r w:rsidRPr="00EF10FA">
        <w:rPr>
          <w:lang w:val="en-US"/>
        </w:rPr>
        <w:t xml:space="preserve"> </w:t>
      </w:r>
      <w:r w:rsidR="000A459C" w:rsidRPr="00EF10FA">
        <w:rPr>
          <w:lang w:val="en-US"/>
        </w:rPr>
        <w:t>Example of conversational memory or not</w:t>
      </w:r>
      <w:r w:rsidR="00EB2796">
        <w:rPr>
          <w:lang w:val="en-US"/>
        </w:rPr>
        <w:t xml:space="preserve"> </w:t>
      </w:r>
      <w:r w:rsidR="000A459C" w:rsidRPr="00EF10FA">
        <w:rPr>
          <w:lang w:val="en-US"/>
        </w:rPr>
        <w:fldChar w:fldCharType="begin"/>
      </w:r>
      <w:r w:rsidR="00EB2796">
        <w:rPr>
          <w:lang w:val="en-US"/>
        </w:rPr>
        <w:instrText xml:space="preserve"> ADDIN ZOTERO_ITEM CSL_CITATION {"citationID":"7paDFNDS","properties":{"formattedCitation":"(Pinecone, 2025)","plainCitation":"(Pinecone, 2025)","noteIndex":0},"citationItems":[{"id":16909,"uris":["http://zotero.org/users/1688/items/F4XUGB7L"],"itemData":{"id":16909,"type":"webpage","abstract":"Conversational memory is how a chatbot can respond to multiple queries in a chat-like manner. It enables a coherent conversation, and without it, every query would be treated as an entirely independent input without considering past interactions.","language":"en","title":"Conversational Memory for LLMs with Langchain | Pinecone","URL":"https://www.pinecone.io/learn/series/langchain/langchain-conversational-memory/","author":[{"family":"Pinecone","given":""}],"accessed":{"date-parts":[["2025",4,22]]},"issued":{"date-parts":[["2025"]]}}}],"schema":"https://github.com/citation-style-language/schema/raw/master/csl-citation.json"} </w:instrText>
      </w:r>
      <w:r w:rsidR="000A459C" w:rsidRPr="00EF10FA">
        <w:rPr>
          <w:lang w:val="en-US"/>
        </w:rPr>
        <w:fldChar w:fldCharType="separate"/>
      </w:r>
      <w:r w:rsidR="00EB2796">
        <w:rPr>
          <w:lang w:val="en-US"/>
        </w:rPr>
        <w:t>(Pinecone, 2025)</w:t>
      </w:r>
      <w:r w:rsidR="000A459C" w:rsidRPr="00EF10FA">
        <w:rPr>
          <w:lang w:val="en-US"/>
        </w:rPr>
        <w:fldChar w:fldCharType="end"/>
      </w:r>
      <w:r w:rsidR="112EC536" w:rsidRPr="0975DA97">
        <w:rPr>
          <w:lang w:val="en-US"/>
        </w:rPr>
        <w:t>.</w:t>
      </w:r>
      <w:bookmarkEnd w:id="434"/>
    </w:p>
    <w:p w14:paraId="7BF18D34" w14:textId="425B4960" w:rsidR="000A459C" w:rsidRPr="00A25D8F" w:rsidRDefault="009B5589" w:rsidP="000A459C">
      <w:pPr>
        <w:rPr>
          <w:lang w:val="en-US"/>
        </w:rPr>
      </w:pPr>
      <w:r w:rsidRPr="00EF10FA">
        <w:rPr>
          <w:lang w:val="en-US"/>
        </w:rPr>
        <w:t>So,</w:t>
      </w:r>
      <w:r w:rsidR="000A459C" w:rsidRPr="00EF10FA">
        <w:rPr>
          <w:lang w:val="en-US"/>
        </w:rPr>
        <w:t xml:space="preserve"> the LLM always sees the whole conversation (or the part that fits within the context window), which makes it seem like the model has a memory and understands well what you want to ask. Because without sending back the first question and answer along with it, the LLM </w:t>
      </w:r>
      <w:r w:rsidR="000A459C" w:rsidRPr="0975DA97">
        <w:rPr>
          <w:lang w:val="en-US"/>
        </w:rPr>
        <w:t>does</w:t>
      </w:r>
      <w:r w:rsidR="497B0A26" w:rsidRPr="0975DA97">
        <w:rPr>
          <w:lang w:val="en-US"/>
        </w:rPr>
        <w:t xml:space="preserve">n’t </w:t>
      </w:r>
      <w:proofErr w:type="gramStart"/>
      <w:r w:rsidR="497B0A26" w:rsidRPr="0975DA97">
        <w:rPr>
          <w:lang w:val="en-US"/>
        </w:rPr>
        <w:t>actually</w:t>
      </w:r>
      <w:r w:rsidR="000A459C" w:rsidRPr="00EF10FA">
        <w:rPr>
          <w:lang w:val="en-US"/>
        </w:rPr>
        <w:t xml:space="preserve"> know</w:t>
      </w:r>
      <w:proofErr w:type="gramEnd"/>
      <w:r w:rsidR="000A459C" w:rsidRPr="00EF10FA">
        <w:rPr>
          <w:lang w:val="en-US"/>
        </w:rPr>
        <w:t xml:space="preserve"> what it is talking about. </w:t>
      </w:r>
    </w:p>
    <w:p w14:paraId="7CC2F6FA" w14:textId="4F339497" w:rsidR="000A459C" w:rsidRPr="00A25D8F" w:rsidRDefault="009B5589" w:rsidP="009B5589">
      <w:pPr>
        <w:pStyle w:val="Boxheading"/>
        <w:rPr>
          <w:lang w:val="en-US"/>
        </w:rPr>
      </w:pPr>
      <w:bookmarkStart w:id="435" w:name="_Toc198722248"/>
      <w:bookmarkStart w:id="436" w:name="_Toc199525352"/>
      <w:bookmarkStart w:id="437" w:name="_Toc199585010"/>
      <w:bookmarkStart w:id="438" w:name="_Toc208671263"/>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5</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2</w:t>
      </w:r>
      <w:r w:rsidR="00E73285">
        <w:rPr>
          <w:lang w:val="en-US"/>
        </w:rPr>
        <w:fldChar w:fldCharType="end"/>
      </w:r>
      <w:r w:rsidR="000A459C" w:rsidRPr="00EF10FA">
        <w:rPr>
          <w:lang w:val="en-US"/>
        </w:rPr>
        <w:t xml:space="preserve"> </w:t>
      </w:r>
      <w:r w:rsidR="000A67B5">
        <w:rPr>
          <w:lang w:val="en-US"/>
        </w:rPr>
        <w:t>-</w:t>
      </w:r>
      <w:r w:rsidR="000A459C" w:rsidRPr="00EF10FA">
        <w:rPr>
          <w:lang w:val="en-US"/>
        </w:rPr>
        <w:t xml:space="preserve"> Context window</w:t>
      </w:r>
      <w:bookmarkEnd w:id="435"/>
      <w:bookmarkEnd w:id="436"/>
      <w:r w:rsidR="000A459C" w:rsidRPr="00EF10FA">
        <w:rPr>
          <w:lang w:val="en-US"/>
        </w:rPr>
        <w:t xml:space="preserve"> </w:t>
      </w:r>
      <w:r w:rsidR="00A14D2D">
        <w:rPr>
          <w:lang w:val="en-US"/>
        </w:rPr>
        <w:t>-</w:t>
      </w:r>
      <w:r w:rsidR="000A459C" w:rsidRPr="00EF10FA">
        <w:rPr>
          <w:lang w:val="en-US"/>
        </w:rPr>
        <w:t xml:space="preserve"> when does chat history crash</w:t>
      </w:r>
      <w:bookmarkEnd w:id="437"/>
      <w:bookmarkEnd w:id="438"/>
    </w:p>
    <w:p w14:paraId="5E89D505" w14:textId="3D223EE3" w:rsidR="000A459C" w:rsidRPr="00A25D8F" w:rsidRDefault="494EA791" w:rsidP="00CB59C8">
      <w:pPr>
        <w:pStyle w:val="Boxtext"/>
        <w:rPr>
          <w:lang w:val="en-US"/>
        </w:rPr>
      </w:pPr>
      <w:r w:rsidRPr="0975DA97">
        <w:rPr>
          <w:lang w:val="en-US"/>
        </w:rPr>
        <w:t>It may seem convenient to</w:t>
      </w:r>
      <w:r w:rsidR="735674FC" w:rsidRPr="00EF10FA">
        <w:rPr>
          <w:lang w:val="en-US"/>
        </w:rPr>
        <w:t xml:space="preserve"> keep talking in the same chat box with ChatGPT</w:t>
      </w:r>
      <w:r w:rsidR="735674FC" w:rsidRPr="0975DA97">
        <w:rPr>
          <w:lang w:val="en-US"/>
        </w:rPr>
        <w:t xml:space="preserve"> </w:t>
      </w:r>
      <w:r w:rsidR="735674FC" w:rsidRPr="00EF10FA">
        <w:rPr>
          <w:lang w:val="en-US"/>
        </w:rPr>
        <w:t xml:space="preserve">because </w:t>
      </w:r>
      <w:r w:rsidR="267D84AD" w:rsidRPr="0975DA97">
        <w:rPr>
          <w:lang w:val="en-US"/>
        </w:rPr>
        <w:t>it</w:t>
      </w:r>
      <w:r w:rsidR="735674FC" w:rsidRPr="0975DA97">
        <w:rPr>
          <w:lang w:val="en-US"/>
        </w:rPr>
        <w:t xml:space="preserve"> </w:t>
      </w:r>
      <w:r w:rsidR="0D1DCAF5" w:rsidRPr="00EF10FA">
        <w:rPr>
          <w:lang w:val="en-US"/>
        </w:rPr>
        <w:t xml:space="preserve">takes everything </w:t>
      </w:r>
      <w:r w:rsidR="5F07B385" w:rsidRPr="0975DA97">
        <w:rPr>
          <w:lang w:val="en-US"/>
        </w:rPr>
        <w:t xml:space="preserve">previously </w:t>
      </w:r>
      <w:proofErr w:type="gramStart"/>
      <w:r w:rsidR="5F07B385" w:rsidRPr="0975DA97">
        <w:rPr>
          <w:lang w:val="en-US"/>
        </w:rPr>
        <w:t>entered into</w:t>
      </w:r>
      <w:proofErr w:type="gramEnd"/>
      <w:r w:rsidR="5F07B385" w:rsidRPr="0975DA97">
        <w:rPr>
          <w:lang w:val="en-US"/>
        </w:rPr>
        <w:t xml:space="preserve"> account</w:t>
      </w:r>
      <w:r w:rsidR="0D1DCAF5" w:rsidRPr="00EF10FA">
        <w:rPr>
          <w:lang w:val="en-US"/>
        </w:rPr>
        <w:t xml:space="preserve"> for the rest of the conversation. But you might notice that over time</w:t>
      </w:r>
      <w:r w:rsidR="3F600734" w:rsidRPr="0975DA97">
        <w:rPr>
          <w:lang w:val="en-US"/>
        </w:rPr>
        <w:t>,</w:t>
      </w:r>
      <w:r w:rsidR="0D1DCAF5" w:rsidRPr="00EF10FA">
        <w:rPr>
          <w:lang w:val="en-US"/>
        </w:rPr>
        <w:t xml:space="preserve"> ChatGPT forgets what you </w:t>
      </w:r>
      <w:r w:rsidR="4933E473" w:rsidRPr="00EF10FA">
        <w:rPr>
          <w:lang w:val="en-US"/>
        </w:rPr>
        <w:t xml:space="preserve">said </w:t>
      </w:r>
      <w:r w:rsidR="0D1DCAF5" w:rsidRPr="00EF10FA">
        <w:rPr>
          <w:lang w:val="en-US"/>
        </w:rPr>
        <w:t xml:space="preserve">at the beginning of the conversation. This is due to </w:t>
      </w:r>
      <w:r w:rsidR="3FB2C867" w:rsidRPr="00EF10FA">
        <w:rPr>
          <w:lang w:val="en-US"/>
        </w:rPr>
        <w:t xml:space="preserve">the </w:t>
      </w:r>
      <w:r w:rsidR="6746D1FA" w:rsidRPr="00EF10FA">
        <w:rPr>
          <w:lang w:val="en-US"/>
        </w:rPr>
        <w:t xml:space="preserve">so-called </w:t>
      </w:r>
      <w:r w:rsidR="000A459C" w:rsidRPr="00EF10FA">
        <w:rPr>
          <w:lang w:val="en-US"/>
        </w:rPr>
        <w:t>context window</w:t>
      </w:r>
      <w:r w:rsidR="4C57A15F" w:rsidRPr="00EF10FA">
        <w:rPr>
          <w:lang w:val="en-US"/>
        </w:rPr>
        <w:t xml:space="preserve">, </w:t>
      </w:r>
      <w:r w:rsidR="000A459C" w:rsidRPr="00EF10FA">
        <w:rPr>
          <w:lang w:val="en-US"/>
        </w:rPr>
        <w:t>the model's memory. For example, GPT-3.5 could only remember 2048 tokens, while GPT-4 can handle more than 32,000. This determines how large text files a chat system can handle and how far</w:t>
      </w:r>
      <w:r w:rsidR="0EF88655" w:rsidRPr="0975DA97">
        <w:rPr>
          <w:lang w:val="en-US"/>
        </w:rPr>
        <w:t xml:space="preserve"> back</w:t>
      </w:r>
      <w:r w:rsidR="000A459C" w:rsidRPr="0975DA97">
        <w:rPr>
          <w:lang w:val="en-US"/>
        </w:rPr>
        <w:t xml:space="preserve"> </w:t>
      </w:r>
      <w:r w:rsidR="000A459C" w:rsidRPr="00EF10FA">
        <w:rPr>
          <w:lang w:val="en-US"/>
        </w:rPr>
        <w:t xml:space="preserve">a model can look in a chat history. The larger the questions and responses and the more, the faster </w:t>
      </w:r>
      <w:r w:rsidR="40981A67" w:rsidRPr="00EF10FA">
        <w:rPr>
          <w:lang w:val="en-US"/>
        </w:rPr>
        <w:t xml:space="preserve">the </w:t>
      </w:r>
      <w:r w:rsidR="000A459C" w:rsidRPr="00EF10FA">
        <w:rPr>
          <w:lang w:val="en-US"/>
        </w:rPr>
        <w:t>context window fills up</w:t>
      </w:r>
      <w:r w:rsidR="2E0CCFC9" w:rsidRPr="0975DA97">
        <w:rPr>
          <w:lang w:val="en-US"/>
        </w:rPr>
        <w:t>,</w:t>
      </w:r>
      <w:r w:rsidR="000A459C" w:rsidRPr="00EF10FA">
        <w:rPr>
          <w:lang w:val="en-US"/>
        </w:rPr>
        <w:t xml:space="preserve"> and the chat environment loses control or becomes more incoherent.</w:t>
      </w:r>
    </w:p>
    <w:p w14:paraId="5FCF1C74" w14:textId="321AFC6A" w:rsidR="000A459C" w:rsidRPr="00A25D8F" w:rsidRDefault="000A459C" w:rsidP="00435754">
      <w:pPr>
        <w:pStyle w:val="Heading2"/>
        <w:rPr>
          <w:lang w:val="en-US"/>
        </w:rPr>
      </w:pPr>
      <w:bookmarkStart w:id="439" w:name="_Toc208677708"/>
      <w:r w:rsidRPr="00EF10FA">
        <w:rPr>
          <w:lang w:val="en-US"/>
        </w:rPr>
        <w:t>Prepared chatbots</w:t>
      </w:r>
      <w:r w:rsidR="3DC3F65B" w:rsidRPr="00EF10FA">
        <w:rPr>
          <w:lang w:val="en-US"/>
        </w:rPr>
        <w:t xml:space="preserve"> and projects</w:t>
      </w:r>
      <w:bookmarkEnd w:id="439"/>
    </w:p>
    <w:p w14:paraId="27837E9C" w14:textId="187C7190" w:rsidR="000A459C" w:rsidRPr="00A25D8F" w:rsidRDefault="000A459C" w:rsidP="000A459C">
      <w:pPr>
        <w:rPr>
          <w:lang w:val="en-US"/>
        </w:rPr>
      </w:pPr>
      <w:r w:rsidRPr="00EF10FA">
        <w:rPr>
          <w:lang w:val="en-US"/>
        </w:rPr>
        <w:t xml:space="preserve">Using </w:t>
      </w:r>
      <w:r w:rsidR="4674BADB" w:rsidRPr="00EF10FA">
        <w:rPr>
          <w:lang w:val="en-US"/>
        </w:rPr>
        <w:t xml:space="preserve">general </w:t>
      </w:r>
      <w:r w:rsidRPr="00EF10FA">
        <w:rPr>
          <w:lang w:val="en-US"/>
        </w:rPr>
        <w:t xml:space="preserve">chat environments such as ChatGPT, you can also create prepared bots. </w:t>
      </w:r>
      <w:r w:rsidR="32C0A67F" w:rsidRPr="00EF10FA">
        <w:rPr>
          <w:lang w:val="en-US"/>
        </w:rPr>
        <w:t xml:space="preserve">For example, </w:t>
      </w:r>
      <w:r w:rsidRPr="00EF10FA">
        <w:rPr>
          <w:lang w:val="en-US"/>
        </w:rPr>
        <w:t xml:space="preserve">you can create so-called Custom </w:t>
      </w:r>
      <w:r w:rsidR="482F4A8E" w:rsidRPr="00EF10FA">
        <w:rPr>
          <w:lang w:val="en-US"/>
        </w:rPr>
        <w:t>GPTs</w:t>
      </w:r>
      <w:r w:rsidR="03B546ED" w:rsidRPr="00EF10FA">
        <w:rPr>
          <w:lang w:val="en-US"/>
        </w:rPr>
        <w:t xml:space="preserve">: </w:t>
      </w:r>
      <w:r w:rsidRPr="00EF10FA">
        <w:rPr>
          <w:lang w:val="en-US"/>
        </w:rPr>
        <w:t xml:space="preserve">a </w:t>
      </w:r>
      <w:r w:rsidR="129FF124" w:rsidRPr="00EF10FA">
        <w:rPr>
          <w:lang w:val="en-US"/>
        </w:rPr>
        <w:t xml:space="preserve">fixed </w:t>
      </w:r>
      <w:r w:rsidRPr="00EF10FA">
        <w:rPr>
          <w:lang w:val="en-US"/>
        </w:rPr>
        <w:t>prompt</w:t>
      </w:r>
      <w:r w:rsidR="0189D632" w:rsidRPr="00EF10FA">
        <w:rPr>
          <w:lang w:val="en-US"/>
        </w:rPr>
        <w:t xml:space="preserve">, </w:t>
      </w:r>
      <w:r w:rsidRPr="00EF10FA">
        <w:rPr>
          <w:lang w:val="en-US"/>
        </w:rPr>
        <w:t xml:space="preserve">possibly with a knowledge resource attached, that you </w:t>
      </w:r>
      <w:r w:rsidR="442E42E7" w:rsidRPr="00EF10FA">
        <w:rPr>
          <w:lang w:val="en-US"/>
        </w:rPr>
        <w:t xml:space="preserve">can use </w:t>
      </w:r>
      <w:proofErr w:type="gramStart"/>
      <w:r w:rsidRPr="00EF10FA">
        <w:rPr>
          <w:lang w:val="en-US"/>
        </w:rPr>
        <w:t xml:space="preserve">over and over </w:t>
      </w:r>
      <w:r w:rsidR="74912DAE" w:rsidRPr="00EF10FA">
        <w:rPr>
          <w:lang w:val="en-US"/>
        </w:rPr>
        <w:t>again</w:t>
      </w:r>
      <w:proofErr w:type="gramEnd"/>
      <w:r w:rsidRPr="00EF10FA">
        <w:rPr>
          <w:lang w:val="en-US"/>
        </w:rPr>
        <w:t xml:space="preserve">. </w:t>
      </w:r>
      <w:r w:rsidR="22307732" w:rsidRPr="00EF10FA">
        <w:rPr>
          <w:lang w:val="en-US"/>
        </w:rPr>
        <w:t xml:space="preserve">That makes a difference because then you don't have to enter those instructions </w:t>
      </w:r>
      <w:r w:rsidR="00C63C90">
        <w:rPr>
          <w:lang w:val="en-US"/>
        </w:rPr>
        <w:t>each time again</w:t>
      </w:r>
      <w:r w:rsidR="22307732" w:rsidRPr="00EF10FA">
        <w:rPr>
          <w:lang w:val="en-US"/>
        </w:rPr>
        <w:t xml:space="preserve">, and it makes for </w:t>
      </w:r>
      <w:r w:rsidRPr="00EF10FA">
        <w:rPr>
          <w:lang w:val="en-US"/>
        </w:rPr>
        <w:t xml:space="preserve">more consistent responses from the </w:t>
      </w:r>
      <w:r w:rsidR="581D6D7C" w:rsidRPr="00EF10FA">
        <w:rPr>
          <w:lang w:val="en-US"/>
        </w:rPr>
        <w:t>language model</w:t>
      </w:r>
      <w:r w:rsidRPr="00EF10FA">
        <w:rPr>
          <w:lang w:val="en-US"/>
        </w:rPr>
        <w:t xml:space="preserve">.  </w:t>
      </w:r>
    </w:p>
    <w:p w14:paraId="2CFD9371" w14:textId="16AF48B6" w:rsidR="1BC93748" w:rsidRPr="00A25D8F" w:rsidRDefault="475365C7">
      <w:pPr>
        <w:rPr>
          <w:lang w:val="en-US"/>
        </w:rPr>
      </w:pPr>
      <w:r w:rsidRPr="00EF10FA">
        <w:rPr>
          <w:lang w:val="en-US"/>
        </w:rPr>
        <w:t xml:space="preserve">In addition, </w:t>
      </w:r>
      <w:r w:rsidR="5D68CBFC" w:rsidRPr="00EF10FA">
        <w:rPr>
          <w:lang w:val="en-US"/>
        </w:rPr>
        <w:t xml:space="preserve">in platforms like </w:t>
      </w:r>
      <w:r w:rsidR="5AF7F27A" w:rsidRPr="00EF10FA">
        <w:rPr>
          <w:lang w:val="en-US"/>
        </w:rPr>
        <w:t xml:space="preserve">ChatGPT or Claude, you can </w:t>
      </w:r>
      <w:r w:rsidR="17D698B7" w:rsidRPr="00EF10FA">
        <w:rPr>
          <w:lang w:val="en-US"/>
        </w:rPr>
        <w:t>also create a project</w:t>
      </w:r>
      <w:r w:rsidR="5AF7F27A" w:rsidRPr="00EF10FA">
        <w:rPr>
          <w:lang w:val="en-US"/>
        </w:rPr>
        <w:t xml:space="preserve">. A project is a </w:t>
      </w:r>
      <w:r w:rsidR="3DB720C3" w:rsidRPr="00EF10FA">
        <w:rPr>
          <w:lang w:val="en-US"/>
        </w:rPr>
        <w:t xml:space="preserve">kind of workspace </w:t>
      </w:r>
      <w:r w:rsidR="5AF7F27A" w:rsidRPr="00EF10FA">
        <w:rPr>
          <w:lang w:val="en-US"/>
        </w:rPr>
        <w:t xml:space="preserve">where you </w:t>
      </w:r>
      <w:r w:rsidR="3D9AE577" w:rsidRPr="00EF10FA">
        <w:rPr>
          <w:lang w:val="en-US"/>
        </w:rPr>
        <w:t xml:space="preserve">bring together </w:t>
      </w:r>
      <w:r w:rsidR="5AF7F27A" w:rsidRPr="00EF10FA">
        <w:rPr>
          <w:lang w:val="en-US"/>
        </w:rPr>
        <w:t>files, resources</w:t>
      </w:r>
      <w:r w:rsidR="420609C7" w:rsidRPr="0975DA97">
        <w:rPr>
          <w:lang w:val="en-US"/>
        </w:rPr>
        <w:t>,</w:t>
      </w:r>
      <w:r w:rsidR="5AF7F27A" w:rsidRPr="00EF10FA">
        <w:rPr>
          <w:lang w:val="en-US"/>
        </w:rPr>
        <w:t xml:space="preserve"> and rules. Within </w:t>
      </w:r>
      <w:r w:rsidR="719B0068" w:rsidRPr="00EF10FA">
        <w:rPr>
          <w:lang w:val="en-US"/>
        </w:rPr>
        <w:t>that project</w:t>
      </w:r>
      <w:r w:rsidR="5AF7F27A" w:rsidRPr="00EF10FA">
        <w:rPr>
          <w:lang w:val="en-US"/>
        </w:rPr>
        <w:t xml:space="preserve">, the </w:t>
      </w:r>
      <w:r w:rsidR="4F5D2393" w:rsidRPr="00EF10FA">
        <w:rPr>
          <w:lang w:val="en-US"/>
        </w:rPr>
        <w:t xml:space="preserve">AI </w:t>
      </w:r>
      <w:r w:rsidR="543893F4" w:rsidRPr="00EF10FA">
        <w:rPr>
          <w:lang w:val="en-US"/>
        </w:rPr>
        <w:t xml:space="preserve">always </w:t>
      </w:r>
      <w:r w:rsidR="5AF7F27A" w:rsidRPr="00EF10FA">
        <w:rPr>
          <w:lang w:val="en-US"/>
        </w:rPr>
        <w:t xml:space="preserve">responds specifically to that context, so you don't have to </w:t>
      </w:r>
      <w:r w:rsidR="2A90F737" w:rsidRPr="00EF10FA">
        <w:rPr>
          <w:lang w:val="en-US"/>
        </w:rPr>
        <w:t>re-enter</w:t>
      </w:r>
      <w:r w:rsidR="5AF7F27A" w:rsidRPr="00EF10FA">
        <w:rPr>
          <w:lang w:val="en-US"/>
        </w:rPr>
        <w:t xml:space="preserve"> it every time you create a new chat within the project. </w:t>
      </w:r>
      <w:r w:rsidR="54689D17" w:rsidRPr="00EF10FA">
        <w:rPr>
          <w:rFonts w:ascii="Aptos" w:eastAsia="Aptos" w:hAnsi="Aptos" w:cs="Aptos"/>
          <w:lang w:val="en-US"/>
        </w:rPr>
        <w:t>A Custom GPT mainly defines a role or way of working (such as "always answer in academic style"), while a project is mainly about organizing your material and agreements.</w:t>
      </w:r>
    </w:p>
    <w:p w14:paraId="16DA38C9" w14:textId="22E1C725" w:rsidR="241EC054" w:rsidRPr="00A25D8F" w:rsidRDefault="54689D17" w:rsidP="241EC054">
      <w:pPr>
        <w:rPr>
          <w:rFonts w:eastAsia="Aptos"/>
          <w:lang w:val="en-US"/>
        </w:rPr>
      </w:pPr>
      <w:r w:rsidRPr="00EF10FA">
        <w:rPr>
          <w:rFonts w:ascii="Aptos" w:eastAsia="Aptos" w:hAnsi="Aptos" w:cs="Aptos"/>
          <w:lang w:val="en-US"/>
        </w:rPr>
        <w:t xml:space="preserve">An example: if you want to query one document in different ways, you can make that a Custom GPT and get started right away. As a researcher, you can stipulate in the instructions from which domain the </w:t>
      </w:r>
      <w:r w:rsidRPr="00EF10FA">
        <w:rPr>
          <w:rFonts w:ascii="Aptos" w:eastAsia="Aptos" w:hAnsi="Aptos" w:cs="Aptos"/>
          <w:lang w:val="en-US"/>
        </w:rPr>
        <w:lastRenderedPageBreak/>
        <w:t xml:space="preserve">model should mainly draw knowledge and that the answers always contain references. Or, in image generation, you can describe a fixed style so that every new image has the same look. </w:t>
      </w:r>
      <w:r w:rsidR="5B1C87CD" w:rsidRPr="0975DA97">
        <w:rPr>
          <w:rFonts w:ascii="Aptos" w:eastAsia="Aptos" w:hAnsi="Aptos" w:cs="Aptos"/>
          <w:lang w:val="en-US"/>
        </w:rPr>
        <w:t>Moreover</w:t>
      </w:r>
      <w:r w:rsidRPr="00EF10FA">
        <w:rPr>
          <w:rFonts w:ascii="Aptos" w:eastAsia="Aptos" w:hAnsi="Aptos" w:cs="Aptos"/>
          <w:lang w:val="en-US"/>
        </w:rPr>
        <w:t xml:space="preserve">, in a project you can also save your files and context, so you don't have to upload them </w:t>
      </w:r>
      <w:r w:rsidR="009B5589" w:rsidRPr="00EF10FA">
        <w:rPr>
          <w:rFonts w:ascii="Aptos" w:eastAsia="Aptos" w:hAnsi="Aptos" w:cs="Aptos"/>
          <w:lang w:val="en-US"/>
        </w:rPr>
        <w:t>repeatedly</w:t>
      </w:r>
      <w:r w:rsidRPr="00EF10FA">
        <w:rPr>
          <w:rFonts w:ascii="Aptos" w:eastAsia="Aptos" w:hAnsi="Aptos" w:cs="Aptos"/>
          <w:lang w:val="en-US"/>
        </w:rPr>
        <w:t>.</w:t>
      </w:r>
    </w:p>
    <w:p w14:paraId="721B6AED" w14:textId="7FFE815A" w:rsidR="000A459C" w:rsidRPr="00A25D8F" w:rsidRDefault="000A459C" w:rsidP="000A459C">
      <w:pPr>
        <w:rPr>
          <w:lang w:val="en-US"/>
        </w:rPr>
      </w:pPr>
      <w:r w:rsidRPr="00EF10FA">
        <w:rPr>
          <w:lang w:val="en-US"/>
        </w:rPr>
        <w:t xml:space="preserve">Google calls this mechanism of prepared chatbots Gems, </w:t>
      </w:r>
      <w:r w:rsidR="00684ED1" w:rsidRPr="00EF10FA">
        <w:rPr>
          <w:lang w:val="en-US"/>
        </w:rPr>
        <w:t>Ant</w:t>
      </w:r>
      <w:r w:rsidR="0022524E">
        <w:rPr>
          <w:lang w:val="en-US"/>
        </w:rPr>
        <w:t>h</w:t>
      </w:r>
      <w:r w:rsidR="00684ED1" w:rsidRPr="00EF10FA">
        <w:rPr>
          <w:lang w:val="en-US"/>
        </w:rPr>
        <w:t xml:space="preserve">ropic calls it Projects, </w:t>
      </w:r>
      <w:r w:rsidRPr="00EF10FA">
        <w:rPr>
          <w:lang w:val="en-US"/>
        </w:rPr>
        <w:t xml:space="preserve">Copilot calls it an </w:t>
      </w:r>
      <w:r w:rsidR="4F1C6A7A" w:rsidRPr="00EF10FA">
        <w:rPr>
          <w:lang w:val="en-US"/>
        </w:rPr>
        <w:t>Agents</w:t>
      </w:r>
      <w:commentRangeStart w:id="440"/>
      <w:commentRangeStart w:id="441"/>
      <w:commentRangeStart w:id="442"/>
      <w:commentRangeEnd w:id="440"/>
      <w:r w:rsidRPr="00EF10FA">
        <w:rPr>
          <w:rStyle w:val="CommentReference"/>
          <w:sz w:val="20"/>
          <w:szCs w:val="20"/>
          <w:lang w:val="en-US"/>
        </w:rPr>
        <w:commentReference w:id="440"/>
      </w:r>
      <w:commentRangeEnd w:id="441"/>
      <w:r w:rsidRPr="00EF10FA">
        <w:rPr>
          <w:rStyle w:val="CommentReference"/>
          <w:sz w:val="20"/>
          <w:szCs w:val="20"/>
          <w:lang w:val="en-US"/>
        </w:rPr>
        <w:commentReference w:id="441"/>
      </w:r>
      <w:commentRangeEnd w:id="442"/>
      <w:r w:rsidRPr="00EF10FA">
        <w:rPr>
          <w:rStyle w:val="CommentReference"/>
          <w:sz w:val="20"/>
          <w:szCs w:val="20"/>
          <w:lang w:val="en-US"/>
        </w:rPr>
        <w:commentReference w:id="442"/>
      </w:r>
      <w:r w:rsidRPr="00EF10FA">
        <w:rPr>
          <w:lang w:val="en-US"/>
        </w:rPr>
        <w:t xml:space="preserve"> and </w:t>
      </w:r>
      <w:proofErr w:type="spellStart"/>
      <w:r w:rsidRPr="00EF10FA">
        <w:rPr>
          <w:lang w:val="en-US"/>
        </w:rPr>
        <w:t>EduGenAI</w:t>
      </w:r>
      <w:proofErr w:type="spellEnd"/>
      <w:r w:rsidRPr="00EF10FA">
        <w:rPr>
          <w:lang w:val="en-US"/>
        </w:rPr>
        <w:t xml:space="preserve"> calls it a Persona.</w:t>
      </w:r>
    </w:p>
    <w:p w14:paraId="20E1F8D1" w14:textId="2F4F190B" w:rsidR="000A459C" w:rsidRPr="00A25D8F" w:rsidRDefault="4E66385B" w:rsidP="000A459C">
      <w:pPr>
        <w:rPr>
          <w:lang w:val="en-US"/>
        </w:rPr>
      </w:pPr>
      <w:r w:rsidRPr="00EF10FA">
        <w:rPr>
          <w:rFonts w:ascii="Aptos" w:eastAsia="Aptos" w:hAnsi="Aptos" w:cs="Aptos"/>
          <w:lang w:val="en-US"/>
        </w:rPr>
        <w:t xml:space="preserve">Even in </w:t>
      </w:r>
      <w:r w:rsidR="0437D0B2" w:rsidRPr="00EF10FA">
        <w:rPr>
          <w:rFonts w:ascii="Aptos" w:eastAsia="Aptos" w:hAnsi="Aptos" w:cs="Aptos"/>
          <w:lang w:val="en-US"/>
        </w:rPr>
        <w:t>ordinary programs like Word or Google Docs</w:t>
      </w:r>
      <w:r w:rsidRPr="00EF10FA">
        <w:rPr>
          <w:rFonts w:ascii="Aptos" w:eastAsia="Aptos" w:hAnsi="Aptos" w:cs="Aptos"/>
          <w:lang w:val="en-US"/>
        </w:rPr>
        <w:t xml:space="preserve">, </w:t>
      </w:r>
      <w:r w:rsidR="45172CA1" w:rsidRPr="0975DA97">
        <w:rPr>
          <w:rFonts w:ascii="Aptos" w:eastAsia="Aptos" w:hAnsi="Aptos" w:cs="Aptos"/>
          <w:lang w:val="en-US"/>
        </w:rPr>
        <w:t>there are</w:t>
      </w:r>
      <w:r w:rsidRPr="00EF10FA">
        <w:rPr>
          <w:rFonts w:ascii="Aptos" w:eastAsia="Aptos" w:hAnsi="Aptos" w:cs="Aptos"/>
          <w:lang w:val="en-US"/>
        </w:rPr>
        <w:t xml:space="preserve"> increasingly built-in, </w:t>
      </w:r>
      <w:r w:rsidR="000A459C" w:rsidRPr="00EF10FA">
        <w:rPr>
          <w:rFonts w:ascii="Aptos" w:eastAsia="Aptos" w:hAnsi="Aptos" w:cs="Aptos"/>
          <w:lang w:val="en-US"/>
        </w:rPr>
        <w:t xml:space="preserve">prepared bots. </w:t>
      </w:r>
      <w:r w:rsidRPr="00EF10FA">
        <w:rPr>
          <w:rFonts w:ascii="Aptos" w:eastAsia="Aptos" w:hAnsi="Aptos" w:cs="Aptos"/>
          <w:lang w:val="en-US"/>
        </w:rPr>
        <w:t>Often you don't even notice it: you just use a menu</w:t>
      </w:r>
      <w:r w:rsidR="000A459C" w:rsidRPr="00EF10FA">
        <w:rPr>
          <w:rFonts w:ascii="Aptos" w:eastAsia="Aptos" w:hAnsi="Aptos" w:cs="Aptos"/>
          <w:lang w:val="en-US"/>
        </w:rPr>
        <w:t xml:space="preserve"> option to summarize text, translate it </w:t>
      </w:r>
      <w:r w:rsidRPr="00EF10FA">
        <w:rPr>
          <w:rFonts w:ascii="Aptos" w:eastAsia="Aptos" w:hAnsi="Aptos" w:cs="Aptos"/>
          <w:lang w:val="en-US"/>
        </w:rPr>
        <w:t xml:space="preserve">or automatically </w:t>
      </w:r>
      <w:r w:rsidR="000A459C" w:rsidRPr="00EF10FA">
        <w:rPr>
          <w:rFonts w:ascii="Aptos" w:eastAsia="Aptos" w:hAnsi="Aptos" w:cs="Aptos"/>
          <w:lang w:val="en-US"/>
        </w:rPr>
        <w:t xml:space="preserve">create slides based on a </w:t>
      </w:r>
      <w:r w:rsidR="1A5EF141" w:rsidRPr="0975DA97">
        <w:rPr>
          <w:rFonts w:ascii="Aptos" w:eastAsia="Aptos" w:hAnsi="Aptos" w:cs="Aptos"/>
          <w:lang w:val="en-US"/>
        </w:rPr>
        <w:t>w</w:t>
      </w:r>
      <w:r w:rsidR="000A459C" w:rsidRPr="0975DA97">
        <w:rPr>
          <w:rFonts w:ascii="Aptos" w:eastAsia="Aptos" w:hAnsi="Aptos" w:cs="Aptos"/>
          <w:lang w:val="en-US"/>
        </w:rPr>
        <w:t>eb</w:t>
      </w:r>
      <w:r w:rsidR="000A459C" w:rsidRPr="00EF10FA">
        <w:rPr>
          <w:rFonts w:ascii="Aptos" w:eastAsia="Aptos" w:hAnsi="Aptos" w:cs="Aptos"/>
          <w:lang w:val="en-US"/>
        </w:rPr>
        <w:t xml:space="preserve"> page.</w:t>
      </w:r>
    </w:p>
    <w:p w14:paraId="18132100" w14:textId="5618F113" w:rsidR="000A459C" w:rsidRPr="00A25D8F" w:rsidRDefault="000A459C" w:rsidP="000A459C">
      <w:pPr>
        <w:rPr>
          <w:lang w:val="en-US"/>
        </w:rPr>
      </w:pPr>
      <w:r w:rsidRPr="00EF10FA">
        <w:rPr>
          <w:lang w:val="en-US"/>
        </w:rPr>
        <w:t>Based on the technology, you can also imagine yourself or companies creating and offering such an intermediate layer themselves.</w:t>
      </w:r>
      <w:r w:rsidR="548B0504" w:rsidRPr="00EF10FA">
        <w:rPr>
          <w:lang w:val="en-US"/>
        </w:rPr>
        <w:t xml:space="preserve"> Below you can see some examples. </w:t>
      </w:r>
    </w:p>
    <w:tbl>
      <w:tblPr>
        <w:tblStyle w:val="PlainTable2"/>
        <w:tblW w:w="8926" w:type="dxa"/>
        <w:tblLook w:val="04A0" w:firstRow="1" w:lastRow="0" w:firstColumn="1" w:lastColumn="0" w:noHBand="0" w:noVBand="1"/>
      </w:tblPr>
      <w:tblGrid>
        <w:gridCol w:w="1630"/>
        <w:gridCol w:w="2294"/>
        <w:gridCol w:w="1945"/>
        <w:gridCol w:w="1462"/>
        <w:gridCol w:w="1501"/>
        <w:gridCol w:w="94"/>
      </w:tblGrid>
      <w:tr w:rsidR="00CA4A55" w:rsidRPr="000F3EBC" w14:paraId="7BFE7E96" w14:textId="77777777" w:rsidTr="72DB2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hideMark/>
          </w:tcPr>
          <w:p w14:paraId="30E5C3E2" w14:textId="77777777" w:rsidR="000A459C" w:rsidRPr="000F3EBC" w:rsidRDefault="000A459C">
            <w:pPr>
              <w:rPr>
                <w:sz w:val="18"/>
                <w:szCs w:val="18"/>
                <w:lang w:val="en-US"/>
              </w:rPr>
            </w:pPr>
            <w:r w:rsidRPr="000F3EBC">
              <w:rPr>
                <w:sz w:val="18"/>
                <w:szCs w:val="18"/>
                <w:lang w:val="en-US"/>
              </w:rPr>
              <w:t>Supplier</w:t>
            </w:r>
          </w:p>
        </w:tc>
        <w:tc>
          <w:tcPr>
            <w:tcW w:w="2337" w:type="dxa"/>
            <w:hideMark/>
          </w:tcPr>
          <w:p w14:paraId="7998887E" w14:textId="77777777" w:rsidR="000A459C" w:rsidRPr="000F3EBC"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Product/Interlayer</w:t>
            </w:r>
          </w:p>
        </w:tc>
        <w:tc>
          <w:tcPr>
            <w:tcW w:w="1994" w:type="dxa"/>
            <w:hideMark/>
          </w:tcPr>
          <w:p w14:paraId="6BB95058" w14:textId="77777777" w:rsidR="000A459C" w:rsidRPr="000F3EBC"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Models</w:t>
            </w:r>
          </w:p>
        </w:tc>
        <w:tc>
          <w:tcPr>
            <w:tcW w:w="1477" w:type="dxa"/>
            <w:hideMark/>
          </w:tcPr>
          <w:p w14:paraId="3F4C2280" w14:textId="77777777" w:rsidR="000A459C" w:rsidRPr="000F3EBC"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Safe for VU Amsterdam?</w:t>
            </w:r>
          </w:p>
        </w:tc>
        <w:tc>
          <w:tcPr>
            <w:tcW w:w="1523" w:type="dxa"/>
            <w:gridSpan w:val="2"/>
            <w:hideMark/>
          </w:tcPr>
          <w:p w14:paraId="66D45CF1" w14:textId="77777777" w:rsidR="000A459C" w:rsidRPr="000F3EBC"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Origin (Country, Continent)</w:t>
            </w:r>
          </w:p>
        </w:tc>
      </w:tr>
      <w:tr w:rsidR="00CA4A55" w:rsidRPr="000F3EBC" w14:paraId="4A00068B"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hideMark/>
          </w:tcPr>
          <w:p w14:paraId="6D4B360D" w14:textId="77777777" w:rsidR="000A459C" w:rsidRPr="000F3EBC" w:rsidRDefault="000A459C">
            <w:pPr>
              <w:rPr>
                <w:sz w:val="18"/>
                <w:szCs w:val="18"/>
                <w:lang w:val="en-US"/>
              </w:rPr>
            </w:pPr>
            <w:r w:rsidRPr="000F3EBC">
              <w:rPr>
                <w:sz w:val="18"/>
                <w:szCs w:val="18"/>
                <w:lang w:val="en-US"/>
              </w:rPr>
              <w:t>SURF / Npuls</w:t>
            </w:r>
          </w:p>
        </w:tc>
        <w:tc>
          <w:tcPr>
            <w:tcW w:w="2337" w:type="dxa"/>
            <w:hideMark/>
          </w:tcPr>
          <w:p w14:paraId="796590C6" w14:textId="20BA0649"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proofErr w:type="spellStart"/>
            <w:r w:rsidRPr="000F3EBC">
              <w:rPr>
                <w:sz w:val="18"/>
                <w:szCs w:val="18"/>
                <w:lang w:val="en-US"/>
              </w:rPr>
              <w:t>EduGenAI</w:t>
            </w:r>
            <w:proofErr w:type="spellEnd"/>
            <w:r w:rsidRPr="000F3EBC">
              <w:rPr>
                <w:sz w:val="18"/>
                <w:szCs w:val="18"/>
                <w:lang w:val="en-US"/>
              </w:rPr>
              <w:t xml:space="preserve"> (probably available</w:t>
            </w:r>
            <w:r w:rsidRPr="000F3EBC">
              <w:rPr>
                <w:sz w:val="18"/>
                <w:szCs w:val="18"/>
                <w:lang w:val="en-US"/>
              </w:rPr>
              <w:br/>
              <w:t>September 2026)</w:t>
            </w:r>
          </w:p>
        </w:tc>
        <w:tc>
          <w:tcPr>
            <w:tcW w:w="1994" w:type="dxa"/>
            <w:hideMark/>
          </w:tcPr>
          <w:p w14:paraId="486FE61A"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 xml:space="preserve">Mix of open source (e.g. Mistral, </w:t>
            </w:r>
            <w:proofErr w:type="spellStart"/>
            <w:r w:rsidRPr="000F3EBC">
              <w:rPr>
                <w:sz w:val="18"/>
                <w:szCs w:val="18"/>
                <w:lang w:val="en-US"/>
              </w:rPr>
              <w:t>LLaMA</w:t>
            </w:r>
            <w:proofErr w:type="spellEnd"/>
            <w:r w:rsidRPr="000F3EBC">
              <w:rPr>
                <w:sz w:val="18"/>
                <w:szCs w:val="18"/>
                <w:lang w:val="en-US"/>
              </w:rPr>
              <w:t>) and commercial models (e.g. GPT-4, Claude)</w:t>
            </w:r>
          </w:p>
        </w:tc>
        <w:tc>
          <w:tcPr>
            <w:tcW w:w="1477" w:type="dxa"/>
            <w:hideMark/>
          </w:tcPr>
          <w:p w14:paraId="07DB5C20"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High</w:t>
            </w:r>
          </w:p>
        </w:tc>
        <w:tc>
          <w:tcPr>
            <w:tcW w:w="1523" w:type="dxa"/>
            <w:gridSpan w:val="2"/>
            <w:hideMark/>
          </w:tcPr>
          <w:p w14:paraId="0569E197"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Netherlands, Europe</w:t>
            </w:r>
          </w:p>
        </w:tc>
      </w:tr>
      <w:tr w:rsidR="00CA4A55" w:rsidRPr="000F3EBC" w14:paraId="78B30381" w14:textId="77777777" w:rsidTr="72DB26BB">
        <w:tc>
          <w:tcPr>
            <w:cnfStyle w:val="001000000000" w:firstRow="0" w:lastRow="0" w:firstColumn="1" w:lastColumn="0" w:oddVBand="0" w:evenVBand="0" w:oddHBand="0" w:evenHBand="0" w:firstRowFirstColumn="0" w:firstRowLastColumn="0" w:lastRowFirstColumn="0" w:lastRowLastColumn="0"/>
            <w:tcW w:w="1595" w:type="dxa"/>
            <w:hideMark/>
          </w:tcPr>
          <w:p w14:paraId="7E07CE2C" w14:textId="77777777" w:rsidR="000A459C" w:rsidRPr="000F3EBC" w:rsidRDefault="000A459C">
            <w:pPr>
              <w:rPr>
                <w:sz w:val="18"/>
                <w:szCs w:val="18"/>
                <w:lang w:val="en-US"/>
              </w:rPr>
            </w:pPr>
            <w:r w:rsidRPr="000F3EBC">
              <w:rPr>
                <w:sz w:val="18"/>
                <w:szCs w:val="18"/>
                <w:lang w:val="en-US"/>
              </w:rPr>
              <w:t>Microsoft</w:t>
            </w:r>
          </w:p>
        </w:tc>
        <w:tc>
          <w:tcPr>
            <w:tcW w:w="2337" w:type="dxa"/>
            <w:hideMark/>
          </w:tcPr>
          <w:p w14:paraId="0C7D595C" w14:textId="3D68E663"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 xml:space="preserve">Copilot </w:t>
            </w:r>
            <w:r w:rsidR="1A3F9DB1" w:rsidRPr="000F3EBC">
              <w:rPr>
                <w:sz w:val="18"/>
                <w:szCs w:val="18"/>
                <w:lang w:val="en-US"/>
              </w:rPr>
              <w:t xml:space="preserve">for Web/ </w:t>
            </w:r>
            <w:r w:rsidRPr="000F3EBC">
              <w:rPr>
                <w:sz w:val="18"/>
                <w:szCs w:val="18"/>
                <w:lang w:val="en-US"/>
              </w:rPr>
              <w:t>Bing Chat</w:t>
            </w:r>
          </w:p>
        </w:tc>
        <w:tc>
          <w:tcPr>
            <w:tcW w:w="1994" w:type="dxa"/>
            <w:hideMark/>
          </w:tcPr>
          <w:p w14:paraId="3FD9DD23"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GPT-4, GPT-4o (via OpenAI), with web browsing and multimodality</w:t>
            </w:r>
          </w:p>
        </w:tc>
        <w:tc>
          <w:tcPr>
            <w:tcW w:w="1477" w:type="dxa"/>
            <w:hideMark/>
          </w:tcPr>
          <w:p w14:paraId="240562D4"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High (via SURF license)</w:t>
            </w:r>
          </w:p>
        </w:tc>
        <w:tc>
          <w:tcPr>
            <w:tcW w:w="1523" w:type="dxa"/>
            <w:gridSpan w:val="2"/>
            <w:hideMark/>
          </w:tcPr>
          <w:p w14:paraId="7DAD340E"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United States, North America</w:t>
            </w:r>
          </w:p>
        </w:tc>
      </w:tr>
      <w:tr w:rsidR="00547B8C" w:rsidRPr="000F3EBC" w14:paraId="15C3FB93" w14:textId="77777777" w:rsidTr="72DB26BB">
        <w:trPr>
          <w:gridAfter w:val="1"/>
          <w:cnfStyle w:val="000000100000" w:firstRow="0" w:lastRow="0" w:firstColumn="0" w:lastColumn="0" w:oddVBand="0" w:evenVBand="0" w:oddHBand="1" w:evenHBand="0" w:firstRowFirstColumn="0" w:firstRowLastColumn="0" w:lastRowFirstColumn="0" w:lastRowLastColumn="0"/>
          <w:wAfter w:w="100" w:type="dxa"/>
          <w:trHeight w:val="300"/>
        </w:trPr>
        <w:tc>
          <w:tcPr>
            <w:cnfStyle w:val="001000000000" w:firstRow="0" w:lastRow="0" w:firstColumn="1" w:lastColumn="0" w:oddVBand="0" w:evenVBand="0" w:oddHBand="0" w:evenHBand="0" w:firstRowFirstColumn="0" w:firstRowLastColumn="0" w:lastRowFirstColumn="0" w:lastRowLastColumn="0"/>
            <w:tcW w:w="1595" w:type="dxa"/>
          </w:tcPr>
          <w:p w14:paraId="1AD441E8" w14:textId="7707F53F" w:rsidR="00FA450F" w:rsidRPr="000F3EBC" w:rsidRDefault="0D450A40" w:rsidP="00FA450F">
            <w:pPr>
              <w:rPr>
                <w:sz w:val="18"/>
                <w:szCs w:val="18"/>
                <w:lang w:val="en-US"/>
              </w:rPr>
            </w:pPr>
            <w:r w:rsidRPr="000F3EBC">
              <w:rPr>
                <w:sz w:val="18"/>
                <w:szCs w:val="18"/>
                <w:lang w:val="en-US"/>
              </w:rPr>
              <w:t>Microsoft</w:t>
            </w:r>
          </w:p>
        </w:tc>
        <w:tc>
          <w:tcPr>
            <w:tcW w:w="2337" w:type="dxa"/>
          </w:tcPr>
          <w:p w14:paraId="5BF13294" w14:textId="51E87BE2"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Copilot for Microsoft 365</w:t>
            </w:r>
          </w:p>
        </w:tc>
        <w:tc>
          <w:tcPr>
            <w:tcW w:w="1994" w:type="dxa"/>
          </w:tcPr>
          <w:p w14:paraId="4F2E34AD" w14:textId="5EE57507"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GPT-4 (via OpenAI), integrated with Word, Excel, Outlook, Teams</w:t>
            </w:r>
          </w:p>
        </w:tc>
        <w:tc>
          <w:tcPr>
            <w:tcW w:w="1477" w:type="dxa"/>
          </w:tcPr>
          <w:p w14:paraId="3AA7B3AE" w14:textId="23C764E9"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Not available to VU</w:t>
            </w:r>
          </w:p>
        </w:tc>
        <w:tc>
          <w:tcPr>
            <w:tcW w:w="1523" w:type="dxa"/>
          </w:tcPr>
          <w:p w14:paraId="4EA4E417" w14:textId="79C26C6D"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United States, North America</w:t>
            </w:r>
          </w:p>
        </w:tc>
      </w:tr>
      <w:tr w:rsidR="00CA4A55" w:rsidRPr="000F3EBC" w14:paraId="60E708A9" w14:textId="77777777" w:rsidTr="72DB26BB">
        <w:tc>
          <w:tcPr>
            <w:cnfStyle w:val="001000000000" w:firstRow="0" w:lastRow="0" w:firstColumn="1" w:lastColumn="0" w:oddVBand="0" w:evenVBand="0" w:oddHBand="0" w:evenHBand="0" w:firstRowFirstColumn="0" w:firstRowLastColumn="0" w:lastRowFirstColumn="0" w:lastRowLastColumn="0"/>
            <w:tcW w:w="1595" w:type="dxa"/>
            <w:hideMark/>
          </w:tcPr>
          <w:p w14:paraId="069A66D3" w14:textId="77777777" w:rsidR="00FA450F" w:rsidRPr="000F3EBC" w:rsidRDefault="0D450A40" w:rsidP="00FA450F">
            <w:pPr>
              <w:rPr>
                <w:sz w:val="18"/>
                <w:szCs w:val="18"/>
                <w:lang w:val="en-US"/>
              </w:rPr>
            </w:pPr>
            <w:r w:rsidRPr="000F3EBC">
              <w:rPr>
                <w:sz w:val="18"/>
                <w:szCs w:val="18"/>
                <w:lang w:val="en-US"/>
              </w:rPr>
              <w:t>Google DeepMind</w:t>
            </w:r>
          </w:p>
        </w:tc>
        <w:tc>
          <w:tcPr>
            <w:tcW w:w="2337" w:type="dxa"/>
            <w:hideMark/>
          </w:tcPr>
          <w:p w14:paraId="6C6762F9"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Gemini</w:t>
            </w:r>
          </w:p>
        </w:tc>
        <w:tc>
          <w:tcPr>
            <w:tcW w:w="1994" w:type="dxa"/>
            <w:hideMark/>
          </w:tcPr>
          <w:p w14:paraId="554CDEBF"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Gemini 1.5 Pro, Gemini Flash (multimodal, real-time web access)</w:t>
            </w:r>
          </w:p>
        </w:tc>
        <w:tc>
          <w:tcPr>
            <w:tcW w:w="1477" w:type="dxa"/>
            <w:hideMark/>
          </w:tcPr>
          <w:p w14:paraId="010A1BA2"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High (Google Workspace for Education)</w:t>
            </w:r>
          </w:p>
        </w:tc>
        <w:tc>
          <w:tcPr>
            <w:tcW w:w="1523" w:type="dxa"/>
            <w:gridSpan w:val="2"/>
            <w:hideMark/>
          </w:tcPr>
          <w:p w14:paraId="7BD2CBF2"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United States, North America</w:t>
            </w:r>
          </w:p>
        </w:tc>
      </w:tr>
      <w:tr w:rsidR="00547B8C" w:rsidRPr="000F3EBC" w14:paraId="665D2DB8" w14:textId="77777777" w:rsidTr="72DB26BB">
        <w:trPr>
          <w:gridAfter w:val="1"/>
          <w:cnfStyle w:val="000000100000" w:firstRow="0" w:lastRow="0" w:firstColumn="0" w:lastColumn="0" w:oddVBand="0" w:evenVBand="0" w:oddHBand="1" w:evenHBand="0" w:firstRowFirstColumn="0" w:firstRowLastColumn="0" w:lastRowFirstColumn="0" w:lastRowLastColumn="0"/>
          <w:wAfter w:w="100" w:type="dxa"/>
          <w:trHeight w:val="300"/>
        </w:trPr>
        <w:tc>
          <w:tcPr>
            <w:cnfStyle w:val="001000000000" w:firstRow="0" w:lastRow="0" w:firstColumn="1" w:lastColumn="0" w:oddVBand="0" w:evenVBand="0" w:oddHBand="0" w:evenHBand="0" w:firstRowFirstColumn="0" w:firstRowLastColumn="0" w:lastRowFirstColumn="0" w:lastRowLastColumn="0"/>
            <w:tcW w:w="0" w:type="auto"/>
          </w:tcPr>
          <w:p w14:paraId="722E9E03" w14:textId="37C33451" w:rsidR="004A4221" w:rsidRPr="000F3EBC" w:rsidRDefault="6036E664" w:rsidP="00FA450F">
            <w:pPr>
              <w:rPr>
                <w:sz w:val="18"/>
                <w:szCs w:val="18"/>
                <w:lang w:val="en-US"/>
              </w:rPr>
            </w:pPr>
            <w:r w:rsidRPr="000F3EBC">
              <w:rPr>
                <w:sz w:val="18"/>
                <w:szCs w:val="18"/>
                <w:lang w:val="en-US"/>
              </w:rPr>
              <w:t>Google DeepMind</w:t>
            </w:r>
          </w:p>
        </w:tc>
        <w:tc>
          <w:tcPr>
            <w:tcW w:w="2337" w:type="dxa"/>
          </w:tcPr>
          <w:p w14:paraId="0170BEC6" w14:textId="730E67B6" w:rsidR="004A4221" w:rsidRPr="000F3EBC" w:rsidRDefault="6036E664"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NotebookLM</w:t>
            </w:r>
          </w:p>
        </w:tc>
        <w:tc>
          <w:tcPr>
            <w:tcW w:w="1994" w:type="dxa"/>
          </w:tcPr>
          <w:p w14:paraId="5D5351C6" w14:textId="601E860B" w:rsidR="004A4221" w:rsidRPr="000F3EBC" w:rsidRDefault="6036E664"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Gemini 1.5 Pro, Gemini Flash (multimodal, real-time web access)</w:t>
            </w:r>
          </w:p>
        </w:tc>
        <w:tc>
          <w:tcPr>
            <w:tcW w:w="1477" w:type="dxa"/>
          </w:tcPr>
          <w:p w14:paraId="6074FA56" w14:textId="6E941200" w:rsidR="004A4221" w:rsidRPr="000F3EBC" w:rsidRDefault="6036E664"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High (Google Workspace for Education)</w:t>
            </w:r>
          </w:p>
        </w:tc>
        <w:tc>
          <w:tcPr>
            <w:tcW w:w="1523" w:type="dxa"/>
          </w:tcPr>
          <w:p w14:paraId="02B49FA5" w14:textId="58B15C1B" w:rsidR="004A4221" w:rsidRPr="000F3EBC" w:rsidRDefault="6036E664"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United States, North America</w:t>
            </w:r>
          </w:p>
        </w:tc>
      </w:tr>
      <w:tr w:rsidR="00CA4A55" w:rsidRPr="000F3EBC" w14:paraId="349E3E4B" w14:textId="77777777" w:rsidTr="72DB26BB">
        <w:tc>
          <w:tcPr>
            <w:cnfStyle w:val="001000000000" w:firstRow="0" w:lastRow="0" w:firstColumn="1" w:lastColumn="0" w:oddVBand="0" w:evenVBand="0" w:oddHBand="0" w:evenHBand="0" w:firstRowFirstColumn="0" w:firstRowLastColumn="0" w:lastRowFirstColumn="0" w:lastRowLastColumn="0"/>
            <w:tcW w:w="1595" w:type="dxa"/>
            <w:hideMark/>
          </w:tcPr>
          <w:p w14:paraId="1A442978" w14:textId="77777777" w:rsidR="00FA450F" w:rsidRPr="000F3EBC" w:rsidRDefault="0D450A40" w:rsidP="00FA450F">
            <w:pPr>
              <w:rPr>
                <w:sz w:val="18"/>
                <w:szCs w:val="18"/>
                <w:lang w:val="en-US"/>
              </w:rPr>
            </w:pPr>
            <w:r w:rsidRPr="000F3EBC">
              <w:rPr>
                <w:sz w:val="18"/>
                <w:szCs w:val="18"/>
                <w:lang w:val="en-US"/>
              </w:rPr>
              <w:t>OpenAI</w:t>
            </w:r>
          </w:p>
        </w:tc>
        <w:tc>
          <w:tcPr>
            <w:tcW w:w="2337" w:type="dxa"/>
            <w:hideMark/>
          </w:tcPr>
          <w:p w14:paraId="43F78D8D"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ChatGPT</w:t>
            </w:r>
          </w:p>
        </w:tc>
        <w:tc>
          <w:tcPr>
            <w:tcW w:w="1994" w:type="dxa"/>
            <w:hideMark/>
          </w:tcPr>
          <w:p w14:paraId="0AFE3377" w14:textId="49FF69F1"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GPT-3.5 (free), GPT-4, GPT-4o</w:t>
            </w:r>
            <w:r w:rsidR="04BE8369" w:rsidRPr="000F3EBC">
              <w:rPr>
                <w:sz w:val="18"/>
                <w:szCs w:val="18"/>
                <w:lang w:val="en-US"/>
              </w:rPr>
              <w:t xml:space="preserve">, GPT-5 </w:t>
            </w:r>
            <w:r w:rsidRPr="000F3EBC">
              <w:rPr>
                <w:sz w:val="18"/>
                <w:szCs w:val="18"/>
                <w:lang w:val="en-US"/>
              </w:rPr>
              <w:t>(Plus), with DALL-E 3, Code Interpreter, Vision, Voice</w:t>
            </w:r>
          </w:p>
        </w:tc>
        <w:tc>
          <w:tcPr>
            <w:tcW w:w="1477" w:type="dxa"/>
            <w:hideMark/>
          </w:tcPr>
          <w:p w14:paraId="55091C85"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Low</w:t>
            </w:r>
          </w:p>
        </w:tc>
        <w:tc>
          <w:tcPr>
            <w:tcW w:w="1523" w:type="dxa"/>
            <w:gridSpan w:val="2"/>
            <w:hideMark/>
          </w:tcPr>
          <w:p w14:paraId="5997EE4F"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United States, North America</w:t>
            </w:r>
          </w:p>
        </w:tc>
      </w:tr>
      <w:tr w:rsidR="00CA4A55" w:rsidRPr="000F3EBC" w14:paraId="34F8DCC3"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hideMark/>
          </w:tcPr>
          <w:p w14:paraId="35C884CF" w14:textId="77777777" w:rsidR="00FA450F" w:rsidRPr="000F3EBC" w:rsidRDefault="0D450A40" w:rsidP="00FA450F">
            <w:pPr>
              <w:rPr>
                <w:sz w:val="18"/>
                <w:szCs w:val="18"/>
                <w:lang w:val="en-US"/>
              </w:rPr>
            </w:pPr>
            <w:r w:rsidRPr="000F3EBC">
              <w:rPr>
                <w:sz w:val="18"/>
                <w:szCs w:val="18"/>
                <w:lang w:val="en-US"/>
              </w:rPr>
              <w:t>Anthropic</w:t>
            </w:r>
          </w:p>
        </w:tc>
        <w:tc>
          <w:tcPr>
            <w:tcW w:w="2337" w:type="dxa"/>
            <w:hideMark/>
          </w:tcPr>
          <w:p w14:paraId="689BD090" w14:textId="77777777"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Claude</w:t>
            </w:r>
          </w:p>
        </w:tc>
        <w:tc>
          <w:tcPr>
            <w:tcW w:w="1994" w:type="dxa"/>
            <w:hideMark/>
          </w:tcPr>
          <w:p w14:paraId="3C9D1C93" w14:textId="606251A5"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 xml:space="preserve">Claude 2, Claude 3 Opus, Sonnet, Haiku (security-oriented, large context windows </w:t>
            </w:r>
            <w:r w:rsidR="04BE8369" w:rsidRPr="000F3EBC">
              <w:rPr>
                <w:sz w:val="18"/>
                <w:szCs w:val="18"/>
                <w:lang w:val="en-US"/>
              </w:rPr>
              <w:t>- does want to use data for training purposes</w:t>
            </w:r>
            <w:r w:rsidRPr="000F3EBC">
              <w:rPr>
                <w:sz w:val="18"/>
                <w:szCs w:val="18"/>
                <w:lang w:val="en-US"/>
              </w:rPr>
              <w:t>)</w:t>
            </w:r>
          </w:p>
        </w:tc>
        <w:tc>
          <w:tcPr>
            <w:tcW w:w="1477" w:type="dxa"/>
            <w:hideMark/>
          </w:tcPr>
          <w:p w14:paraId="725DFB55" w14:textId="77777777"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Resource</w:t>
            </w:r>
          </w:p>
        </w:tc>
        <w:tc>
          <w:tcPr>
            <w:tcW w:w="1523" w:type="dxa"/>
            <w:gridSpan w:val="2"/>
            <w:hideMark/>
          </w:tcPr>
          <w:p w14:paraId="1A7FD41B" w14:textId="77777777"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United States, North America</w:t>
            </w:r>
          </w:p>
        </w:tc>
      </w:tr>
      <w:tr w:rsidR="00CA4A55" w:rsidRPr="000F3EBC" w14:paraId="163B2D81" w14:textId="77777777" w:rsidTr="72DB26BB">
        <w:tc>
          <w:tcPr>
            <w:cnfStyle w:val="001000000000" w:firstRow="0" w:lastRow="0" w:firstColumn="1" w:lastColumn="0" w:oddVBand="0" w:evenVBand="0" w:oddHBand="0" w:evenHBand="0" w:firstRowFirstColumn="0" w:firstRowLastColumn="0" w:lastRowFirstColumn="0" w:lastRowLastColumn="0"/>
            <w:tcW w:w="1595" w:type="dxa"/>
            <w:hideMark/>
          </w:tcPr>
          <w:p w14:paraId="6B33CD23" w14:textId="77777777" w:rsidR="00FA450F" w:rsidRPr="000F3EBC" w:rsidRDefault="0D450A40" w:rsidP="00FA450F">
            <w:pPr>
              <w:rPr>
                <w:sz w:val="18"/>
                <w:szCs w:val="18"/>
                <w:lang w:val="en-US"/>
              </w:rPr>
            </w:pPr>
            <w:r w:rsidRPr="000F3EBC">
              <w:rPr>
                <w:sz w:val="18"/>
                <w:szCs w:val="18"/>
                <w:lang w:val="en-US"/>
              </w:rPr>
              <w:t>Mistral AI</w:t>
            </w:r>
          </w:p>
        </w:tc>
        <w:tc>
          <w:tcPr>
            <w:tcW w:w="2337" w:type="dxa"/>
            <w:hideMark/>
          </w:tcPr>
          <w:p w14:paraId="3D51B0CD"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LeChat</w:t>
            </w:r>
          </w:p>
        </w:tc>
        <w:tc>
          <w:tcPr>
            <w:tcW w:w="1994" w:type="dxa"/>
            <w:hideMark/>
          </w:tcPr>
          <w:p w14:paraId="01F87055" w14:textId="55E08FDB"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 xml:space="preserve">Mistral 7B, </w:t>
            </w:r>
            <w:r w:rsidR="491B6137" w:rsidRPr="000F3EBC">
              <w:rPr>
                <w:sz w:val="18"/>
                <w:szCs w:val="18"/>
                <w:lang w:val="en-US"/>
              </w:rPr>
              <w:t xml:space="preserve">Mistral </w:t>
            </w:r>
            <w:r w:rsidRPr="000F3EBC">
              <w:rPr>
                <w:sz w:val="18"/>
                <w:szCs w:val="18"/>
                <w:lang w:val="en-US"/>
              </w:rPr>
              <w:t xml:space="preserve">8x7B (open source, </w:t>
            </w:r>
            <w:r w:rsidRPr="000F3EBC">
              <w:rPr>
                <w:sz w:val="18"/>
                <w:szCs w:val="18"/>
                <w:lang w:val="en-US"/>
              </w:rPr>
              <w:lastRenderedPageBreak/>
              <w:t>European privacy-oriented)</w:t>
            </w:r>
          </w:p>
        </w:tc>
        <w:tc>
          <w:tcPr>
            <w:tcW w:w="1477" w:type="dxa"/>
            <w:hideMark/>
          </w:tcPr>
          <w:p w14:paraId="32FA27C6"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lastRenderedPageBreak/>
              <w:t>Medium</w:t>
            </w:r>
          </w:p>
        </w:tc>
        <w:tc>
          <w:tcPr>
            <w:tcW w:w="1523" w:type="dxa"/>
            <w:gridSpan w:val="2"/>
            <w:hideMark/>
          </w:tcPr>
          <w:p w14:paraId="41D4A7EE"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France, Europe</w:t>
            </w:r>
          </w:p>
        </w:tc>
      </w:tr>
      <w:tr w:rsidR="00CA4A55" w:rsidRPr="000F3EBC" w14:paraId="1A1D84DB" w14:textId="77777777" w:rsidTr="72DB26B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5" w:type="dxa"/>
          </w:tcPr>
          <w:p w14:paraId="11E06305" w14:textId="54C188F4" w:rsidR="00FA450F" w:rsidRPr="000F3EBC" w:rsidRDefault="0D450A40" w:rsidP="00FA450F">
            <w:pPr>
              <w:rPr>
                <w:sz w:val="18"/>
                <w:szCs w:val="18"/>
                <w:lang w:val="en-US"/>
              </w:rPr>
            </w:pPr>
            <w:r w:rsidRPr="000F3EBC">
              <w:rPr>
                <w:sz w:val="18"/>
                <w:szCs w:val="18"/>
                <w:lang w:val="en-US"/>
              </w:rPr>
              <w:t>Proton</w:t>
            </w:r>
          </w:p>
        </w:tc>
        <w:tc>
          <w:tcPr>
            <w:tcW w:w="2337" w:type="dxa"/>
          </w:tcPr>
          <w:p w14:paraId="684381D1" w14:textId="4E09CAD8"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Lumo</w:t>
            </w:r>
          </w:p>
        </w:tc>
        <w:tc>
          <w:tcPr>
            <w:tcW w:w="1994" w:type="dxa"/>
          </w:tcPr>
          <w:p w14:paraId="233DF4A6" w14:textId="77777777"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 xml:space="preserve">Various </w:t>
            </w:r>
            <w:proofErr w:type="gramStart"/>
            <w:r w:rsidRPr="000F3EBC">
              <w:rPr>
                <w:sz w:val="18"/>
                <w:szCs w:val="18"/>
                <w:lang w:val="en-US"/>
              </w:rPr>
              <w:t>open source</w:t>
            </w:r>
            <w:proofErr w:type="gramEnd"/>
            <w:r w:rsidRPr="000F3EBC">
              <w:rPr>
                <w:sz w:val="18"/>
                <w:szCs w:val="18"/>
                <w:lang w:val="en-US"/>
              </w:rPr>
              <w:t xml:space="preserve"> models.</w:t>
            </w:r>
          </w:p>
          <w:p w14:paraId="00D82850" w14:textId="3289308D"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 xml:space="preserve">Proton presents itself as the most privacy protected and </w:t>
            </w:r>
            <w:r w:rsidR="6036E664" w:rsidRPr="000F3EBC">
              <w:rPr>
                <w:sz w:val="18"/>
                <w:szCs w:val="18"/>
                <w:lang w:val="en-US"/>
              </w:rPr>
              <w:t xml:space="preserve">European </w:t>
            </w:r>
            <w:r w:rsidRPr="000F3EBC">
              <w:rPr>
                <w:sz w:val="18"/>
                <w:szCs w:val="18"/>
                <w:lang w:val="en-US"/>
              </w:rPr>
              <w:t>online environment</w:t>
            </w:r>
          </w:p>
        </w:tc>
        <w:tc>
          <w:tcPr>
            <w:tcW w:w="1477" w:type="dxa"/>
          </w:tcPr>
          <w:p w14:paraId="7F8F426D" w14:textId="64AE2906"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High (although no agreement with VU Amsterdam</w:t>
            </w:r>
            <w:r w:rsidR="6036E664" w:rsidRPr="000F3EBC">
              <w:rPr>
                <w:sz w:val="18"/>
                <w:szCs w:val="18"/>
                <w:lang w:val="en-US"/>
              </w:rPr>
              <w:t>)</w:t>
            </w:r>
          </w:p>
        </w:tc>
        <w:tc>
          <w:tcPr>
            <w:tcW w:w="1523" w:type="dxa"/>
            <w:gridSpan w:val="2"/>
          </w:tcPr>
          <w:p w14:paraId="35F446BC" w14:textId="2D23523A"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Switzerland, Europe</w:t>
            </w:r>
          </w:p>
        </w:tc>
      </w:tr>
      <w:tr w:rsidR="00CA4A55" w:rsidRPr="000F3EBC" w14:paraId="44AAED27" w14:textId="77777777" w:rsidTr="72DB26BB">
        <w:tc>
          <w:tcPr>
            <w:cnfStyle w:val="001000000000" w:firstRow="0" w:lastRow="0" w:firstColumn="1" w:lastColumn="0" w:oddVBand="0" w:evenVBand="0" w:oddHBand="0" w:evenHBand="0" w:firstRowFirstColumn="0" w:firstRowLastColumn="0" w:lastRowFirstColumn="0" w:lastRowLastColumn="0"/>
            <w:tcW w:w="1595" w:type="dxa"/>
            <w:hideMark/>
          </w:tcPr>
          <w:p w14:paraId="774D71BF" w14:textId="77777777" w:rsidR="00FA450F" w:rsidRPr="000F3EBC" w:rsidRDefault="0D450A40" w:rsidP="00FA450F">
            <w:pPr>
              <w:rPr>
                <w:sz w:val="18"/>
                <w:szCs w:val="18"/>
                <w:lang w:val="en-US"/>
              </w:rPr>
            </w:pPr>
            <w:r w:rsidRPr="000F3EBC">
              <w:rPr>
                <w:sz w:val="18"/>
                <w:szCs w:val="18"/>
                <w:lang w:val="en-US"/>
              </w:rPr>
              <w:t>DeepSeek</w:t>
            </w:r>
          </w:p>
        </w:tc>
        <w:tc>
          <w:tcPr>
            <w:tcW w:w="2337" w:type="dxa"/>
            <w:hideMark/>
          </w:tcPr>
          <w:p w14:paraId="71119BF4"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DeepSeek Chat</w:t>
            </w:r>
          </w:p>
        </w:tc>
        <w:tc>
          <w:tcPr>
            <w:tcW w:w="1994" w:type="dxa"/>
            <w:hideMark/>
          </w:tcPr>
          <w:p w14:paraId="4B98CB50"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 xml:space="preserve">DeepSeek-V2, DeepSeek-Coder (focused on math, programming, </w:t>
            </w:r>
            <w:proofErr w:type="gramStart"/>
            <w:r w:rsidRPr="000F3EBC">
              <w:rPr>
                <w:sz w:val="18"/>
                <w:szCs w:val="18"/>
                <w:lang w:val="en-US"/>
              </w:rPr>
              <w:t>Chinese-English</w:t>
            </w:r>
            <w:proofErr w:type="gramEnd"/>
            <w:r w:rsidRPr="000F3EBC">
              <w:rPr>
                <w:sz w:val="18"/>
                <w:szCs w:val="18"/>
                <w:lang w:val="en-US"/>
              </w:rPr>
              <w:t xml:space="preserve"> bilingual)</w:t>
            </w:r>
          </w:p>
        </w:tc>
        <w:tc>
          <w:tcPr>
            <w:tcW w:w="1477" w:type="dxa"/>
            <w:hideMark/>
          </w:tcPr>
          <w:p w14:paraId="3FBC96A7"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Very low</w:t>
            </w:r>
          </w:p>
        </w:tc>
        <w:tc>
          <w:tcPr>
            <w:tcW w:w="1523" w:type="dxa"/>
            <w:gridSpan w:val="2"/>
            <w:hideMark/>
          </w:tcPr>
          <w:p w14:paraId="40EC4F4C" w14:textId="77777777" w:rsidR="00FA450F" w:rsidRPr="000F3EBC" w:rsidRDefault="0D450A40" w:rsidP="00FA450F">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China, Asia</w:t>
            </w:r>
          </w:p>
        </w:tc>
      </w:tr>
      <w:tr w:rsidR="00CA4A55" w:rsidRPr="000F3EBC" w14:paraId="2F5C3CE2"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hideMark/>
          </w:tcPr>
          <w:p w14:paraId="6C58C323" w14:textId="77777777" w:rsidR="00FA450F" w:rsidRPr="000F3EBC" w:rsidRDefault="0D450A40" w:rsidP="00FA450F">
            <w:pPr>
              <w:rPr>
                <w:sz w:val="18"/>
                <w:szCs w:val="18"/>
                <w:lang w:val="en-US"/>
              </w:rPr>
            </w:pPr>
            <w:proofErr w:type="spellStart"/>
            <w:r w:rsidRPr="000F3EBC">
              <w:rPr>
                <w:sz w:val="18"/>
                <w:szCs w:val="18"/>
                <w:lang w:val="en-US"/>
              </w:rPr>
              <w:t>xAI</w:t>
            </w:r>
            <w:proofErr w:type="spellEnd"/>
          </w:p>
        </w:tc>
        <w:tc>
          <w:tcPr>
            <w:tcW w:w="2337" w:type="dxa"/>
            <w:hideMark/>
          </w:tcPr>
          <w:p w14:paraId="24430AFB" w14:textId="77777777"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Grok</w:t>
            </w:r>
          </w:p>
        </w:tc>
        <w:tc>
          <w:tcPr>
            <w:tcW w:w="1994" w:type="dxa"/>
            <w:hideMark/>
          </w:tcPr>
          <w:p w14:paraId="3B08FD00" w14:textId="77777777"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Grok-1, Grok-1.5, Grok-2 (multimodal, real-time X/Twitter integration, 1M token context)</w:t>
            </w:r>
          </w:p>
        </w:tc>
        <w:tc>
          <w:tcPr>
            <w:tcW w:w="1477" w:type="dxa"/>
            <w:hideMark/>
          </w:tcPr>
          <w:p w14:paraId="62DEBD38" w14:textId="77777777" w:rsidR="00FA450F" w:rsidRPr="000F3EBC" w:rsidRDefault="0D450A40" w:rsidP="00FA450F">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Very low</w:t>
            </w:r>
          </w:p>
        </w:tc>
        <w:tc>
          <w:tcPr>
            <w:tcW w:w="1523" w:type="dxa"/>
            <w:gridSpan w:val="2"/>
            <w:hideMark/>
          </w:tcPr>
          <w:p w14:paraId="160DED7B" w14:textId="77777777" w:rsidR="00FA450F" w:rsidRPr="000F3EBC" w:rsidRDefault="0D450A40" w:rsidP="00FA450F">
            <w:pPr>
              <w:keepNext/>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United States, North America</w:t>
            </w:r>
          </w:p>
        </w:tc>
      </w:tr>
    </w:tbl>
    <w:p w14:paraId="00988299" w14:textId="22DB75A1" w:rsidR="000A459C" w:rsidRPr="00A25D8F" w:rsidRDefault="009B5589" w:rsidP="009B5589">
      <w:pPr>
        <w:pStyle w:val="Caption"/>
        <w:rPr>
          <w:lang w:val="en-US"/>
        </w:rPr>
      </w:pPr>
      <w:bookmarkStart w:id="443" w:name="_Ref208585328"/>
      <w:bookmarkStart w:id="444" w:name="_Toc208673775"/>
      <w:r w:rsidRPr="00EF10FA">
        <w:rPr>
          <w:lang w:val="en-US"/>
        </w:rPr>
        <w:t xml:space="preserve">Table </w:t>
      </w:r>
      <w:r w:rsidR="000A17BA" w:rsidRPr="00EF10FA">
        <w:rPr>
          <w:lang w:val="en-US"/>
        </w:rPr>
        <w:fldChar w:fldCharType="begin"/>
      </w:r>
      <w:r w:rsidR="000A17BA" w:rsidRPr="00EF10FA">
        <w:rPr>
          <w:lang w:val="en-US"/>
        </w:rPr>
        <w:instrText xml:space="preserve"> STYLEREF 1 \s </w:instrText>
      </w:r>
      <w:r w:rsidR="000A17BA" w:rsidRPr="00EF10FA">
        <w:rPr>
          <w:lang w:val="en-US"/>
        </w:rPr>
        <w:fldChar w:fldCharType="separate"/>
      </w:r>
      <w:r w:rsidR="000A17BA" w:rsidRPr="00EF10FA">
        <w:rPr>
          <w:lang w:val="en-US"/>
        </w:rPr>
        <w:t>5</w:t>
      </w:r>
      <w:r w:rsidR="000A17BA" w:rsidRPr="00EF10FA">
        <w:rPr>
          <w:lang w:val="en-US"/>
        </w:rPr>
        <w:fldChar w:fldCharType="end"/>
      </w:r>
      <w:r w:rsidR="000A17BA" w:rsidRPr="00EF10FA">
        <w:rPr>
          <w:lang w:val="en-US"/>
        </w:rPr>
        <w:t>.</w:t>
      </w:r>
      <w:r w:rsidR="000A17BA" w:rsidRPr="00EF10FA">
        <w:rPr>
          <w:lang w:val="en-US"/>
        </w:rPr>
        <w:fldChar w:fldCharType="begin"/>
      </w:r>
      <w:r w:rsidR="000A17BA" w:rsidRPr="00EF10FA">
        <w:rPr>
          <w:lang w:val="en-US"/>
        </w:rPr>
        <w:instrText xml:space="preserve"> SEQ Table \* ARABIC \s 1 </w:instrText>
      </w:r>
      <w:r w:rsidR="000A17BA" w:rsidRPr="00EF10FA">
        <w:rPr>
          <w:lang w:val="en-US"/>
        </w:rPr>
        <w:fldChar w:fldCharType="separate"/>
      </w:r>
      <w:r w:rsidR="000A17BA" w:rsidRPr="00EF10FA">
        <w:rPr>
          <w:lang w:val="en-US"/>
        </w:rPr>
        <w:t>1</w:t>
      </w:r>
      <w:r w:rsidR="000A17BA" w:rsidRPr="00EF10FA">
        <w:rPr>
          <w:lang w:val="en-US"/>
        </w:rPr>
        <w:fldChar w:fldCharType="end"/>
      </w:r>
      <w:bookmarkEnd w:id="443"/>
      <w:r w:rsidRPr="00EF10FA">
        <w:rPr>
          <w:lang w:val="en-US"/>
        </w:rPr>
        <w:t xml:space="preserve"> </w:t>
      </w:r>
      <w:r w:rsidR="000A459C" w:rsidRPr="00EF10FA">
        <w:rPr>
          <w:lang w:val="en-US"/>
        </w:rPr>
        <w:t xml:space="preserve">Developers of </w:t>
      </w:r>
      <w:r w:rsidR="00F05EE6" w:rsidRPr="00EF10FA">
        <w:rPr>
          <w:lang w:val="en-US"/>
        </w:rPr>
        <w:t>LLMs</w:t>
      </w:r>
      <w:r w:rsidR="000A459C" w:rsidRPr="00EF10FA">
        <w:rPr>
          <w:lang w:val="en-US"/>
        </w:rPr>
        <w:t>, their service, models and global indication of meeting Privacy and Security requirements based on knowledge from VU Amsterdam's AI Competence Network.</w:t>
      </w:r>
      <w:bookmarkEnd w:id="444"/>
    </w:p>
    <w:p w14:paraId="75D6C88C" w14:textId="77777777" w:rsidR="000A459C" w:rsidRPr="00A25D8F" w:rsidRDefault="000A459C" w:rsidP="00435754">
      <w:pPr>
        <w:pStyle w:val="Heading2"/>
        <w:rPr>
          <w:lang w:val="en-US"/>
        </w:rPr>
      </w:pPr>
      <w:bookmarkStart w:id="445" w:name="_Toc199586416"/>
      <w:bookmarkStart w:id="446" w:name="_Toc199590190"/>
      <w:bookmarkStart w:id="447" w:name="_Toc208677709"/>
      <w:bookmarkEnd w:id="445"/>
      <w:bookmarkEnd w:id="446"/>
      <w:r w:rsidRPr="00EF10FA">
        <w:rPr>
          <w:lang w:val="en-US"/>
        </w:rPr>
        <w:t>Data and privacy: who decides what happens to your data?</w:t>
      </w:r>
      <w:bookmarkEnd w:id="447"/>
    </w:p>
    <w:p w14:paraId="4BD8A011" w14:textId="6520EC21" w:rsidR="000A459C" w:rsidRPr="00A25D8F" w:rsidRDefault="51C8E9E7">
      <w:pPr>
        <w:rPr>
          <w:lang w:val="en-US"/>
        </w:rPr>
      </w:pPr>
      <w:r w:rsidRPr="00EF10FA">
        <w:rPr>
          <w:lang w:val="en-US"/>
        </w:rPr>
        <w:t xml:space="preserve">Suppliers </w:t>
      </w:r>
      <w:r w:rsidR="000A459C" w:rsidRPr="00EF10FA">
        <w:rPr>
          <w:lang w:val="en-US"/>
        </w:rPr>
        <w:t xml:space="preserve">of chat </w:t>
      </w:r>
      <w:r w:rsidR="6F69BA96" w:rsidRPr="00EF10FA">
        <w:rPr>
          <w:lang w:val="en-US"/>
        </w:rPr>
        <w:t xml:space="preserve">interfaces </w:t>
      </w:r>
      <w:r w:rsidR="5A340454" w:rsidRPr="00EF10FA">
        <w:rPr>
          <w:lang w:val="en-US"/>
        </w:rPr>
        <w:t xml:space="preserve">decide </w:t>
      </w:r>
      <w:r w:rsidR="000A459C" w:rsidRPr="00EF10FA">
        <w:rPr>
          <w:lang w:val="en-US"/>
        </w:rPr>
        <w:t xml:space="preserve">what happens to your data and the generated responses. </w:t>
      </w:r>
      <w:r w:rsidR="204D3B77" w:rsidRPr="00EF10FA">
        <w:rPr>
          <w:lang w:val="en-US"/>
        </w:rPr>
        <w:t xml:space="preserve">For example, </w:t>
      </w:r>
      <w:r w:rsidR="000A459C" w:rsidRPr="00EF10FA">
        <w:rPr>
          <w:lang w:val="en-US"/>
        </w:rPr>
        <w:t>the supplier may choose to:</w:t>
      </w:r>
    </w:p>
    <w:p w14:paraId="50817F1F" w14:textId="77777777" w:rsidR="000A459C" w:rsidRPr="00A25D8F" w:rsidRDefault="000A459C" w:rsidP="000A459C">
      <w:pPr>
        <w:pStyle w:val="ListParagraph"/>
        <w:numPr>
          <w:ilvl w:val="0"/>
          <w:numId w:val="29"/>
        </w:numPr>
        <w:rPr>
          <w:lang w:val="en-US"/>
        </w:rPr>
      </w:pPr>
      <w:r w:rsidRPr="00EF10FA">
        <w:rPr>
          <w:lang w:val="en-US"/>
        </w:rPr>
        <w:t xml:space="preserve">store the chat history locally or in the </w:t>
      </w:r>
      <w:proofErr w:type="gramStart"/>
      <w:r w:rsidRPr="00EF10FA">
        <w:rPr>
          <w:lang w:val="en-US"/>
        </w:rPr>
        <w:t>cloud;</w:t>
      </w:r>
      <w:proofErr w:type="gramEnd"/>
    </w:p>
    <w:p w14:paraId="12F6A507" w14:textId="77777777" w:rsidR="000A459C" w:rsidRPr="00A25D8F" w:rsidRDefault="000A459C" w:rsidP="000A459C">
      <w:pPr>
        <w:pStyle w:val="ListParagraph"/>
        <w:numPr>
          <w:ilvl w:val="0"/>
          <w:numId w:val="29"/>
        </w:numPr>
        <w:rPr>
          <w:lang w:val="en-US"/>
        </w:rPr>
      </w:pPr>
      <w:r w:rsidRPr="00EF10FA">
        <w:rPr>
          <w:lang w:val="en-US"/>
        </w:rPr>
        <w:t xml:space="preserve">use your data for analysis, product improvement or even for training new </w:t>
      </w:r>
      <w:proofErr w:type="gramStart"/>
      <w:r w:rsidRPr="00EF10FA">
        <w:rPr>
          <w:lang w:val="en-US"/>
        </w:rPr>
        <w:t>models;</w:t>
      </w:r>
      <w:proofErr w:type="gramEnd"/>
    </w:p>
    <w:p w14:paraId="1B25AC13" w14:textId="77777777" w:rsidR="000A459C" w:rsidRPr="00A25D8F" w:rsidRDefault="000A459C" w:rsidP="000A459C">
      <w:pPr>
        <w:pStyle w:val="ListParagraph"/>
        <w:numPr>
          <w:ilvl w:val="0"/>
          <w:numId w:val="29"/>
        </w:numPr>
        <w:rPr>
          <w:lang w:val="en-US"/>
        </w:rPr>
      </w:pPr>
      <w:r w:rsidRPr="00EF10FA">
        <w:rPr>
          <w:lang w:val="en-US"/>
        </w:rPr>
        <w:t>share data with third parties or explicitly protect it.</w:t>
      </w:r>
    </w:p>
    <w:p w14:paraId="0F472707" w14:textId="50675D4E" w:rsidR="000A459C" w:rsidRPr="00A25D8F" w:rsidRDefault="000A459C" w:rsidP="000A459C">
      <w:pPr>
        <w:rPr>
          <w:lang w:val="en-US"/>
        </w:rPr>
      </w:pPr>
      <w:r w:rsidRPr="00EF10FA">
        <w:rPr>
          <w:lang w:val="en-US"/>
        </w:rPr>
        <w:t xml:space="preserve">These policies vary by provider and are often not entirely transparent. Some interfaces offer </w:t>
      </w:r>
      <w:r w:rsidR="7074448B" w:rsidRPr="00EF10FA">
        <w:rPr>
          <w:lang w:val="en-US"/>
        </w:rPr>
        <w:t>privacy settings</w:t>
      </w:r>
      <w:r w:rsidRPr="00EF10FA">
        <w:rPr>
          <w:lang w:val="en-US"/>
        </w:rPr>
        <w:t xml:space="preserve">, others </w:t>
      </w:r>
      <w:r w:rsidRPr="0975DA97">
        <w:rPr>
          <w:lang w:val="en-US"/>
        </w:rPr>
        <w:t>do</w:t>
      </w:r>
      <w:r w:rsidR="02958F09" w:rsidRPr="0975DA97">
        <w:rPr>
          <w:lang w:val="en-US"/>
        </w:rPr>
        <w:t>n'</w:t>
      </w:r>
      <w:r w:rsidRPr="0975DA97">
        <w:rPr>
          <w:lang w:val="en-US"/>
        </w:rPr>
        <w:t>t. Th</w:t>
      </w:r>
      <w:r w:rsidR="56E13342" w:rsidRPr="0975DA97">
        <w:rPr>
          <w:lang w:val="en-US"/>
        </w:rPr>
        <w:t>at's why</w:t>
      </w:r>
      <w:r w:rsidRPr="0975DA97">
        <w:rPr>
          <w:lang w:val="en-US"/>
        </w:rPr>
        <w:t xml:space="preserve"> it</w:t>
      </w:r>
      <w:r w:rsidR="33EC8ED3" w:rsidRPr="0975DA97">
        <w:rPr>
          <w:lang w:val="en-US"/>
        </w:rPr>
        <w:t>’s</w:t>
      </w:r>
      <w:r w:rsidRPr="00EF10FA">
        <w:rPr>
          <w:lang w:val="en-US"/>
        </w:rPr>
        <w:t xml:space="preserve"> important to understand the above technique and </w:t>
      </w:r>
      <w:r w:rsidR="2A88ABCE" w:rsidRPr="00EF10FA">
        <w:rPr>
          <w:lang w:val="en-US"/>
        </w:rPr>
        <w:t>make assessments</w:t>
      </w:r>
      <w:r w:rsidRPr="00EF10FA">
        <w:rPr>
          <w:lang w:val="en-US"/>
        </w:rPr>
        <w:t xml:space="preserve"> based on it</w:t>
      </w:r>
      <w:r w:rsidR="2A88ABCE" w:rsidRPr="00EF10FA">
        <w:rPr>
          <w:lang w:val="en-US"/>
        </w:rPr>
        <w:t>, such as</w:t>
      </w:r>
      <w:r w:rsidRPr="00EF10FA">
        <w:rPr>
          <w:lang w:val="en-US"/>
        </w:rPr>
        <w:t>:</w:t>
      </w:r>
    </w:p>
    <w:p w14:paraId="37B0EE04" w14:textId="571E89EC" w:rsidR="000A459C" w:rsidRPr="00A25D8F" w:rsidRDefault="6D7B6A07">
      <w:pPr>
        <w:pStyle w:val="ListParagraph"/>
        <w:numPr>
          <w:ilvl w:val="0"/>
          <w:numId w:val="31"/>
        </w:numPr>
        <w:rPr>
          <w:lang w:val="en-US"/>
        </w:rPr>
      </w:pPr>
      <w:r w:rsidRPr="00EF10FA">
        <w:rPr>
          <w:lang w:val="en-US"/>
        </w:rPr>
        <w:t xml:space="preserve">Are you </w:t>
      </w:r>
      <w:r w:rsidR="000A459C" w:rsidRPr="00EF10FA">
        <w:rPr>
          <w:lang w:val="en-US"/>
        </w:rPr>
        <w:t xml:space="preserve">working with a vendor with unclear terms and processes? If so, be </w:t>
      </w:r>
      <w:r w:rsidR="3BCBE625" w:rsidRPr="0975DA97">
        <w:rPr>
          <w:lang w:val="en-US"/>
        </w:rPr>
        <w:t>cautious</w:t>
      </w:r>
      <w:r w:rsidR="000A459C" w:rsidRPr="00EF10FA">
        <w:rPr>
          <w:lang w:val="en-US"/>
        </w:rPr>
        <w:t xml:space="preserve"> about the data you upload and the questions you ask. Make sure you never share sensitive data such as personal data or confidential company information. Examples of these types of vendors include ChatGPT, Google, Anthropic and many smaller vendors. </w:t>
      </w:r>
      <w:r w:rsidR="63C1243A" w:rsidRPr="00EF10FA">
        <w:rPr>
          <w:lang w:val="en-US"/>
        </w:rPr>
        <w:t>In other cases</w:t>
      </w:r>
      <w:r w:rsidR="000A459C" w:rsidRPr="00EF10FA">
        <w:rPr>
          <w:lang w:val="en-US"/>
        </w:rPr>
        <w:t>,</w:t>
      </w:r>
      <w:r w:rsidR="63C1243A" w:rsidRPr="00EF10FA">
        <w:rPr>
          <w:lang w:val="en-US"/>
        </w:rPr>
        <w:t xml:space="preserve"> the terms are </w:t>
      </w:r>
      <w:r w:rsidR="0CB02E77" w:rsidRPr="0975DA97">
        <w:rPr>
          <w:lang w:val="en-US"/>
        </w:rPr>
        <w:t>typically</w:t>
      </w:r>
      <w:r w:rsidR="63C1243A" w:rsidRPr="00EF10FA">
        <w:rPr>
          <w:lang w:val="en-US"/>
        </w:rPr>
        <w:t xml:space="preserve"> not clear </w:t>
      </w:r>
      <w:r w:rsidR="000A459C" w:rsidRPr="00EF10FA">
        <w:rPr>
          <w:lang w:val="en-US"/>
        </w:rPr>
        <w:t>either</w:t>
      </w:r>
      <w:r w:rsidR="63C1243A" w:rsidRPr="00EF10FA">
        <w:rPr>
          <w:lang w:val="en-US"/>
        </w:rPr>
        <w:t xml:space="preserve">. Like </w:t>
      </w:r>
      <w:r w:rsidR="0EB3F3AE" w:rsidRPr="00EF10FA">
        <w:rPr>
          <w:lang w:val="en-US"/>
        </w:rPr>
        <w:t xml:space="preserve">with </w:t>
      </w:r>
      <w:r w:rsidR="1BEBEE3B" w:rsidRPr="00EF10FA">
        <w:rPr>
          <w:lang w:val="en-US"/>
        </w:rPr>
        <w:t xml:space="preserve">a </w:t>
      </w:r>
      <w:r w:rsidR="000A459C" w:rsidRPr="00EF10FA">
        <w:rPr>
          <w:lang w:val="en-US"/>
        </w:rPr>
        <w:t xml:space="preserve">paid account or accounts that supposedly work on a login basis with </w:t>
      </w:r>
      <w:r w:rsidR="03DC428E" w:rsidRPr="0975DA97">
        <w:rPr>
          <w:lang w:val="en-US"/>
        </w:rPr>
        <w:t>an</w:t>
      </w:r>
      <w:r w:rsidR="000A459C" w:rsidRPr="00EF10FA">
        <w:rPr>
          <w:lang w:val="en-US"/>
        </w:rPr>
        <w:t xml:space="preserve"> </w:t>
      </w:r>
      <w:r w:rsidR="5DC0EA13" w:rsidRPr="00EF10FA">
        <w:rPr>
          <w:lang w:val="en-US"/>
        </w:rPr>
        <w:t xml:space="preserve">organizational account </w:t>
      </w:r>
      <w:r w:rsidR="000A459C" w:rsidRPr="00EF10FA">
        <w:rPr>
          <w:lang w:val="en-US"/>
        </w:rPr>
        <w:t>(</w:t>
      </w:r>
      <w:r w:rsidR="31651465" w:rsidRPr="00EF10FA">
        <w:rPr>
          <w:lang w:val="en-US"/>
        </w:rPr>
        <w:t xml:space="preserve">for example, </w:t>
      </w:r>
      <w:r w:rsidR="41F1BA94" w:rsidRPr="0975DA97">
        <w:rPr>
          <w:lang w:val="en-US"/>
        </w:rPr>
        <w:t>one</w:t>
      </w:r>
      <w:r w:rsidR="000A459C" w:rsidRPr="00EF10FA">
        <w:rPr>
          <w:lang w:val="en-US"/>
        </w:rPr>
        <w:t xml:space="preserve"> you </w:t>
      </w:r>
      <w:r w:rsidR="000A459C" w:rsidRPr="0975DA97">
        <w:rPr>
          <w:lang w:val="en-US"/>
        </w:rPr>
        <w:t>log</w:t>
      </w:r>
      <w:r w:rsidR="22927124" w:rsidRPr="0975DA97">
        <w:rPr>
          <w:lang w:val="en-US"/>
        </w:rPr>
        <w:t xml:space="preserve"> </w:t>
      </w:r>
      <w:r w:rsidR="000A459C" w:rsidRPr="0975DA97">
        <w:rPr>
          <w:lang w:val="en-US"/>
        </w:rPr>
        <w:t>in</w:t>
      </w:r>
      <w:r w:rsidR="72CEFCC4" w:rsidRPr="0975DA97">
        <w:rPr>
          <w:lang w:val="en-US"/>
        </w:rPr>
        <w:t>to</w:t>
      </w:r>
      <w:r w:rsidR="000A459C" w:rsidRPr="00EF10FA">
        <w:rPr>
          <w:lang w:val="en-US"/>
        </w:rPr>
        <w:t xml:space="preserve"> with your VU e-mail address via Google login).</w:t>
      </w:r>
    </w:p>
    <w:p w14:paraId="19A7EB51" w14:textId="78521D99" w:rsidR="000A459C" w:rsidRPr="00A25D8F" w:rsidRDefault="000A459C">
      <w:pPr>
        <w:pStyle w:val="ListParagraph"/>
        <w:numPr>
          <w:ilvl w:val="0"/>
          <w:numId w:val="31"/>
        </w:numPr>
        <w:rPr>
          <w:lang w:val="en-US"/>
        </w:rPr>
      </w:pPr>
      <w:r w:rsidRPr="00EF10FA">
        <w:rPr>
          <w:lang w:val="en-US"/>
        </w:rPr>
        <w:t xml:space="preserve">Does the university or </w:t>
      </w:r>
      <w:r w:rsidR="474CD314" w:rsidRPr="00EF10FA">
        <w:rPr>
          <w:lang w:val="en-US"/>
        </w:rPr>
        <w:t xml:space="preserve">your </w:t>
      </w:r>
      <w:r w:rsidRPr="00EF10FA">
        <w:rPr>
          <w:lang w:val="en-US"/>
        </w:rPr>
        <w:t>employer offer a chat environment</w:t>
      </w:r>
      <w:r w:rsidR="60AB8C9A" w:rsidRPr="0975DA97">
        <w:rPr>
          <w:lang w:val="en-US"/>
        </w:rPr>
        <w:t>,</w:t>
      </w:r>
      <w:r w:rsidRPr="00EF10FA">
        <w:rPr>
          <w:lang w:val="en-US"/>
        </w:rPr>
        <w:t xml:space="preserve"> and are there clear agreements that the data will never be shared with parties outside the institution? Then you can use the chat environment much more </w:t>
      </w:r>
      <w:proofErr w:type="gramStart"/>
      <w:r w:rsidRPr="00EF10FA">
        <w:rPr>
          <w:lang w:val="en-US"/>
        </w:rPr>
        <w:t>freely, but</w:t>
      </w:r>
      <w:proofErr w:type="gramEnd"/>
      <w:r w:rsidRPr="00EF10FA">
        <w:rPr>
          <w:lang w:val="en-US"/>
        </w:rPr>
        <w:t xml:space="preserve"> still do not share sensitive data if it is not strictly necessary. Examples include the </w:t>
      </w:r>
      <w:r w:rsidR="5364430B" w:rsidRPr="00EF10FA">
        <w:rPr>
          <w:lang w:val="en-US"/>
        </w:rPr>
        <w:t>Copilot</w:t>
      </w:r>
      <w:r w:rsidRPr="00EF10FA">
        <w:rPr>
          <w:lang w:val="en-US"/>
        </w:rPr>
        <w:t xml:space="preserve"> environment used by universities, the SURF </w:t>
      </w:r>
      <w:proofErr w:type="spellStart"/>
      <w:r w:rsidRPr="00EF10FA">
        <w:rPr>
          <w:lang w:val="en-US"/>
        </w:rPr>
        <w:t>EduGenAI</w:t>
      </w:r>
      <w:proofErr w:type="spellEnd"/>
      <w:r w:rsidRPr="00EF10FA">
        <w:rPr>
          <w:lang w:val="en-US"/>
        </w:rPr>
        <w:t xml:space="preserve"> environment</w:t>
      </w:r>
      <w:r w:rsidR="4F661E5C" w:rsidRPr="0975DA97">
        <w:rPr>
          <w:lang w:val="en-US"/>
        </w:rPr>
        <w:t>,</w:t>
      </w:r>
      <w:r w:rsidRPr="00EF10FA">
        <w:rPr>
          <w:lang w:val="en-US"/>
        </w:rPr>
        <w:t xml:space="preserve"> or environments offered by Research Institutes in-house.</w:t>
      </w:r>
    </w:p>
    <w:p w14:paraId="59FB506D" w14:textId="72942FA5" w:rsidR="000A459C" w:rsidRPr="00A25D8F" w:rsidRDefault="000A459C">
      <w:pPr>
        <w:pStyle w:val="ListParagraph"/>
        <w:numPr>
          <w:ilvl w:val="0"/>
          <w:numId w:val="31"/>
        </w:numPr>
        <w:rPr>
          <w:lang w:val="en-US"/>
        </w:rPr>
      </w:pPr>
      <w:r w:rsidRPr="00EF10FA">
        <w:rPr>
          <w:lang w:val="en-US"/>
        </w:rPr>
        <w:t xml:space="preserve">Does </w:t>
      </w:r>
      <w:r w:rsidR="7BA0D1AE" w:rsidRPr="00EF10FA">
        <w:rPr>
          <w:lang w:val="en-US"/>
        </w:rPr>
        <w:t xml:space="preserve">the </w:t>
      </w:r>
      <w:r w:rsidRPr="00EF10FA">
        <w:rPr>
          <w:lang w:val="en-US"/>
        </w:rPr>
        <w:t xml:space="preserve">university or employer not offer an </w:t>
      </w:r>
      <w:proofErr w:type="spellStart"/>
      <w:r w:rsidRPr="0975DA97">
        <w:rPr>
          <w:lang w:val="en-US"/>
        </w:rPr>
        <w:t>en</w:t>
      </w:r>
      <w:r w:rsidR="5D6E10BE" w:rsidRPr="0975DA97">
        <w:rPr>
          <w:lang w:val="en-US"/>
        </w:rPr>
        <w:t>environment</w:t>
      </w:r>
      <w:proofErr w:type="spellEnd"/>
      <w:r w:rsidR="5D6E10BE" w:rsidRPr="0975DA97">
        <w:rPr>
          <w:lang w:val="en-US"/>
        </w:rPr>
        <w:t>,</w:t>
      </w:r>
      <w:r w:rsidRPr="00EF10FA">
        <w:rPr>
          <w:lang w:val="en-US"/>
        </w:rPr>
        <w:t xml:space="preserve"> or are </w:t>
      </w:r>
      <w:r w:rsidR="42677E9F" w:rsidRPr="00EF10FA">
        <w:rPr>
          <w:lang w:val="en-US"/>
        </w:rPr>
        <w:t xml:space="preserve">you </w:t>
      </w:r>
      <w:r w:rsidRPr="00EF10FA">
        <w:rPr>
          <w:lang w:val="en-US"/>
        </w:rPr>
        <w:t xml:space="preserve">in doubt about the arrangements with the vendor? Then see if you can work with an LLM that you can install and use on your own (powerful) PC or laptop via a local program (Local </w:t>
      </w:r>
      <w:r w:rsidR="00F05EE6" w:rsidRPr="00EF10FA">
        <w:rPr>
          <w:lang w:val="en-US"/>
        </w:rPr>
        <w:t>LLMs</w:t>
      </w:r>
      <w:r w:rsidRPr="00EF10FA">
        <w:rPr>
          <w:lang w:val="en-US"/>
        </w:rPr>
        <w:t xml:space="preserve">). Examples of programs are Jan.ai, LM Studio (Google), </w:t>
      </w:r>
      <w:proofErr w:type="spellStart"/>
      <w:r w:rsidRPr="00EF10FA">
        <w:rPr>
          <w:lang w:val="en-US"/>
        </w:rPr>
        <w:t>OLLama</w:t>
      </w:r>
      <w:proofErr w:type="spellEnd"/>
      <w:r w:rsidRPr="00EF10FA">
        <w:rPr>
          <w:lang w:val="en-US"/>
        </w:rPr>
        <w:t>.</w:t>
      </w:r>
    </w:p>
    <w:p w14:paraId="194942D0" w14:textId="63970D7B" w:rsidR="000A459C" w:rsidRPr="00A25D8F" w:rsidRDefault="49F1382D" w:rsidP="000A459C">
      <w:pPr>
        <w:rPr>
          <w:lang w:val="en-US"/>
        </w:rPr>
      </w:pPr>
      <w:r w:rsidRPr="00EF10FA">
        <w:rPr>
          <w:lang w:val="en-US"/>
        </w:rPr>
        <w:lastRenderedPageBreak/>
        <w:t xml:space="preserve">Still, often much remains vague about how your data is processed, </w:t>
      </w:r>
      <w:r w:rsidR="000A459C" w:rsidRPr="00EF10FA">
        <w:rPr>
          <w:lang w:val="en-US"/>
        </w:rPr>
        <w:t xml:space="preserve">many legal and technical </w:t>
      </w:r>
      <w:r w:rsidR="7223B659" w:rsidRPr="0975DA97">
        <w:rPr>
          <w:lang w:val="en-US"/>
        </w:rPr>
        <w:t>difficulties</w:t>
      </w:r>
      <w:r w:rsidR="000A459C" w:rsidRPr="00EF10FA">
        <w:rPr>
          <w:lang w:val="en-US"/>
        </w:rPr>
        <w:t xml:space="preserve"> come into play. For more background on the </w:t>
      </w:r>
      <w:r w:rsidR="19673792" w:rsidRPr="00EF10FA">
        <w:rPr>
          <w:lang w:val="en-US"/>
        </w:rPr>
        <w:t xml:space="preserve">complexity </w:t>
      </w:r>
      <w:r w:rsidR="000A459C" w:rsidRPr="00EF10FA">
        <w:rPr>
          <w:lang w:val="en-US"/>
        </w:rPr>
        <w:t xml:space="preserve">around ownership of user-generated data in AI interactions, please refer to the work of Metcalf &amp; Crawford </w:t>
      </w:r>
      <w:r w:rsidRPr="00EF10FA">
        <w:rPr>
          <w:lang w:val="en-US"/>
        </w:rPr>
        <w:fldChar w:fldCharType="begin"/>
      </w:r>
      <w:r w:rsidRPr="00EF10FA">
        <w:rPr>
          <w:lang w:val="en-US"/>
        </w:rPr>
        <w:instrText xml:space="preserve"> ADDIN ZOTERO_ITEM CSL_CITATION {"citationID":"WDn8Uvp8","properties":{"formattedCitation":"(2016)","plainCitation":"(2016)","noteIndex":0},"citationItems":[{"id":16911,"uris":["http://zotero.org/users/1688/items/J83SX6XI"],"itemData":{"id":16911,"type":"article-journal","abstract":"There are growing discontinuities between the research practices of data science and established tools of research ethics regulation. Some of the core commitments of existing research ethics regulations, such as the distinction between research and practice, cannot be cleanly exported from biomedical research to data science research. Such discontinuities have led some data science practitioners and researchers to move toward rejecting ethics regulations outright. These shifts occur at the same time as a proposal for major revisions to the Common Rule—the primary regulation governing human-subjects research in the USA—is under consideration for the first time in decades. We contextualize these revisions in long-running complaints about regulation of social science research and argue data science should be understood as continuous with social sciences in this regard. The proposed regulations are more flexible and scalable to the methods of non-biomedical research, yet problematically largely exclude data science methods from human-subjects regulation, particularly uses of public datasets. The ethical frameworks for Big Data research are highly contested and in flux, and the potential harms of data science research are unpredictable. We examine several contentious cases of research harms in data science, including the 2014 Facebook emotional contagion study and the 2016 use of geographical data techniques to identify the pseudonymous artist Banksy. To address disputes about application of human-subjects research ethics in data science, critical data studies should offer a historically nuanced theory of “data subjectivity” responsive to the epistemic methods, harms and benefits of data science and commerce.","container-title":"Big Data &amp; Society","DOI":"10.1177/2053951716650211","ISSN":"2053-9517, 2053-9517","issue":"1","journalAbbreviation":"Big Data &amp; Society","language":"en","page":"2053951716650211","source":"DOI.org (Crossref)","title":"Where are human subjects in Big Data research? The emerging ethics divide","title-short":"Where are human subjects in Big Data research?","volume":"3","author":[{"family":"Metcalf","given":"Jacob"},{"family":"Crawford","given":"Kate"}],"issued":{"date-parts":[["2016",6]]}},"suppress-author":true}],"schema":"https://github.com/citation-style-language/schema/raw/master/csl-citation.json"} </w:instrText>
      </w:r>
      <w:r w:rsidRPr="00EF10FA">
        <w:rPr>
          <w:lang w:val="en-US"/>
        </w:rPr>
        <w:fldChar w:fldCharType="separate"/>
      </w:r>
      <w:r w:rsidR="000A459C" w:rsidRPr="00EF10FA">
        <w:rPr>
          <w:lang w:val="en-US"/>
        </w:rPr>
        <w:t>(2016)</w:t>
      </w:r>
      <w:r w:rsidRPr="00EF10FA">
        <w:rPr>
          <w:lang w:val="en-US"/>
        </w:rPr>
        <w:fldChar w:fldCharType="end"/>
      </w:r>
      <w:r w:rsidR="008F41D0" w:rsidRPr="00EF10FA">
        <w:rPr>
          <w:lang w:val="en-US"/>
        </w:rPr>
        <w:t>.</w:t>
      </w:r>
    </w:p>
    <w:p w14:paraId="2A94D78B" w14:textId="5E082B76" w:rsidR="000A459C" w:rsidRPr="00A25D8F" w:rsidRDefault="00ED5772" w:rsidP="00ED5772">
      <w:pPr>
        <w:pStyle w:val="Boxheading"/>
        <w:rPr>
          <w:lang w:val="en-US"/>
        </w:rPr>
      </w:pPr>
      <w:bookmarkStart w:id="448" w:name="_Toc198722249"/>
      <w:bookmarkStart w:id="449" w:name="_Toc199525353"/>
      <w:bookmarkStart w:id="450" w:name="_Toc199585011"/>
      <w:bookmarkStart w:id="451" w:name="_Toc208671264"/>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5</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3</w:t>
      </w:r>
      <w:r w:rsidR="00E73285">
        <w:rPr>
          <w:lang w:val="en-US"/>
        </w:rPr>
        <w:fldChar w:fldCharType="end"/>
      </w:r>
      <w:r w:rsidR="000A459C" w:rsidRPr="00EF10FA">
        <w:rPr>
          <w:lang w:val="en-US"/>
        </w:rPr>
        <w:t xml:space="preserve"> </w:t>
      </w:r>
      <w:r w:rsidR="0086159A">
        <w:rPr>
          <w:lang w:val="en-US"/>
        </w:rPr>
        <w:t>-</w:t>
      </w:r>
      <w:r w:rsidR="000A459C" w:rsidRPr="00EF10FA">
        <w:rPr>
          <w:lang w:val="en-US"/>
        </w:rPr>
        <w:t xml:space="preserve"> File upload</w:t>
      </w:r>
      <w:bookmarkEnd w:id="448"/>
      <w:bookmarkEnd w:id="449"/>
      <w:bookmarkEnd w:id="450"/>
      <w:r w:rsidR="001E5AEF" w:rsidRPr="00EF10FA">
        <w:rPr>
          <w:lang w:val="en-US"/>
        </w:rPr>
        <w:t xml:space="preserve"> and data security</w:t>
      </w:r>
      <w:bookmarkEnd w:id="451"/>
    </w:p>
    <w:p w14:paraId="612FB3AD" w14:textId="5FC05AA8" w:rsidR="00841E46" w:rsidRPr="00A25D8F" w:rsidRDefault="006554A7" w:rsidP="303222DF">
      <w:pPr>
        <w:pStyle w:val="Boxtext"/>
        <w:rPr>
          <w:lang w:val="en-US"/>
        </w:rPr>
      </w:pPr>
      <w:r w:rsidRPr="00EF10FA">
        <w:rPr>
          <w:lang w:val="en-US"/>
        </w:rPr>
        <w:t xml:space="preserve">Are you allowed to upload files in chat systems? Assume that with </w:t>
      </w:r>
      <w:r w:rsidR="00212727" w:rsidRPr="00EF10FA">
        <w:rPr>
          <w:lang w:val="en-US"/>
        </w:rPr>
        <w:t xml:space="preserve">providers of these systems that are </w:t>
      </w:r>
      <w:proofErr w:type="gramStart"/>
      <w:r w:rsidR="00212727" w:rsidRPr="00EF10FA">
        <w:rPr>
          <w:lang w:val="en-US"/>
        </w:rPr>
        <w:t>free</w:t>
      </w:r>
      <w:r w:rsidR="00880BC9" w:rsidRPr="00EF10FA">
        <w:rPr>
          <w:lang w:val="en-US"/>
        </w:rPr>
        <w:t>,</w:t>
      </w:r>
      <w:proofErr w:type="gramEnd"/>
      <w:r w:rsidR="00880BC9" w:rsidRPr="00EF10FA">
        <w:rPr>
          <w:lang w:val="en-US"/>
        </w:rPr>
        <w:t xml:space="preserve"> </w:t>
      </w:r>
      <w:r w:rsidR="5E71D538" w:rsidRPr="00EF10FA">
        <w:rPr>
          <w:lang w:val="en-US"/>
        </w:rPr>
        <w:t xml:space="preserve">by doing so </w:t>
      </w:r>
      <w:r w:rsidR="00880BC9" w:rsidRPr="00EF10FA">
        <w:rPr>
          <w:lang w:val="en-US"/>
        </w:rPr>
        <w:t xml:space="preserve">you are </w:t>
      </w:r>
      <w:proofErr w:type="gramStart"/>
      <w:r w:rsidR="5E71D538" w:rsidRPr="00EF10FA">
        <w:rPr>
          <w:lang w:val="en-US"/>
        </w:rPr>
        <w:t xml:space="preserve">actually </w:t>
      </w:r>
      <w:r w:rsidR="00880BC9" w:rsidRPr="00EF10FA">
        <w:rPr>
          <w:lang w:val="en-US"/>
        </w:rPr>
        <w:t>giving</w:t>
      </w:r>
      <w:proofErr w:type="gramEnd"/>
      <w:r w:rsidR="00880BC9" w:rsidRPr="00EF10FA">
        <w:rPr>
          <w:lang w:val="en-US"/>
        </w:rPr>
        <w:t xml:space="preserve"> these documents </w:t>
      </w:r>
      <w:r w:rsidRPr="00EF10FA">
        <w:rPr>
          <w:lang w:val="en-US"/>
        </w:rPr>
        <w:t xml:space="preserve">to those companies. They can reprocess that data </w:t>
      </w:r>
      <w:r w:rsidR="00880BC9" w:rsidRPr="00EF10FA">
        <w:rPr>
          <w:lang w:val="en-US"/>
        </w:rPr>
        <w:t xml:space="preserve">(for model training) </w:t>
      </w:r>
      <w:r w:rsidRPr="00EF10FA">
        <w:rPr>
          <w:lang w:val="en-US"/>
        </w:rPr>
        <w:t xml:space="preserve">or </w:t>
      </w:r>
      <w:r w:rsidR="00880BC9" w:rsidRPr="00EF10FA">
        <w:rPr>
          <w:lang w:val="en-US"/>
        </w:rPr>
        <w:t xml:space="preserve">even </w:t>
      </w:r>
      <w:r w:rsidRPr="00EF10FA">
        <w:rPr>
          <w:lang w:val="en-US"/>
        </w:rPr>
        <w:t>sell it</w:t>
      </w:r>
      <w:r w:rsidR="00880BC9" w:rsidRPr="00EF10FA">
        <w:rPr>
          <w:lang w:val="en-US"/>
        </w:rPr>
        <w:t>, for example</w:t>
      </w:r>
      <w:r w:rsidRPr="00EF10FA">
        <w:rPr>
          <w:lang w:val="en-US"/>
        </w:rPr>
        <w:t xml:space="preserve">. With the paid variants, there may be a difference. </w:t>
      </w:r>
    </w:p>
    <w:p w14:paraId="06DBEED1" w14:textId="36D6BF32" w:rsidR="00E71FFF" w:rsidRPr="00A25D8F" w:rsidRDefault="006554A7" w:rsidP="00CB59C8">
      <w:pPr>
        <w:pStyle w:val="Boxtext"/>
        <w:rPr>
          <w:lang w:val="en-US"/>
        </w:rPr>
      </w:pPr>
      <w:r w:rsidRPr="00EF10FA">
        <w:rPr>
          <w:lang w:val="en-US"/>
        </w:rPr>
        <w:t>In addition, by uploading the files, you may be violating the copyright of the authors or publishers of the documents. In doing so, you may think</w:t>
      </w:r>
      <w:r w:rsidR="60C30CF7" w:rsidRPr="0975DA97">
        <w:rPr>
          <w:lang w:val="en-US"/>
        </w:rPr>
        <w:t>:</w:t>
      </w:r>
      <w:r w:rsidRPr="00EF10FA">
        <w:rPr>
          <w:lang w:val="en-US"/>
        </w:rPr>
        <w:t xml:space="preserve"> "So what? Who's going to catch me</w:t>
      </w:r>
      <w:r w:rsidR="40E2B8F1" w:rsidRPr="0975DA97">
        <w:rPr>
          <w:lang w:val="en-US"/>
        </w:rPr>
        <w:t>?</w:t>
      </w:r>
      <w:r w:rsidRPr="0975DA97">
        <w:rPr>
          <w:lang w:val="en-US"/>
        </w:rPr>
        <w:t>!"</w:t>
      </w:r>
      <w:r w:rsidRPr="00EF10FA">
        <w:rPr>
          <w:lang w:val="en-US"/>
        </w:rPr>
        <w:t xml:space="preserve"> But, just for that situation, you </w:t>
      </w:r>
      <w:r w:rsidR="00841E46" w:rsidRPr="00EF10FA">
        <w:rPr>
          <w:lang w:val="en-US"/>
        </w:rPr>
        <w:t>should</w:t>
      </w:r>
      <w:r w:rsidRPr="00EF10FA">
        <w:rPr>
          <w:lang w:val="en-US"/>
        </w:rPr>
        <w:t xml:space="preserve"> appeal to </w:t>
      </w:r>
      <w:r w:rsidR="00E71FFF" w:rsidRPr="00EF10FA">
        <w:rPr>
          <w:lang w:val="en-US"/>
        </w:rPr>
        <w:t xml:space="preserve">your conscience </w:t>
      </w:r>
      <w:r w:rsidR="16BA60A9" w:rsidRPr="00EF10FA">
        <w:rPr>
          <w:lang w:val="en-US"/>
        </w:rPr>
        <w:t>and integrity</w:t>
      </w:r>
      <w:r w:rsidR="00E71FFF" w:rsidRPr="00EF10FA">
        <w:rPr>
          <w:lang w:val="en-US"/>
        </w:rPr>
        <w:t xml:space="preserve">. </w:t>
      </w:r>
      <w:r w:rsidR="005F1F37" w:rsidRPr="00EF10FA">
        <w:rPr>
          <w:lang w:val="en-US"/>
        </w:rPr>
        <w:t xml:space="preserve">So, when it comes to </w:t>
      </w:r>
      <w:r w:rsidRPr="00EF10FA">
        <w:rPr>
          <w:lang w:val="en-US"/>
        </w:rPr>
        <w:t>files with special or sensitive data</w:t>
      </w:r>
      <w:r w:rsidR="005F1F37" w:rsidRPr="00EF10FA">
        <w:rPr>
          <w:lang w:val="en-US"/>
        </w:rPr>
        <w:t xml:space="preserve">, you </w:t>
      </w:r>
      <w:proofErr w:type="gramStart"/>
      <w:r w:rsidR="005F1F37" w:rsidRPr="00EF10FA">
        <w:rPr>
          <w:lang w:val="en-US"/>
        </w:rPr>
        <w:t>have to</w:t>
      </w:r>
      <w:proofErr w:type="gramEnd"/>
      <w:r w:rsidR="005F1F37" w:rsidRPr="00EF10FA">
        <w:rPr>
          <w:lang w:val="en-US"/>
        </w:rPr>
        <w:t xml:space="preserve"> be </w:t>
      </w:r>
      <w:r w:rsidR="56BAA437" w:rsidRPr="0975DA97">
        <w:rPr>
          <w:lang w:val="en-US"/>
        </w:rPr>
        <w:t>cautious</w:t>
      </w:r>
      <w:r w:rsidRPr="00EF10FA">
        <w:rPr>
          <w:lang w:val="en-US"/>
        </w:rPr>
        <w:t>.</w:t>
      </w:r>
    </w:p>
    <w:p w14:paraId="618A32AA" w14:textId="4C83ECB6" w:rsidR="006554A7" w:rsidRPr="00A25D8F" w:rsidRDefault="006554A7" w:rsidP="00CB59C8">
      <w:pPr>
        <w:pStyle w:val="Boxtext"/>
        <w:rPr>
          <w:lang w:val="en-US"/>
        </w:rPr>
      </w:pPr>
      <w:r w:rsidRPr="00EF10FA">
        <w:rPr>
          <w:lang w:val="en-US"/>
        </w:rPr>
        <w:t xml:space="preserve">You can prevent </w:t>
      </w:r>
      <w:r w:rsidR="00C6513A" w:rsidRPr="00EF10FA">
        <w:rPr>
          <w:lang w:val="en-US"/>
        </w:rPr>
        <w:t xml:space="preserve">data </w:t>
      </w:r>
      <w:r w:rsidR="005F1F37" w:rsidRPr="00EF10FA">
        <w:rPr>
          <w:lang w:val="en-US"/>
        </w:rPr>
        <w:t xml:space="preserve">leakage </w:t>
      </w:r>
      <w:r w:rsidRPr="00EF10FA">
        <w:rPr>
          <w:lang w:val="en-US"/>
        </w:rPr>
        <w:t>only if you use the systems for which your institution has a processor agreement (at VU for Copilot</w:t>
      </w:r>
      <w:r w:rsidR="00E71FFF" w:rsidRPr="00EF10FA">
        <w:rPr>
          <w:lang w:val="en-US"/>
        </w:rPr>
        <w:t xml:space="preserve">, Google Gemini or NotebookLM </w:t>
      </w:r>
      <w:r w:rsidRPr="00EF10FA">
        <w:rPr>
          <w:lang w:val="en-US"/>
        </w:rPr>
        <w:t xml:space="preserve">or for </w:t>
      </w:r>
      <w:proofErr w:type="spellStart"/>
      <w:r w:rsidRPr="00EF10FA">
        <w:rPr>
          <w:lang w:val="en-US"/>
        </w:rPr>
        <w:t>EduGenAI</w:t>
      </w:r>
      <w:proofErr w:type="spellEnd"/>
      <w:r w:rsidRPr="00EF10FA">
        <w:rPr>
          <w:lang w:val="en-US"/>
        </w:rPr>
        <w:t xml:space="preserve"> </w:t>
      </w:r>
      <w:r w:rsidR="008D3BEA" w:rsidRPr="00EF10FA">
        <w:rPr>
          <w:lang w:val="en-US"/>
        </w:rPr>
        <w:t>- with VU login</w:t>
      </w:r>
      <w:r w:rsidRPr="00EF10FA">
        <w:rPr>
          <w:lang w:val="en-US"/>
        </w:rPr>
        <w:t xml:space="preserve">) or if you use only Local </w:t>
      </w:r>
      <w:r w:rsidR="00F05EE6" w:rsidRPr="00EF10FA">
        <w:rPr>
          <w:lang w:val="en-US"/>
        </w:rPr>
        <w:t>LLMs</w:t>
      </w:r>
      <w:r w:rsidRPr="00EF10FA">
        <w:rPr>
          <w:lang w:val="en-US"/>
        </w:rPr>
        <w:t>.</w:t>
      </w:r>
    </w:p>
    <w:p w14:paraId="2BE511EA" w14:textId="77777777" w:rsidR="000A459C" w:rsidRPr="00A25D8F" w:rsidRDefault="000A459C" w:rsidP="00435754">
      <w:pPr>
        <w:pStyle w:val="Heading2"/>
        <w:rPr>
          <w:lang w:val="en-US"/>
        </w:rPr>
      </w:pPr>
      <w:bookmarkStart w:id="452" w:name="_Toc208677710"/>
      <w:r w:rsidRPr="00EF10FA">
        <w:rPr>
          <w:lang w:val="en-US"/>
        </w:rPr>
        <w:t>Self-study questions</w:t>
      </w:r>
      <w:bookmarkEnd w:id="452"/>
    </w:p>
    <w:p w14:paraId="0DED04BE" w14:textId="77777777" w:rsidR="000A459C" w:rsidRPr="00A25D8F" w:rsidRDefault="000A459C" w:rsidP="00FA77AD">
      <w:pPr>
        <w:pStyle w:val="Heading3"/>
        <w:rPr>
          <w:lang w:val="en-US"/>
        </w:rPr>
      </w:pPr>
      <w:r w:rsidRPr="00EF10FA">
        <w:rPr>
          <w:lang w:val="en-US"/>
        </w:rPr>
        <w:t>Check questions</w:t>
      </w:r>
    </w:p>
    <w:p w14:paraId="58DBB27B" w14:textId="77777777" w:rsidR="000A459C" w:rsidRPr="00A25D8F" w:rsidRDefault="000A459C" w:rsidP="000A459C">
      <w:pPr>
        <w:pStyle w:val="whitespace-normal"/>
        <w:numPr>
          <w:ilvl w:val="0"/>
          <w:numId w:val="74"/>
        </w:numPr>
        <w:rPr>
          <w:lang w:val="en-US"/>
        </w:rPr>
      </w:pPr>
      <w:r w:rsidRPr="00EF10FA">
        <w:rPr>
          <w:lang w:val="en-US"/>
        </w:rPr>
        <w:t>What is the difference between an LLM file and the chat interface you use to interact with the model?</w:t>
      </w:r>
    </w:p>
    <w:p w14:paraId="7F5B0121" w14:textId="12B35F97" w:rsidR="000A459C" w:rsidRPr="00A25D8F" w:rsidRDefault="000A459C" w:rsidP="000A459C">
      <w:pPr>
        <w:pStyle w:val="whitespace-normal"/>
        <w:numPr>
          <w:ilvl w:val="0"/>
          <w:numId w:val="74"/>
        </w:numPr>
        <w:rPr>
          <w:lang w:val="en-US"/>
        </w:rPr>
      </w:pPr>
      <w:r w:rsidRPr="00EF10FA">
        <w:rPr>
          <w:lang w:val="en-US"/>
        </w:rPr>
        <w:t xml:space="preserve">How does </w:t>
      </w:r>
      <w:r w:rsidR="12FED8D3" w:rsidRPr="0975DA97">
        <w:rPr>
          <w:lang w:val="en-US"/>
        </w:rPr>
        <w:t>‘</w:t>
      </w:r>
      <w:r w:rsidRPr="00EF10FA">
        <w:rPr>
          <w:lang w:val="en-US"/>
        </w:rPr>
        <w:t xml:space="preserve">conversational </w:t>
      </w:r>
      <w:r w:rsidRPr="0975DA97">
        <w:rPr>
          <w:lang w:val="en-US"/>
        </w:rPr>
        <w:t>memory</w:t>
      </w:r>
      <w:r w:rsidR="6266565C" w:rsidRPr="0975DA97">
        <w:rPr>
          <w:lang w:val="en-US"/>
        </w:rPr>
        <w:t>’</w:t>
      </w:r>
      <w:r w:rsidRPr="00EF10FA">
        <w:rPr>
          <w:lang w:val="en-US"/>
        </w:rPr>
        <w:t xml:space="preserve"> work</w:t>
      </w:r>
      <w:r w:rsidR="71E41AF0" w:rsidRPr="0975DA97">
        <w:rPr>
          <w:lang w:val="en-US"/>
        </w:rPr>
        <w:t>,</w:t>
      </w:r>
      <w:r w:rsidRPr="00EF10FA">
        <w:rPr>
          <w:lang w:val="en-US"/>
        </w:rPr>
        <w:t xml:space="preserve"> and why does an AI model seem to remember your previous messages?</w:t>
      </w:r>
    </w:p>
    <w:p w14:paraId="61475722" w14:textId="77777777" w:rsidR="000A459C" w:rsidRPr="00A25D8F" w:rsidRDefault="000A459C" w:rsidP="000A459C">
      <w:pPr>
        <w:pStyle w:val="whitespace-normal"/>
        <w:numPr>
          <w:ilvl w:val="0"/>
          <w:numId w:val="74"/>
        </w:numPr>
        <w:rPr>
          <w:lang w:val="en-US"/>
        </w:rPr>
      </w:pPr>
      <w:r w:rsidRPr="00EF10FA">
        <w:rPr>
          <w:lang w:val="en-US"/>
        </w:rPr>
        <w:t xml:space="preserve">What factors should you consider when choosing between different AI vendors such as OpenAI, Microsoft Copilot or </w:t>
      </w:r>
      <w:proofErr w:type="spellStart"/>
      <w:r w:rsidRPr="00EF10FA">
        <w:rPr>
          <w:lang w:val="en-US"/>
        </w:rPr>
        <w:t>EduGenAI</w:t>
      </w:r>
      <w:proofErr w:type="spellEnd"/>
      <w:r w:rsidRPr="00EF10FA">
        <w:rPr>
          <w:lang w:val="en-US"/>
        </w:rPr>
        <w:t xml:space="preserve"> in terms of security and privacy?</w:t>
      </w:r>
    </w:p>
    <w:p w14:paraId="08E68ED8" w14:textId="77777777" w:rsidR="000A459C" w:rsidRPr="00A25D8F" w:rsidRDefault="000A459C" w:rsidP="00FA77AD">
      <w:pPr>
        <w:pStyle w:val="Heading3"/>
        <w:rPr>
          <w:lang w:val="en-US"/>
        </w:rPr>
      </w:pPr>
      <w:r w:rsidRPr="00EF10FA">
        <w:rPr>
          <w:lang w:val="en-US"/>
        </w:rPr>
        <w:t>Reflection Questions</w:t>
      </w:r>
    </w:p>
    <w:p w14:paraId="10029FA1" w14:textId="497C15BC" w:rsidR="000A459C" w:rsidRPr="00A25D8F" w:rsidRDefault="000A459C" w:rsidP="000A459C">
      <w:pPr>
        <w:pStyle w:val="whitespace-normal"/>
        <w:numPr>
          <w:ilvl w:val="0"/>
          <w:numId w:val="75"/>
        </w:numPr>
        <w:rPr>
          <w:lang w:val="en-US"/>
        </w:rPr>
      </w:pPr>
      <w:r w:rsidRPr="00EF10FA">
        <w:rPr>
          <w:lang w:val="en-US"/>
        </w:rPr>
        <w:t xml:space="preserve">Suppose you upload a document with sensitive information to ChatGPT for a study assignment. What are you </w:t>
      </w:r>
      <w:r w:rsidR="7D4511AC" w:rsidRPr="0975DA97">
        <w:rPr>
          <w:lang w:val="en-US"/>
        </w:rPr>
        <w:t>risking,</w:t>
      </w:r>
      <w:r w:rsidRPr="00EF10FA">
        <w:rPr>
          <w:lang w:val="en-US"/>
        </w:rPr>
        <w:t xml:space="preserve"> and how could you handle this differently?</w:t>
      </w:r>
    </w:p>
    <w:p w14:paraId="4FB2AEF1" w14:textId="77777777" w:rsidR="000A459C" w:rsidRPr="00A25D8F" w:rsidRDefault="000A459C" w:rsidP="000A459C">
      <w:pPr>
        <w:pStyle w:val="whitespace-normal"/>
        <w:numPr>
          <w:ilvl w:val="0"/>
          <w:numId w:val="75"/>
        </w:numPr>
        <w:rPr>
          <w:lang w:val="en-US"/>
        </w:rPr>
      </w:pPr>
      <w:r w:rsidRPr="00EF10FA">
        <w:rPr>
          <w:lang w:val="en-US"/>
        </w:rPr>
        <w:t xml:space="preserve">Many students think they are talking directly to an AI model, but in </w:t>
      </w:r>
      <w:proofErr w:type="gramStart"/>
      <w:r w:rsidRPr="00EF10FA">
        <w:rPr>
          <w:lang w:val="en-US"/>
        </w:rPr>
        <w:t>reality</w:t>
      </w:r>
      <w:proofErr w:type="gramEnd"/>
      <w:r w:rsidRPr="00EF10FA">
        <w:rPr>
          <w:lang w:val="en-US"/>
        </w:rPr>
        <w:t xml:space="preserve"> everything goes through an intermediate layer of a company. How does this affect your trust in and use of AI chat services?</w:t>
      </w:r>
    </w:p>
    <w:p w14:paraId="14EE2A05" w14:textId="77777777" w:rsidR="000A459C" w:rsidRPr="00A25D8F" w:rsidRDefault="000A459C" w:rsidP="00FA77AD">
      <w:pPr>
        <w:pStyle w:val="Heading3"/>
        <w:rPr>
          <w:lang w:val="en-US"/>
        </w:rPr>
      </w:pPr>
      <w:r w:rsidRPr="00EF10FA">
        <w:rPr>
          <w:lang w:val="en-US"/>
        </w:rPr>
        <w:t>Answer suggestions</w:t>
      </w:r>
    </w:p>
    <w:p w14:paraId="0FCECCD3" w14:textId="279D3070" w:rsidR="000A459C" w:rsidRPr="00A25D8F" w:rsidRDefault="000A459C" w:rsidP="000A459C">
      <w:pPr>
        <w:pStyle w:val="whitespace-normal"/>
        <w:numPr>
          <w:ilvl w:val="0"/>
          <w:numId w:val="76"/>
        </w:numPr>
        <w:rPr>
          <w:lang w:val="en-US"/>
        </w:rPr>
      </w:pPr>
      <w:r w:rsidRPr="00EF10FA">
        <w:rPr>
          <w:lang w:val="en-US"/>
        </w:rPr>
        <w:t xml:space="preserve">An LLM is basically one big computer file that you could theoretically put on your own computer. It has no built-in chat functionality and is </w:t>
      </w:r>
      <w:r w:rsidR="67CAC91F" w:rsidRPr="0975DA97">
        <w:rPr>
          <w:lang w:val="en-US"/>
        </w:rPr>
        <w:t>‘</w:t>
      </w:r>
      <w:r w:rsidRPr="0975DA97">
        <w:rPr>
          <w:lang w:val="en-US"/>
        </w:rPr>
        <w:t>stateless</w:t>
      </w:r>
      <w:r w:rsidR="1C5F13CA" w:rsidRPr="0975DA97">
        <w:rPr>
          <w:lang w:val="en-US"/>
        </w:rPr>
        <w:t xml:space="preserve">’ </w:t>
      </w:r>
      <w:r w:rsidR="00A14D2D">
        <w:rPr>
          <w:lang w:val="en-US"/>
        </w:rPr>
        <w:t>-</w:t>
      </w:r>
      <w:r w:rsidRPr="00EF10FA">
        <w:rPr>
          <w:lang w:val="en-US"/>
        </w:rPr>
        <w:t xml:space="preserve"> it remembers nothing from previous conversations. The chat interface is the middle layer (like the ChatGPT website or app) that creates the conversation experience by storing the chat history and sending the entire conversation back to the LLM with each new question.</w:t>
      </w:r>
    </w:p>
    <w:p w14:paraId="0B946750" w14:textId="054A7BC9" w:rsidR="000A459C" w:rsidRPr="00A25D8F" w:rsidRDefault="000A459C" w:rsidP="000A459C">
      <w:pPr>
        <w:pStyle w:val="whitespace-normal"/>
        <w:numPr>
          <w:ilvl w:val="0"/>
          <w:numId w:val="76"/>
        </w:numPr>
        <w:rPr>
          <w:lang w:val="en-US"/>
        </w:rPr>
      </w:pPr>
      <w:r w:rsidRPr="00EF10FA">
        <w:rPr>
          <w:lang w:val="en-US"/>
        </w:rPr>
        <w:t xml:space="preserve">The LLM itself has no memory. The chat interface stores the entire chat history and sends the relevant context back to the model with each new question. This is called </w:t>
      </w:r>
      <w:r w:rsidR="2693E7E3" w:rsidRPr="0975DA97">
        <w:rPr>
          <w:lang w:val="en-US"/>
        </w:rPr>
        <w:t>‘</w:t>
      </w:r>
      <w:r w:rsidRPr="00EF10FA">
        <w:rPr>
          <w:lang w:val="en-US"/>
        </w:rPr>
        <w:t xml:space="preserve">conversational </w:t>
      </w:r>
      <w:r w:rsidRPr="0975DA97">
        <w:rPr>
          <w:lang w:val="en-US"/>
        </w:rPr>
        <w:t>memory</w:t>
      </w:r>
      <w:r w:rsidR="560D51D2" w:rsidRPr="0975DA97">
        <w:rPr>
          <w:lang w:val="en-US"/>
        </w:rPr>
        <w:t>’</w:t>
      </w:r>
      <w:r w:rsidRPr="0975DA97">
        <w:rPr>
          <w:lang w:val="en-US"/>
        </w:rPr>
        <w:t>.</w:t>
      </w:r>
      <w:r w:rsidRPr="00EF10FA">
        <w:rPr>
          <w:lang w:val="en-US"/>
        </w:rPr>
        <w:t xml:space="preserve"> This makes it seem like the model remembers the conversation, but in </w:t>
      </w:r>
      <w:proofErr w:type="gramStart"/>
      <w:r w:rsidRPr="00EF10FA">
        <w:rPr>
          <w:lang w:val="en-US"/>
        </w:rPr>
        <w:t>reality</w:t>
      </w:r>
      <w:proofErr w:type="gramEnd"/>
      <w:r w:rsidRPr="00EF10FA">
        <w:rPr>
          <w:lang w:val="en-US"/>
        </w:rPr>
        <w:t xml:space="preserve"> it keeps seeing the entire conversation </w:t>
      </w:r>
      <w:proofErr w:type="gramStart"/>
      <w:r w:rsidRPr="00EF10FA">
        <w:rPr>
          <w:lang w:val="en-US"/>
        </w:rPr>
        <w:t>over and over again</w:t>
      </w:r>
      <w:proofErr w:type="gramEnd"/>
      <w:r w:rsidRPr="00EF10FA">
        <w:rPr>
          <w:lang w:val="en-US"/>
        </w:rPr>
        <w:t>.</w:t>
      </w:r>
    </w:p>
    <w:p w14:paraId="574C256D" w14:textId="33294D23" w:rsidR="000A459C" w:rsidRPr="00A25D8F" w:rsidRDefault="000A459C" w:rsidP="000A459C">
      <w:pPr>
        <w:pStyle w:val="whitespace-normal"/>
        <w:numPr>
          <w:ilvl w:val="0"/>
          <w:numId w:val="76"/>
        </w:numPr>
        <w:rPr>
          <w:lang w:val="en-US"/>
        </w:rPr>
      </w:pPr>
      <w:r w:rsidRPr="00EF10FA">
        <w:rPr>
          <w:lang w:val="en-US"/>
        </w:rPr>
        <w:lastRenderedPageBreak/>
        <w:t xml:space="preserve">You need to look at factors </w:t>
      </w:r>
      <w:proofErr w:type="gramStart"/>
      <w:r w:rsidRPr="00EF10FA">
        <w:rPr>
          <w:lang w:val="en-US"/>
        </w:rPr>
        <w:t>such as:</w:t>
      </w:r>
      <w:proofErr w:type="gramEnd"/>
      <w:r w:rsidRPr="00EF10FA">
        <w:rPr>
          <w:lang w:val="en-US"/>
        </w:rPr>
        <w:t xml:space="preserve"> transparency about what happens to your data, whether there are processing agreements in place by your institution, where the data is stored, whether your data is used for model training, and whether you can share sensitive information. </w:t>
      </w:r>
      <w:proofErr w:type="spellStart"/>
      <w:r w:rsidRPr="00EF10FA">
        <w:rPr>
          <w:lang w:val="en-US"/>
        </w:rPr>
        <w:t>EduGenAI</w:t>
      </w:r>
      <w:proofErr w:type="spellEnd"/>
      <w:r w:rsidRPr="00EF10FA">
        <w:rPr>
          <w:lang w:val="en-US"/>
        </w:rPr>
        <w:t xml:space="preserve"> through SURF and Copilot through your university </w:t>
      </w:r>
      <w:proofErr w:type="spellStart"/>
      <w:r w:rsidR="612D7926" w:rsidRPr="0975DA97">
        <w:rPr>
          <w:lang w:val="en-US"/>
        </w:rPr>
        <w:t>licence</w:t>
      </w:r>
      <w:proofErr w:type="spellEnd"/>
      <w:r w:rsidRPr="00EF10FA">
        <w:rPr>
          <w:lang w:val="en-US"/>
        </w:rPr>
        <w:t xml:space="preserve"> are usually more secure than direct commercial services.</w:t>
      </w:r>
    </w:p>
    <w:p w14:paraId="1F44BDBC" w14:textId="2E4F25A9" w:rsidR="000A459C" w:rsidRPr="00A25D8F" w:rsidRDefault="000A459C" w:rsidP="000A459C">
      <w:pPr>
        <w:pStyle w:val="whitespace-normal"/>
        <w:numPr>
          <w:ilvl w:val="0"/>
          <w:numId w:val="76"/>
        </w:numPr>
        <w:rPr>
          <w:lang w:val="en-US"/>
        </w:rPr>
      </w:pPr>
      <w:r w:rsidRPr="00EF10FA">
        <w:rPr>
          <w:lang w:val="en-US"/>
        </w:rPr>
        <w:t xml:space="preserve">If you upload sensitive information to ChatGPT, it may be stored, </w:t>
      </w:r>
      <w:proofErr w:type="spellStart"/>
      <w:r w:rsidR="06BF78BA" w:rsidRPr="0975DA97">
        <w:rPr>
          <w:lang w:val="en-US"/>
        </w:rPr>
        <w:t>analysed</w:t>
      </w:r>
      <w:proofErr w:type="spellEnd"/>
      <w:r w:rsidRPr="00EF10FA">
        <w:rPr>
          <w:lang w:val="en-US"/>
        </w:rPr>
        <w:t xml:space="preserve"> or used for model training by OpenAI. You run the risk of confidential data ending up with third parties. Better alternatives include using your university's AI environment, installing local </w:t>
      </w:r>
      <w:r w:rsidR="00F05EE6" w:rsidRPr="00EF10FA">
        <w:rPr>
          <w:lang w:val="en-US"/>
        </w:rPr>
        <w:t>LLMs</w:t>
      </w:r>
      <w:r w:rsidRPr="00EF10FA">
        <w:rPr>
          <w:lang w:val="en-US"/>
        </w:rPr>
        <w:t>, or removing the sensitive parts from your document before uploading it.</w:t>
      </w:r>
    </w:p>
    <w:p w14:paraId="2B2FA7CB" w14:textId="43BB1E22" w:rsidR="000A459C" w:rsidRPr="00A25D8F" w:rsidRDefault="000A459C" w:rsidP="000A459C">
      <w:pPr>
        <w:pStyle w:val="whitespace-normal"/>
        <w:numPr>
          <w:ilvl w:val="0"/>
          <w:numId w:val="76"/>
        </w:numPr>
        <w:rPr>
          <w:lang w:val="en-US"/>
        </w:rPr>
      </w:pPr>
      <w:r w:rsidRPr="00EF10FA">
        <w:rPr>
          <w:lang w:val="en-US"/>
        </w:rPr>
        <w:t>This knowledge should make you more aware of the choices you make. You realize that companies like OpenAI, Google</w:t>
      </w:r>
      <w:r w:rsidR="5BB1E316" w:rsidRPr="0975DA97">
        <w:rPr>
          <w:lang w:val="en-US"/>
        </w:rPr>
        <w:t>,</w:t>
      </w:r>
      <w:r w:rsidRPr="00EF10FA">
        <w:rPr>
          <w:lang w:val="en-US"/>
        </w:rPr>
        <w:t xml:space="preserve"> or Microsoft control what happens to your conversations. This may motivate you to be more conscious about choosing systems that your institution has agreements with, or to be more critical about what information you share through commercial chat services.</w:t>
      </w:r>
    </w:p>
    <w:p w14:paraId="5E44F00F" w14:textId="77777777" w:rsidR="000A459C" w:rsidRPr="00A25D8F" w:rsidRDefault="000A459C" w:rsidP="72DB26BB">
      <w:pPr>
        <w:spacing w:after="160"/>
        <w:rPr>
          <w:rFonts w:asciiTheme="majorHAnsi" w:eastAsiaTheme="minorEastAsia" w:hAnsiTheme="majorHAnsi" w:cstheme="majorEastAsia"/>
          <w:color w:val="FFFFFF" w:themeColor="background1"/>
          <w:sz w:val="40"/>
          <w:szCs w:val="40"/>
          <w:lang w:val="en-US" w:eastAsia="en-US"/>
        </w:rPr>
      </w:pPr>
      <w:r w:rsidRPr="00EF10FA">
        <w:rPr>
          <w:lang w:val="en-US"/>
        </w:rPr>
        <w:br w:type="page"/>
      </w:r>
    </w:p>
    <w:p w14:paraId="15BA5D12" w14:textId="77777777" w:rsidR="000A459C" w:rsidRPr="00A25D8F" w:rsidRDefault="000A459C" w:rsidP="00435754">
      <w:pPr>
        <w:pStyle w:val="Heading1"/>
        <w:rPr>
          <w:lang w:val="en-US"/>
        </w:rPr>
      </w:pPr>
      <w:bookmarkStart w:id="453" w:name="_Ref199753100"/>
      <w:bookmarkStart w:id="454" w:name="_Toc208677711"/>
      <w:r w:rsidRPr="00EF10FA">
        <w:rPr>
          <w:lang w:val="en-US"/>
        </w:rPr>
        <w:lastRenderedPageBreak/>
        <w:t>How does your AI use impact the environment?</w:t>
      </w:r>
      <w:bookmarkEnd w:id="453"/>
      <w:bookmarkEnd w:id="454"/>
    </w:p>
    <w:p w14:paraId="29914B6A" w14:textId="77777777" w:rsidR="000A459C" w:rsidRPr="00A25D8F" w:rsidRDefault="000A459C" w:rsidP="00FB098A">
      <w:pPr>
        <w:pStyle w:val="Steljevoor"/>
        <w:rPr>
          <w:lang w:val="en-US"/>
        </w:rPr>
      </w:pPr>
      <w:r w:rsidRPr="00EF10FA">
        <w:rPr>
          <w:lang w:val="en-US"/>
        </w:rPr>
        <w:t>Imagine ...</w:t>
      </w:r>
    </w:p>
    <w:p w14:paraId="4606ED1C" w14:textId="22A8EA43" w:rsidR="000A459C" w:rsidRPr="00A25D8F" w:rsidRDefault="343FD69F" w:rsidP="000A459C">
      <w:pPr>
        <w:rPr>
          <w:lang w:val="en-US"/>
        </w:rPr>
      </w:pPr>
      <w:r w:rsidRPr="00EF10FA">
        <w:rPr>
          <w:lang w:val="en-US"/>
        </w:rPr>
        <w:t xml:space="preserve">You ask a question to ChatGPT or have an image generated </w:t>
      </w:r>
      <w:r w:rsidR="3667D263" w:rsidRPr="0975DA97">
        <w:rPr>
          <w:lang w:val="en-US"/>
        </w:rPr>
        <w:t>by</w:t>
      </w:r>
      <w:r w:rsidRPr="00EF10FA">
        <w:rPr>
          <w:lang w:val="en-US"/>
        </w:rPr>
        <w:t xml:space="preserve"> Midjourney. </w:t>
      </w:r>
      <w:r w:rsidR="3E559658" w:rsidRPr="00EF10FA">
        <w:rPr>
          <w:lang w:val="en-US"/>
        </w:rPr>
        <w:t xml:space="preserve">But your </w:t>
      </w:r>
      <w:r w:rsidRPr="00EF10FA">
        <w:rPr>
          <w:lang w:val="en-US"/>
        </w:rPr>
        <w:t xml:space="preserve">fellow students tell you this is bad because it </w:t>
      </w:r>
      <w:r w:rsidR="049601E6" w:rsidRPr="0975DA97">
        <w:rPr>
          <w:lang w:val="en-US"/>
        </w:rPr>
        <w:t>cost</w:t>
      </w:r>
      <w:r w:rsidRPr="0975DA97">
        <w:rPr>
          <w:lang w:val="en-US"/>
        </w:rPr>
        <w:t>s</w:t>
      </w:r>
      <w:r w:rsidRPr="00EF10FA">
        <w:rPr>
          <w:lang w:val="en-US"/>
        </w:rPr>
        <w:t xml:space="preserve"> a lot of energy. If you follow </w:t>
      </w:r>
      <w:r w:rsidR="302E0FFE" w:rsidRPr="00EF10FA">
        <w:rPr>
          <w:lang w:val="en-US"/>
        </w:rPr>
        <w:t xml:space="preserve">the news </w:t>
      </w:r>
      <w:r w:rsidR="4AA56E59" w:rsidRPr="00EF10FA">
        <w:rPr>
          <w:lang w:val="en-US"/>
        </w:rPr>
        <w:t>and social media</w:t>
      </w:r>
      <w:r w:rsidR="0CEB6C18" w:rsidRPr="0975DA97">
        <w:rPr>
          <w:lang w:val="en-US"/>
        </w:rPr>
        <w:t>,</w:t>
      </w:r>
      <w:r w:rsidR="4AA56E59" w:rsidRPr="00EF10FA">
        <w:rPr>
          <w:lang w:val="en-US"/>
        </w:rPr>
        <w:t xml:space="preserve"> </w:t>
      </w:r>
      <w:r w:rsidRPr="00EF10FA">
        <w:rPr>
          <w:lang w:val="en-US"/>
        </w:rPr>
        <w:t xml:space="preserve">it's also full of </w:t>
      </w:r>
      <w:r w:rsidR="4D3BC687" w:rsidRPr="0975DA97">
        <w:rPr>
          <w:lang w:val="en-US"/>
        </w:rPr>
        <w:t>warnings about this</w:t>
      </w:r>
      <w:r w:rsidRPr="0975DA97">
        <w:rPr>
          <w:lang w:val="en-US"/>
        </w:rPr>
        <w:t>.</w:t>
      </w:r>
      <w:r w:rsidRPr="00EF10FA">
        <w:rPr>
          <w:lang w:val="en-US"/>
        </w:rPr>
        <w:t xml:space="preserve"> You wonder: should I </w:t>
      </w:r>
      <w:r w:rsidR="0C0A7F7A" w:rsidRPr="0975DA97">
        <w:rPr>
          <w:lang w:val="en-US"/>
        </w:rPr>
        <w:t xml:space="preserve">even </w:t>
      </w:r>
      <w:r w:rsidRPr="00EF10FA">
        <w:rPr>
          <w:lang w:val="en-US"/>
        </w:rPr>
        <w:t xml:space="preserve">use generative AI if </w:t>
      </w:r>
      <w:r w:rsidR="6CD12050" w:rsidRPr="00EF10FA">
        <w:rPr>
          <w:lang w:val="en-US"/>
        </w:rPr>
        <w:t xml:space="preserve">it's </w:t>
      </w:r>
      <w:r w:rsidRPr="00EF10FA">
        <w:rPr>
          <w:lang w:val="en-US"/>
        </w:rPr>
        <w:t xml:space="preserve">so bad </w:t>
      </w:r>
      <w:r w:rsidR="18BC6066" w:rsidRPr="00EF10FA">
        <w:rPr>
          <w:lang w:val="en-US"/>
        </w:rPr>
        <w:t>for the environment</w:t>
      </w:r>
      <w:r w:rsidRPr="00EF10FA">
        <w:rPr>
          <w:lang w:val="en-US"/>
        </w:rPr>
        <w:t xml:space="preserve">? </w:t>
      </w:r>
      <w:r w:rsidR="4D93B550" w:rsidRPr="00EF10FA">
        <w:rPr>
          <w:lang w:val="en-US"/>
        </w:rPr>
        <w:t xml:space="preserve">And: </w:t>
      </w:r>
      <w:r w:rsidRPr="00EF10FA">
        <w:rPr>
          <w:lang w:val="en-US"/>
        </w:rPr>
        <w:t>how bad is it really</w:t>
      </w:r>
      <w:r w:rsidR="1531CF42" w:rsidRPr="00EF10FA">
        <w:rPr>
          <w:lang w:val="en-US"/>
        </w:rPr>
        <w:t xml:space="preserve">? </w:t>
      </w:r>
    </w:p>
    <w:p w14:paraId="12C32F94" w14:textId="6ECBB87F" w:rsidR="000A459C" w:rsidRPr="00A25D8F" w:rsidRDefault="000A459C" w:rsidP="00435754">
      <w:pPr>
        <w:pStyle w:val="Heading2"/>
        <w:rPr>
          <w:lang w:val="en-US"/>
        </w:rPr>
      </w:pPr>
      <w:bookmarkStart w:id="455" w:name="_Toc208677712"/>
      <w:r w:rsidRPr="00EF10FA">
        <w:rPr>
          <w:lang w:val="en-US"/>
        </w:rPr>
        <w:t xml:space="preserve">What </w:t>
      </w:r>
      <w:r w:rsidR="1DFA2E43" w:rsidRPr="00EF10FA">
        <w:rPr>
          <w:lang w:val="en-US"/>
        </w:rPr>
        <w:t xml:space="preserve">does </w:t>
      </w:r>
      <w:r w:rsidRPr="00EF10FA">
        <w:rPr>
          <w:lang w:val="en-US"/>
        </w:rPr>
        <w:t xml:space="preserve">your AI use </w:t>
      </w:r>
      <w:proofErr w:type="gramStart"/>
      <w:r w:rsidRPr="00EF10FA">
        <w:rPr>
          <w:lang w:val="en-US"/>
        </w:rPr>
        <w:t xml:space="preserve">actually </w:t>
      </w:r>
      <w:r w:rsidR="1DFA2E43" w:rsidRPr="00EF10FA">
        <w:rPr>
          <w:lang w:val="en-US"/>
        </w:rPr>
        <w:t>mean</w:t>
      </w:r>
      <w:proofErr w:type="gramEnd"/>
      <w:r w:rsidR="1DFA2E43" w:rsidRPr="00EF10FA">
        <w:rPr>
          <w:lang w:val="en-US"/>
        </w:rPr>
        <w:t xml:space="preserve"> </w:t>
      </w:r>
      <w:r w:rsidR="66009168" w:rsidRPr="00EF10FA">
        <w:rPr>
          <w:lang w:val="en-US"/>
        </w:rPr>
        <w:t xml:space="preserve">for </w:t>
      </w:r>
      <w:r w:rsidRPr="00EF10FA">
        <w:rPr>
          <w:lang w:val="en-US"/>
        </w:rPr>
        <w:t xml:space="preserve">energy, </w:t>
      </w:r>
      <w:r w:rsidR="70972DF1" w:rsidRPr="00EF10FA">
        <w:rPr>
          <w:rFonts w:ascii="Cambria Math" w:hAnsi="Cambria Math" w:cs="Cambria Math"/>
          <w:lang w:val="en-US"/>
        </w:rPr>
        <w:t xml:space="preserve">CO₂ </w:t>
      </w:r>
      <w:r w:rsidRPr="00EF10FA">
        <w:rPr>
          <w:lang w:val="en-US"/>
        </w:rPr>
        <w:t>and water?</w:t>
      </w:r>
      <w:bookmarkEnd w:id="455"/>
    </w:p>
    <w:p w14:paraId="65050386" w14:textId="2A5A5D8A" w:rsidR="000A459C" w:rsidRPr="00A25D8F" w:rsidRDefault="4E89B87B" w:rsidP="000A459C">
      <w:pPr>
        <w:rPr>
          <w:lang w:val="en-US"/>
        </w:rPr>
      </w:pPr>
      <w:r w:rsidRPr="00EF10FA">
        <w:rPr>
          <w:lang w:val="en-US"/>
        </w:rPr>
        <w:t xml:space="preserve">When you </w:t>
      </w:r>
      <w:r w:rsidR="000A459C" w:rsidRPr="00EF10FA">
        <w:rPr>
          <w:lang w:val="en-US"/>
        </w:rPr>
        <w:t xml:space="preserve">ask </w:t>
      </w:r>
      <w:r w:rsidRPr="00EF10FA">
        <w:rPr>
          <w:lang w:val="en-US"/>
        </w:rPr>
        <w:t xml:space="preserve">a question to </w:t>
      </w:r>
      <w:r w:rsidR="000A459C" w:rsidRPr="00EF10FA">
        <w:rPr>
          <w:lang w:val="en-US"/>
        </w:rPr>
        <w:t xml:space="preserve">a generative AI </w:t>
      </w:r>
      <w:r w:rsidRPr="00EF10FA">
        <w:rPr>
          <w:lang w:val="en-US"/>
        </w:rPr>
        <w:t>via your laptop or phone</w:t>
      </w:r>
      <w:r w:rsidR="000A459C" w:rsidRPr="00EF10FA">
        <w:rPr>
          <w:lang w:val="en-US"/>
        </w:rPr>
        <w:t xml:space="preserve">, </w:t>
      </w:r>
      <w:r w:rsidR="7A7B46A9" w:rsidRPr="00EF10FA">
        <w:rPr>
          <w:lang w:val="en-US"/>
        </w:rPr>
        <w:t xml:space="preserve">you don't see what's going on behind the scenes. </w:t>
      </w:r>
      <w:r w:rsidR="63DDF2BD" w:rsidRPr="0975DA97">
        <w:rPr>
          <w:lang w:val="en-US"/>
        </w:rPr>
        <w:t>Unwittingly,</w:t>
      </w:r>
      <w:r w:rsidR="7A7B46A9" w:rsidRPr="0975DA97">
        <w:rPr>
          <w:lang w:val="en-US"/>
        </w:rPr>
        <w:t xml:space="preserve"> </w:t>
      </w:r>
      <w:r w:rsidR="45C070E3" w:rsidRPr="0975DA97">
        <w:rPr>
          <w:lang w:val="en-US"/>
        </w:rPr>
        <w:t>you’re using</w:t>
      </w:r>
      <w:r w:rsidR="7A7B46A9" w:rsidRPr="00EF10FA">
        <w:rPr>
          <w:lang w:val="en-US"/>
        </w:rPr>
        <w:t xml:space="preserve"> a large network of </w:t>
      </w:r>
      <w:r w:rsidR="000A459C" w:rsidRPr="00EF10FA">
        <w:rPr>
          <w:lang w:val="en-US"/>
        </w:rPr>
        <w:t xml:space="preserve">data </w:t>
      </w:r>
      <w:proofErr w:type="spellStart"/>
      <w:r w:rsidR="1335871A" w:rsidRPr="0975DA97">
        <w:rPr>
          <w:lang w:val="en-US"/>
        </w:rPr>
        <w:t>centres</w:t>
      </w:r>
      <w:proofErr w:type="spellEnd"/>
      <w:r w:rsidR="000A459C" w:rsidRPr="00EF10FA">
        <w:rPr>
          <w:lang w:val="en-US"/>
        </w:rPr>
        <w:t xml:space="preserve">, powerful graphics processors and cooling systems that use </w:t>
      </w:r>
      <w:r w:rsidR="714E9304" w:rsidRPr="00EF10FA">
        <w:rPr>
          <w:lang w:val="en-US"/>
        </w:rPr>
        <w:t xml:space="preserve">a lot of </w:t>
      </w:r>
      <w:r w:rsidR="000A459C" w:rsidRPr="00EF10FA">
        <w:rPr>
          <w:lang w:val="en-US"/>
        </w:rPr>
        <w:t xml:space="preserve">energy and water. In this chapter, we explore how </w:t>
      </w:r>
      <w:r w:rsidR="46E3D961" w:rsidRPr="00EF10FA">
        <w:rPr>
          <w:lang w:val="en-US"/>
        </w:rPr>
        <w:t>that correlates with environmental impact</w:t>
      </w:r>
      <w:r w:rsidR="000A459C" w:rsidRPr="00EF10FA">
        <w:rPr>
          <w:lang w:val="en-US"/>
        </w:rPr>
        <w:t xml:space="preserve">. </w:t>
      </w:r>
    </w:p>
    <w:p w14:paraId="0C6525D1" w14:textId="02F128F7" w:rsidR="000A459C" w:rsidRPr="00A25D8F" w:rsidRDefault="7ACDD7D6" w:rsidP="000A459C">
      <w:pPr>
        <w:rPr>
          <w:lang w:val="en-US"/>
        </w:rPr>
      </w:pPr>
      <w:r w:rsidRPr="00EF10FA">
        <w:rPr>
          <w:lang w:val="en-US"/>
        </w:rPr>
        <w:t xml:space="preserve">We consider three things: how much energy it takes to train models, how much energy and water it takes to generate responses, and how much </w:t>
      </w:r>
      <w:r w:rsidR="222E1EA4" w:rsidRPr="0975DA97">
        <w:rPr>
          <w:lang w:val="en-US"/>
        </w:rPr>
        <w:t>CO</w:t>
      </w:r>
      <w:r w:rsidR="222E1EA4" w:rsidRPr="0975DA97">
        <w:rPr>
          <w:vertAlign w:val="subscript"/>
          <w:lang w:val="en-US"/>
        </w:rPr>
        <w:t>2</w:t>
      </w:r>
      <w:r w:rsidR="08EC099D" w:rsidRPr="0975DA97">
        <w:rPr>
          <w:vertAlign w:val="subscript"/>
          <w:lang w:val="en-US"/>
        </w:rPr>
        <w:t xml:space="preserve"> </w:t>
      </w:r>
      <w:r w:rsidR="4F5B70CB" w:rsidRPr="0975DA97">
        <w:rPr>
          <w:lang w:val="en-US"/>
        </w:rPr>
        <w:t xml:space="preserve">that </w:t>
      </w:r>
      <w:r w:rsidR="4F5B70CB" w:rsidRPr="00EF10FA">
        <w:rPr>
          <w:lang w:val="en-US"/>
        </w:rPr>
        <w:t>emits</w:t>
      </w:r>
      <w:r w:rsidR="343FD69F" w:rsidRPr="00EF10FA">
        <w:rPr>
          <w:lang w:val="en-US"/>
        </w:rPr>
        <w:t xml:space="preserve">. We'll </w:t>
      </w:r>
      <w:r w:rsidR="6B3F883B" w:rsidRPr="00EF10FA">
        <w:rPr>
          <w:lang w:val="en-US"/>
        </w:rPr>
        <w:t xml:space="preserve">look at </w:t>
      </w:r>
      <w:r w:rsidR="6DE15BFD" w:rsidRPr="00EF10FA">
        <w:rPr>
          <w:lang w:val="en-US"/>
        </w:rPr>
        <w:t xml:space="preserve">global </w:t>
      </w:r>
      <w:r w:rsidR="343FD69F" w:rsidRPr="00EF10FA">
        <w:rPr>
          <w:lang w:val="en-US"/>
        </w:rPr>
        <w:t>usage</w:t>
      </w:r>
      <w:r w:rsidR="370D8D18" w:rsidRPr="00EF10FA">
        <w:rPr>
          <w:lang w:val="en-US"/>
        </w:rPr>
        <w:t xml:space="preserve">. </w:t>
      </w:r>
      <w:r w:rsidR="0A499125" w:rsidRPr="00EF10FA">
        <w:rPr>
          <w:lang w:val="en-US"/>
        </w:rPr>
        <w:t xml:space="preserve">Then </w:t>
      </w:r>
      <w:r w:rsidR="5D2018B7" w:rsidRPr="00EF10FA">
        <w:rPr>
          <w:lang w:val="en-US"/>
        </w:rPr>
        <w:t>we</w:t>
      </w:r>
      <w:r w:rsidR="0A499125" w:rsidRPr="00EF10FA">
        <w:rPr>
          <w:lang w:val="en-US"/>
        </w:rPr>
        <w:t xml:space="preserve"> zoom in on your </w:t>
      </w:r>
      <w:r w:rsidR="1DAEDA3F" w:rsidRPr="0975DA97">
        <w:rPr>
          <w:lang w:val="en-US"/>
        </w:rPr>
        <w:t>personal</w:t>
      </w:r>
      <w:r w:rsidR="0A499125" w:rsidRPr="00EF10FA">
        <w:rPr>
          <w:lang w:val="en-US"/>
        </w:rPr>
        <w:t xml:space="preserve"> usage and </w:t>
      </w:r>
      <w:r w:rsidR="644B29A7" w:rsidRPr="00EF10FA">
        <w:rPr>
          <w:lang w:val="en-US"/>
        </w:rPr>
        <w:t xml:space="preserve">compare </w:t>
      </w:r>
      <w:r w:rsidR="0A499125" w:rsidRPr="00EF10FA">
        <w:rPr>
          <w:lang w:val="en-US"/>
        </w:rPr>
        <w:t xml:space="preserve">that to the environmental impact of other daily activities. </w:t>
      </w:r>
      <w:r w:rsidR="343FD69F" w:rsidRPr="00EF10FA">
        <w:rPr>
          <w:lang w:val="en-US"/>
        </w:rPr>
        <w:t xml:space="preserve">Think of </w:t>
      </w:r>
      <w:r w:rsidR="52B5EF4E" w:rsidRPr="00EF10FA">
        <w:rPr>
          <w:lang w:val="en-US"/>
        </w:rPr>
        <w:t xml:space="preserve">watching </w:t>
      </w:r>
      <w:r w:rsidR="343FD69F" w:rsidRPr="00EF10FA">
        <w:rPr>
          <w:lang w:val="en-US"/>
        </w:rPr>
        <w:t xml:space="preserve">YouTube videos, </w:t>
      </w:r>
      <w:r w:rsidR="2FC5997B" w:rsidRPr="00EF10FA">
        <w:rPr>
          <w:lang w:val="en-US"/>
        </w:rPr>
        <w:t xml:space="preserve">flying </w:t>
      </w:r>
      <w:r w:rsidR="3AACBF75" w:rsidRPr="00EF10FA">
        <w:rPr>
          <w:lang w:val="en-US"/>
        </w:rPr>
        <w:t xml:space="preserve">to your </w:t>
      </w:r>
      <w:r w:rsidR="1389BDF9" w:rsidRPr="0975DA97">
        <w:rPr>
          <w:lang w:val="en-US"/>
        </w:rPr>
        <w:t>holiday</w:t>
      </w:r>
      <w:r w:rsidR="3AACBF75" w:rsidRPr="00EF10FA">
        <w:rPr>
          <w:lang w:val="en-US"/>
        </w:rPr>
        <w:t xml:space="preserve"> destination</w:t>
      </w:r>
      <w:r w:rsidR="2FC5997B" w:rsidRPr="00EF10FA">
        <w:rPr>
          <w:lang w:val="en-US"/>
        </w:rPr>
        <w:t xml:space="preserve">, </w:t>
      </w:r>
      <w:r w:rsidR="0B4EEA80" w:rsidRPr="00EF10FA">
        <w:rPr>
          <w:lang w:val="en-US"/>
        </w:rPr>
        <w:t xml:space="preserve">eating </w:t>
      </w:r>
      <w:r w:rsidR="343FD69F" w:rsidRPr="00EF10FA">
        <w:rPr>
          <w:lang w:val="en-US"/>
        </w:rPr>
        <w:t>a hamburger or showering.</w:t>
      </w:r>
    </w:p>
    <w:p w14:paraId="1F687940" w14:textId="19646B0E" w:rsidR="000A459C" w:rsidRPr="00A25D8F" w:rsidRDefault="000A459C" w:rsidP="00435754">
      <w:pPr>
        <w:pStyle w:val="Heading2"/>
        <w:rPr>
          <w:lang w:val="en-US"/>
        </w:rPr>
      </w:pPr>
      <w:bookmarkStart w:id="456" w:name="_Toc208677713"/>
      <w:r w:rsidRPr="00EF10FA">
        <w:rPr>
          <w:lang w:val="en-US"/>
        </w:rPr>
        <w:t xml:space="preserve">Why does training AI models take </w:t>
      </w:r>
      <w:r w:rsidR="00CD5324" w:rsidRPr="00EF10FA">
        <w:rPr>
          <w:lang w:val="en-US"/>
        </w:rPr>
        <w:t xml:space="preserve">a lot of </w:t>
      </w:r>
      <w:r w:rsidRPr="00EF10FA">
        <w:rPr>
          <w:lang w:val="en-US"/>
        </w:rPr>
        <w:t>energy</w:t>
      </w:r>
      <w:r w:rsidR="004552F8" w:rsidRPr="00EF10FA">
        <w:rPr>
          <w:lang w:val="en-US"/>
        </w:rPr>
        <w:t>, water</w:t>
      </w:r>
      <w:r w:rsidR="69672C58" w:rsidRPr="0975DA97">
        <w:rPr>
          <w:lang w:val="en-US"/>
        </w:rPr>
        <w:t>,</w:t>
      </w:r>
      <w:r w:rsidR="004552F8" w:rsidRPr="00EF10FA">
        <w:rPr>
          <w:lang w:val="en-US"/>
        </w:rPr>
        <w:t xml:space="preserve"> and CO</w:t>
      </w:r>
      <w:r w:rsidR="004552F8" w:rsidRPr="00EF10FA">
        <w:rPr>
          <w:vertAlign w:val="subscript"/>
          <w:lang w:val="en-US"/>
        </w:rPr>
        <w:t>2</w:t>
      </w:r>
      <w:r w:rsidRPr="00EF10FA">
        <w:rPr>
          <w:lang w:val="en-US"/>
        </w:rPr>
        <w:t>?</w:t>
      </w:r>
      <w:bookmarkEnd w:id="456"/>
    </w:p>
    <w:p w14:paraId="0C3F10DC" w14:textId="52D28E6F" w:rsidR="002B7F2F" w:rsidRPr="00A25D8F" w:rsidRDefault="002B7F2F">
      <w:pPr>
        <w:rPr>
          <w:lang w:val="en-US" w:eastAsia="en-US"/>
        </w:rPr>
      </w:pPr>
      <w:r w:rsidRPr="00EF10FA">
        <w:rPr>
          <w:lang w:val="en-US" w:eastAsia="en-US"/>
        </w:rPr>
        <w:t xml:space="preserve">It takes a lot of energy to train models because the </w:t>
      </w:r>
      <w:r w:rsidR="4CD224FA" w:rsidRPr="00EF10FA">
        <w:rPr>
          <w:lang w:val="en-US" w:eastAsia="en-US"/>
        </w:rPr>
        <w:t xml:space="preserve">value of </w:t>
      </w:r>
      <w:r w:rsidRPr="00EF10FA">
        <w:rPr>
          <w:lang w:val="en-US" w:eastAsia="en-US"/>
        </w:rPr>
        <w:t xml:space="preserve">the billions of parameters of the </w:t>
      </w:r>
      <w:r w:rsidR="7B6C59C0" w:rsidRPr="00EF10FA">
        <w:rPr>
          <w:lang w:val="en-US" w:eastAsia="en-US"/>
        </w:rPr>
        <w:t xml:space="preserve">LLM neural network </w:t>
      </w:r>
      <w:r w:rsidR="3231A41E" w:rsidRPr="00EF10FA">
        <w:rPr>
          <w:lang w:val="en-US" w:eastAsia="en-US"/>
        </w:rPr>
        <w:t>must be calculated</w:t>
      </w:r>
      <w:r w:rsidRPr="00EF10FA">
        <w:rPr>
          <w:lang w:val="en-US" w:eastAsia="en-US"/>
        </w:rPr>
        <w:t xml:space="preserve">. </w:t>
      </w:r>
      <w:r w:rsidRPr="0975DA97">
        <w:rPr>
          <w:lang w:val="en-US" w:eastAsia="en-US"/>
        </w:rPr>
        <w:t xml:space="preserve">To </w:t>
      </w:r>
      <w:r w:rsidR="322A6D89" w:rsidRPr="0975DA97">
        <w:rPr>
          <w:lang w:val="en-US" w:eastAsia="en-US"/>
        </w:rPr>
        <w:t>achieve</w:t>
      </w:r>
      <w:r w:rsidRPr="00EF10FA">
        <w:rPr>
          <w:lang w:val="en-US" w:eastAsia="en-US"/>
        </w:rPr>
        <w:t xml:space="preserve"> this, tens of thousands of processors (GPUs) from the company Nvidia are generally used. Each processor requires about 700 watts of power. You can compare </w:t>
      </w:r>
      <w:r w:rsidR="07F63947" w:rsidRPr="00EF10FA">
        <w:rPr>
          <w:lang w:val="en-US" w:eastAsia="en-US"/>
        </w:rPr>
        <w:t xml:space="preserve">this </w:t>
      </w:r>
      <w:r w:rsidRPr="00EF10FA">
        <w:rPr>
          <w:lang w:val="en-US" w:eastAsia="en-US"/>
        </w:rPr>
        <w:t xml:space="preserve">to a </w:t>
      </w:r>
      <w:r w:rsidR="41035AB3" w:rsidRPr="00EF10FA">
        <w:rPr>
          <w:lang w:val="en-US" w:eastAsia="en-US"/>
        </w:rPr>
        <w:t xml:space="preserve">consumer microwave </w:t>
      </w:r>
      <w:r w:rsidRPr="00EF10FA">
        <w:rPr>
          <w:lang w:val="en-US" w:eastAsia="en-US"/>
        </w:rPr>
        <w:t xml:space="preserve">running at almost maximum power. </w:t>
      </w:r>
      <w:r w:rsidR="00785443" w:rsidRPr="00EF10FA">
        <w:rPr>
          <w:lang w:val="en-US" w:eastAsia="en-US"/>
        </w:rPr>
        <w:t xml:space="preserve">Cooling requires a lot of water, and energy generated by fossil fuels creates </w:t>
      </w:r>
      <w:r w:rsidR="00785443" w:rsidRPr="0975DA97">
        <w:rPr>
          <w:lang w:val="en-US" w:eastAsia="en-US"/>
        </w:rPr>
        <w:t>CO</w:t>
      </w:r>
      <w:r w:rsidR="00785443" w:rsidRPr="0975DA97">
        <w:rPr>
          <w:vertAlign w:val="subscript"/>
          <w:lang w:val="en-US" w:eastAsia="en-US"/>
        </w:rPr>
        <w:t>2</w:t>
      </w:r>
      <w:r w:rsidR="67072359" w:rsidRPr="0975DA97">
        <w:rPr>
          <w:vertAlign w:val="subscript"/>
          <w:lang w:val="en-US" w:eastAsia="en-US"/>
        </w:rPr>
        <w:t xml:space="preserve"> </w:t>
      </w:r>
      <w:r w:rsidR="00785443" w:rsidRPr="0975DA97">
        <w:rPr>
          <w:lang w:val="en-US" w:eastAsia="en-US"/>
        </w:rPr>
        <w:t>emissions</w:t>
      </w:r>
      <w:r w:rsidR="00785443" w:rsidRPr="00EF10FA">
        <w:rPr>
          <w:lang w:val="en-US" w:eastAsia="en-US"/>
        </w:rPr>
        <w:t>.</w:t>
      </w:r>
    </w:p>
    <w:p w14:paraId="06005A2E" w14:textId="7469B984" w:rsidR="000A459C" w:rsidRPr="00A25D8F" w:rsidRDefault="457C81FC">
      <w:pPr>
        <w:rPr>
          <w:lang w:val="en-US"/>
        </w:rPr>
      </w:pPr>
      <w:r w:rsidRPr="00EF10FA">
        <w:rPr>
          <w:lang w:val="en-US"/>
        </w:rPr>
        <w:t xml:space="preserve">At the same time, </w:t>
      </w:r>
      <w:r w:rsidR="708D7D06" w:rsidRPr="00EF10FA">
        <w:rPr>
          <w:lang w:val="en-US"/>
        </w:rPr>
        <w:t xml:space="preserve">it is difficult to determine how much </w:t>
      </w:r>
      <w:r w:rsidR="343FD69F" w:rsidRPr="00EF10FA">
        <w:rPr>
          <w:lang w:val="en-US"/>
        </w:rPr>
        <w:t xml:space="preserve">energy </w:t>
      </w:r>
      <w:r w:rsidR="3BD03F94" w:rsidRPr="00EF10FA">
        <w:rPr>
          <w:lang w:val="en-US"/>
        </w:rPr>
        <w:t xml:space="preserve">is needed </w:t>
      </w:r>
      <w:r w:rsidR="343FD69F" w:rsidRPr="00EF10FA">
        <w:rPr>
          <w:lang w:val="en-US"/>
        </w:rPr>
        <w:t xml:space="preserve">to train language models and </w:t>
      </w:r>
      <w:r w:rsidR="05FC06EF" w:rsidRPr="00EF10FA">
        <w:rPr>
          <w:lang w:val="en-US"/>
        </w:rPr>
        <w:t xml:space="preserve">what </w:t>
      </w:r>
      <w:r w:rsidR="032504A9" w:rsidRPr="00EF10FA">
        <w:rPr>
          <w:lang w:val="en-US"/>
        </w:rPr>
        <w:t xml:space="preserve">the CO₂ emissions </w:t>
      </w:r>
      <w:r w:rsidR="5BEB9751" w:rsidRPr="0975DA97">
        <w:rPr>
          <w:lang w:val="en-US"/>
        </w:rPr>
        <w:t>are</w:t>
      </w:r>
      <w:r w:rsidR="343FD69F" w:rsidRPr="0975DA97">
        <w:rPr>
          <w:lang w:val="en-US"/>
        </w:rPr>
        <w:t>. First</w:t>
      </w:r>
      <w:r w:rsidR="24794F47" w:rsidRPr="0975DA97">
        <w:rPr>
          <w:lang w:val="en-US"/>
        </w:rPr>
        <w:t>ly</w:t>
      </w:r>
      <w:r w:rsidR="343FD69F" w:rsidRPr="00EF10FA">
        <w:rPr>
          <w:lang w:val="en-US"/>
        </w:rPr>
        <w:t xml:space="preserve">, because many factors come into </w:t>
      </w:r>
      <w:r w:rsidR="55F72552" w:rsidRPr="00EF10FA">
        <w:rPr>
          <w:lang w:val="en-US"/>
        </w:rPr>
        <w:t xml:space="preserve">play </w:t>
      </w:r>
      <w:r w:rsidR="24884424" w:rsidRPr="00EF10FA">
        <w:rPr>
          <w:lang w:val="en-US"/>
        </w:rPr>
        <w:t>there</w:t>
      </w:r>
      <w:r w:rsidR="58596F89" w:rsidRPr="00EF10FA">
        <w:rPr>
          <w:lang w:val="en-US"/>
        </w:rPr>
        <w:t xml:space="preserve">, including </w:t>
      </w:r>
      <w:r w:rsidR="343FD69F" w:rsidRPr="00EF10FA">
        <w:rPr>
          <w:lang w:val="en-US"/>
        </w:rPr>
        <w:t xml:space="preserve">the complexity of the model itself, but also the hardware it runs on, the questions you ask, and the energy source you use (for example, if you were using renewable energy). </w:t>
      </w:r>
      <w:r w:rsidR="6B390698" w:rsidRPr="0975DA97">
        <w:rPr>
          <w:lang w:val="en-US"/>
        </w:rPr>
        <w:t>Second</w:t>
      </w:r>
      <w:r w:rsidR="41EF0B4E" w:rsidRPr="0975DA97">
        <w:rPr>
          <w:lang w:val="en-US"/>
        </w:rPr>
        <w:t>ly</w:t>
      </w:r>
      <w:r w:rsidR="6B390698" w:rsidRPr="00EF10FA">
        <w:rPr>
          <w:lang w:val="en-US"/>
        </w:rPr>
        <w:t xml:space="preserve">, </w:t>
      </w:r>
      <w:r w:rsidR="343FD69F" w:rsidRPr="00EF10FA">
        <w:rPr>
          <w:lang w:val="en-US"/>
        </w:rPr>
        <w:t xml:space="preserve">because </w:t>
      </w:r>
      <w:r w:rsidR="6B390698" w:rsidRPr="00EF10FA">
        <w:rPr>
          <w:lang w:val="en-US"/>
        </w:rPr>
        <w:t xml:space="preserve">AI </w:t>
      </w:r>
      <w:r w:rsidR="343FD69F" w:rsidRPr="00EF10FA">
        <w:rPr>
          <w:lang w:val="en-US"/>
        </w:rPr>
        <w:t xml:space="preserve">companies do not report on </w:t>
      </w:r>
      <w:r w:rsidR="6B390698" w:rsidRPr="00EF10FA">
        <w:rPr>
          <w:lang w:val="en-US"/>
        </w:rPr>
        <w:t>their energy use</w:t>
      </w:r>
      <w:r w:rsidR="00714783">
        <w:rPr>
          <w:lang w:val="en-US"/>
        </w:rPr>
        <w:t xml:space="preserve"> </w:t>
      </w:r>
      <w:r w:rsidRPr="00EF10FA">
        <w:rPr>
          <w:lang w:val="en-US"/>
        </w:rPr>
        <w:fldChar w:fldCharType="begin"/>
      </w:r>
      <w:r w:rsidR="00714783">
        <w:rPr>
          <w:lang w:val="en-US"/>
        </w:rPr>
        <w:instrText xml:space="preserve"> ADDIN ZOTERO_ITEM CSL_CITATION {"citationID":"OmpWjyGq","properties":{"formattedCitation":"(Vries-Gao, 2025)","plainCitation":"(Vries-Gao, 2025)","noteIndex":0},"citationItems":[{"id":"q5EzIcSY/vOC2XeTZ","uris":["http://zotero.org/users/1688/items/6JJXH5U6"],"itemData":{"id":17176,"type":"article-journal","container-title":"Joule","DOI":"10.1016/j.joule.2025.101961","ISSN":"2542-4785, 2542-4351","issue":"0","journalAbbreviation":"Joule","language":"English","note":"publisher: Elsevier","source":"www.cell.com","title":"Artificial intelligence: Supply chain constraints and energy implications","title-short":"Artificial intelligence","URL":"https://www.cell.com/joule/abstract/S2542-4351(25)00142-4","volume":"0","author":[{"family":"Vries-Gao","given":"Alex","dropping-particle":"de"}],"accessed":{"date-parts":[["2025",5,31]]},"issued":{"date-parts":[["2025",5,22]]}}}],"schema":"https://github.com/citation-style-language/schema/raw/master/csl-citation.json"} </w:instrText>
      </w:r>
      <w:r w:rsidRPr="00EF10FA">
        <w:rPr>
          <w:lang w:val="en-US"/>
        </w:rPr>
        <w:fldChar w:fldCharType="separate"/>
      </w:r>
      <w:r w:rsidR="00714783">
        <w:rPr>
          <w:lang w:val="en-US"/>
        </w:rPr>
        <w:t>(Vries-Gao, 2025)</w:t>
      </w:r>
      <w:r w:rsidRPr="00EF10FA">
        <w:rPr>
          <w:lang w:val="en-US"/>
        </w:rPr>
        <w:fldChar w:fldCharType="end"/>
      </w:r>
      <w:r w:rsidR="66C84D8E" w:rsidRPr="0975DA97">
        <w:rPr>
          <w:lang w:val="en-US"/>
        </w:rPr>
        <w:t>.</w:t>
      </w:r>
      <w:r w:rsidR="66C84D8E" w:rsidRPr="00EF10FA">
        <w:rPr>
          <w:lang w:val="en-US"/>
        </w:rPr>
        <w:t xml:space="preserve"> In addition, the figures are changeable </w:t>
      </w:r>
      <w:r w:rsidR="343FD69F" w:rsidRPr="00EF10FA">
        <w:rPr>
          <w:lang w:val="en-US"/>
        </w:rPr>
        <w:t xml:space="preserve">based on rapid technological developments. Therefore, much research on the environmental impact of generative AI </w:t>
      </w:r>
      <w:r w:rsidR="13272811" w:rsidRPr="00EF10FA">
        <w:rPr>
          <w:lang w:val="en-US"/>
        </w:rPr>
        <w:t xml:space="preserve">are </w:t>
      </w:r>
      <w:r w:rsidR="343FD69F" w:rsidRPr="00EF10FA">
        <w:rPr>
          <w:lang w:val="en-US"/>
        </w:rPr>
        <w:t xml:space="preserve">estimates. </w:t>
      </w:r>
    </w:p>
    <w:p w14:paraId="1A37C5E3" w14:textId="4BD42CDC" w:rsidR="000A459C" w:rsidRPr="00A25D8F" w:rsidRDefault="34090026" w:rsidP="1E5EA214">
      <w:pPr>
        <w:rPr>
          <w:lang w:val="en-US"/>
        </w:rPr>
      </w:pPr>
      <w:r w:rsidRPr="00EF10FA">
        <w:rPr>
          <w:lang w:val="en-US"/>
        </w:rPr>
        <w:t>But how much energy are we talking about</w:t>
      </w:r>
      <w:r w:rsidR="29D2C28A" w:rsidRPr="00EF10FA">
        <w:rPr>
          <w:lang w:val="en-US"/>
        </w:rPr>
        <w:t xml:space="preserve">? </w:t>
      </w:r>
      <w:r w:rsidR="287018BF" w:rsidRPr="00EF10FA">
        <w:rPr>
          <w:lang w:val="en-US"/>
        </w:rPr>
        <w:t xml:space="preserve">Training models of the current generation of </w:t>
      </w:r>
      <w:r w:rsidR="13260B02" w:rsidRPr="00EF10FA">
        <w:rPr>
          <w:lang w:val="en-US"/>
        </w:rPr>
        <w:t>LLMs</w:t>
      </w:r>
      <w:r w:rsidR="07FB0922" w:rsidRPr="00EF10FA">
        <w:rPr>
          <w:lang w:val="en-US"/>
        </w:rPr>
        <w:t xml:space="preserve">, </w:t>
      </w:r>
      <w:r w:rsidR="287018BF" w:rsidRPr="00EF10FA">
        <w:rPr>
          <w:lang w:val="en-US"/>
        </w:rPr>
        <w:t xml:space="preserve">which are similar to </w:t>
      </w:r>
      <w:r w:rsidR="219EB9D6" w:rsidRPr="00EF10FA">
        <w:rPr>
          <w:lang w:val="en-US"/>
        </w:rPr>
        <w:t xml:space="preserve">training </w:t>
      </w:r>
      <w:r w:rsidR="35E35AD3" w:rsidRPr="00EF10FA">
        <w:rPr>
          <w:lang w:val="en-US"/>
        </w:rPr>
        <w:t xml:space="preserve">sessions </w:t>
      </w:r>
      <w:r w:rsidR="219EB9D6" w:rsidRPr="00EF10FA">
        <w:rPr>
          <w:lang w:val="en-US"/>
        </w:rPr>
        <w:t xml:space="preserve">for </w:t>
      </w:r>
      <w:r w:rsidR="287018BF" w:rsidRPr="00EF10FA">
        <w:rPr>
          <w:lang w:val="en-US"/>
        </w:rPr>
        <w:t>GPT-4o</w:t>
      </w:r>
      <w:r w:rsidR="07FB0922" w:rsidRPr="00EF10FA">
        <w:rPr>
          <w:lang w:val="en-US"/>
        </w:rPr>
        <w:t xml:space="preserve">, </w:t>
      </w:r>
      <w:r w:rsidR="48808968" w:rsidRPr="00EF10FA">
        <w:rPr>
          <w:lang w:val="en-US"/>
        </w:rPr>
        <w:t xml:space="preserve">last </w:t>
      </w:r>
      <w:r w:rsidR="287018BF" w:rsidRPr="00EF10FA">
        <w:rPr>
          <w:lang w:val="en-US"/>
        </w:rPr>
        <w:t>about three months and consume about 45-56 gigawatt hours of energy</w:t>
      </w:r>
      <w:r w:rsidR="0073292D">
        <w:rPr>
          <w:lang w:val="en-US"/>
        </w:rPr>
        <w:t xml:space="preserve"> </w:t>
      </w:r>
      <w:r w:rsidRPr="00EF10FA">
        <w:rPr>
          <w:lang w:val="en-US"/>
        </w:rPr>
        <w:fldChar w:fldCharType="begin"/>
      </w:r>
      <w:r w:rsidR="00714783">
        <w:rPr>
          <w:lang w:val="en-US"/>
        </w:rPr>
        <w:instrText xml:space="preserve"> ADDIN ZOTERO_ITEM CSL_CITATION {"citationID":"rrew0Chd","properties":{"formattedCitation":"(You, 2025)","plainCitation":"(You, 2025)","noteIndex":0},"citationItems":[{"id":16990,"uris":["http://zotero.org/users/1688/items/GAK5D55Z"],"itemData":{"id":16990,"type":"webpage","abstract":"This Gradient Updates issue explores how much energy ChatGPT uses per query, revealing it’s 10x less than common estimates.","container-title":"Epoch AI","language":"en","title":"How much energy does ChatGPT use?","URL":"https://epoch.ai/gradient-updates/how-much-energy-does-chatgpt-use","author":[{"family":"You","given":"Josh"}],"accessed":{"date-parts":[["2025",4,23]]},"issued":{"date-parts":[["2025",2,7]]}}}],"schema":"https://github.com/citation-style-language/schema/raw/master/csl-citation.json"} </w:instrText>
      </w:r>
      <w:r w:rsidRPr="00EF10FA">
        <w:rPr>
          <w:lang w:val="en-US"/>
        </w:rPr>
        <w:fldChar w:fldCharType="separate"/>
      </w:r>
      <w:r w:rsidR="00714783">
        <w:rPr>
          <w:lang w:val="en-US"/>
        </w:rPr>
        <w:t>(You, 2025)</w:t>
      </w:r>
      <w:r w:rsidRPr="00EF10FA">
        <w:rPr>
          <w:lang w:val="en-US"/>
        </w:rPr>
        <w:fldChar w:fldCharType="end"/>
      </w:r>
      <w:r w:rsidR="68BA798B" w:rsidRPr="0975DA97">
        <w:rPr>
          <w:lang w:val="en-US"/>
        </w:rPr>
        <w:t xml:space="preserve">. </w:t>
      </w:r>
      <w:r w:rsidR="7E22B05A" w:rsidRPr="0975DA97">
        <w:rPr>
          <w:lang w:val="en-US"/>
        </w:rPr>
        <w:t>So</w:t>
      </w:r>
      <w:r w:rsidR="68BA798B" w:rsidRPr="00EF10FA">
        <w:rPr>
          <w:lang w:val="en-US"/>
        </w:rPr>
        <w:t xml:space="preserve">, </w:t>
      </w:r>
      <w:r w:rsidR="57B2437E" w:rsidRPr="00EF10FA">
        <w:rPr>
          <w:lang w:val="en-US"/>
        </w:rPr>
        <w:t xml:space="preserve">the training sessions </w:t>
      </w:r>
      <w:r w:rsidR="68BA798B" w:rsidRPr="00EF10FA">
        <w:rPr>
          <w:lang w:val="en-US"/>
        </w:rPr>
        <w:t xml:space="preserve">require both high power and long duration. </w:t>
      </w:r>
      <w:r w:rsidR="5C740009" w:rsidRPr="00EF10FA">
        <w:rPr>
          <w:lang w:val="en-US"/>
        </w:rPr>
        <w:t xml:space="preserve">The total amount of energy for training </w:t>
      </w:r>
      <w:r w:rsidR="343FD69F" w:rsidRPr="00EF10FA">
        <w:rPr>
          <w:lang w:val="en-US"/>
        </w:rPr>
        <w:t xml:space="preserve">is </w:t>
      </w:r>
      <w:r w:rsidR="5C740009" w:rsidRPr="00EF10FA">
        <w:rPr>
          <w:lang w:val="en-US"/>
        </w:rPr>
        <w:t xml:space="preserve">equal to the amount of energy </w:t>
      </w:r>
      <w:r w:rsidR="365CE6FD" w:rsidRPr="00EF10FA">
        <w:rPr>
          <w:lang w:val="en-US"/>
        </w:rPr>
        <w:t xml:space="preserve">needed to </w:t>
      </w:r>
      <w:r w:rsidR="343FD69F" w:rsidRPr="00EF10FA">
        <w:rPr>
          <w:lang w:val="en-US"/>
        </w:rPr>
        <w:t xml:space="preserve">power about </w:t>
      </w:r>
      <w:r w:rsidR="38AC665C" w:rsidRPr="00EF10FA">
        <w:rPr>
          <w:lang w:val="en-US"/>
        </w:rPr>
        <w:t>60</w:t>
      </w:r>
      <w:r w:rsidR="343FD69F" w:rsidRPr="00EF10FA">
        <w:rPr>
          <w:lang w:val="en-US"/>
        </w:rPr>
        <w:t>,000-74</w:t>
      </w:r>
      <w:r w:rsidR="38AC665C" w:rsidRPr="00EF10FA">
        <w:rPr>
          <w:lang w:val="en-US"/>
        </w:rPr>
        <w:t>,</w:t>
      </w:r>
      <w:r w:rsidR="41255501" w:rsidRPr="00EF10FA">
        <w:rPr>
          <w:lang w:val="en-US"/>
        </w:rPr>
        <w:t xml:space="preserve">000 </w:t>
      </w:r>
      <w:r w:rsidR="343FD69F" w:rsidRPr="00EF10FA">
        <w:rPr>
          <w:lang w:val="en-US"/>
        </w:rPr>
        <w:t xml:space="preserve">Dutch </w:t>
      </w:r>
      <w:r w:rsidR="3015C77A" w:rsidRPr="00EF10FA">
        <w:rPr>
          <w:lang w:val="en-US"/>
        </w:rPr>
        <w:t xml:space="preserve">households </w:t>
      </w:r>
      <w:r w:rsidR="343FD69F" w:rsidRPr="00EF10FA">
        <w:rPr>
          <w:lang w:val="en-US"/>
        </w:rPr>
        <w:t xml:space="preserve">for a year. </w:t>
      </w:r>
      <w:r w:rsidR="17A4F8F1" w:rsidRPr="00EF10FA">
        <w:rPr>
          <w:lang w:val="en-US"/>
        </w:rPr>
        <w:t xml:space="preserve">That's quite a lot. It is sometimes </w:t>
      </w:r>
      <w:r w:rsidR="1703B2D2" w:rsidRPr="0975DA97">
        <w:rPr>
          <w:lang w:val="en-US"/>
        </w:rPr>
        <w:t>sai</w:t>
      </w:r>
      <w:r w:rsidR="17A4F8F1" w:rsidRPr="0975DA97">
        <w:rPr>
          <w:lang w:val="en-US"/>
        </w:rPr>
        <w:t>d</w:t>
      </w:r>
      <w:r w:rsidR="17A4F8F1" w:rsidRPr="00EF10FA">
        <w:rPr>
          <w:lang w:val="en-US"/>
        </w:rPr>
        <w:t xml:space="preserve"> that for </w:t>
      </w:r>
      <w:r w:rsidR="500B98A9" w:rsidRPr="00EF10FA">
        <w:rPr>
          <w:lang w:val="en-US"/>
        </w:rPr>
        <w:t xml:space="preserve">the </w:t>
      </w:r>
      <w:r w:rsidR="46E44B3B" w:rsidRPr="00EF10FA">
        <w:rPr>
          <w:lang w:val="en-US"/>
        </w:rPr>
        <w:t>energy</w:t>
      </w:r>
      <w:r w:rsidR="500B98A9" w:rsidRPr="00EF10FA">
        <w:rPr>
          <w:lang w:val="en-US"/>
        </w:rPr>
        <w:t xml:space="preserve"> consumption of </w:t>
      </w:r>
      <w:r w:rsidR="17A4F8F1" w:rsidRPr="00EF10FA">
        <w:rPr>
          <w:lang w:val="en-US"/>
        </w:rPr>
        <w:t xml:space="preserve">one data </w:t>
      </w:r>
      <w:proofErr w:type="spellStart"/>
      <w:r w:rsidR="7D5D4DE8" w:rsidRPr="0975DA97">
        <w:rPr>
          <w:lang w:val="en-US"/>
        </w:rPr>
        <w:t>centre</w:t>
      </w:r>
      <w:proofErr w:type="spellEnd"/>
      <w:r w:rsidR="17A4F8F1" w:rsidRPr="0975DA97">
        <w:rPr>
          <w:lang w:val="en-US"/>
        </w:rPr>
        <w:t xml:space="preserve"> you </w:t>
      </w:r>
      <w:r w:rsidR="30E53AA7" w:rsidRPr="0975DA97">
        <w:rPr>
          <w:lang w:val="en-US"/>
        </w:rPr>
        <w:t xml:space="preserve">would </w:t>
      </w:r>
      <w:r w:rsidR="6EB65AA6" w:rsidRPr="0975DA97">
        <w:rPr>
          <w:lang w:val="en-US"/>
        </w:rPr>
        <w:t xml:space="preserve">need </w:t>
      </w:r>
      <w:r w:rsidR="0B296C9D" w:rsidRPr="0975DA97">
        <w:rPr>
          <w:lang w:val="en-US"/>
        </w:rPr>
        <w:t>one full</w:t>
      </w:r>
      <w:r w:rsidR="6EB65AA6" w:rsidRPr="00EF10FA">
        <w:rPr>
          <w:lang w:val="en-US"/>
        </w:rPr>
        <w:t xml:space="preserve"> </w:t>
      </w:r>
      <w:r w:rsidR="5F1053EE" w:rsidRPr="00EF10FA">
        <w:rPr>
          <w:lang w:val="en-US"/>
        </w:rPr>
        <w:t>nuclear power plant</w:t>
      </w:r>
      <w:r w:rsidR="6EB65AA6" w:rsidRPr="00EF10FA">
        <w:rPr>
          <w:lang w:val="en-US"/>
        </w:rPr>
        <w:t xml:space="preserve">. </w:t>
      </w:r>
      <w:r w:rsidR="4D9EAD77" w:rsidRPr="00EF10FA">
        <w:rPr>
          <w:lang w:val="en-US"/>
        </w:rPr>
        <w:t xml:space="preserve">On the power of an average nuclear power plant (3000 MW), for example, you could train 120 LLMs at the same time. If you take offshore wind turbines (10-15 MW each), you </w:t>
      </w:r>
      <w:proofErr w:type="gramStart"/>
      <w:r w:rsidR="4D9EAD77" w:rsidRPr="00EF10FA">
        <w:rPr>
          <w:lang w:val="en-US"/>
        </w:rPr>
        <w:t>would</w:t>
      </w:r>
      <w:proofErr w:type="gramEnd"/>
      <w:r w:rsidR="4D9EAD77" w:rsidRPr="00EF10FA">
        <w:rPr>
          <w:lang w:val="en-US"/>
        </w:rPr>
        <w:t xml:space="preserve"> need two or three. </w:t>
      </w:r>
      <w:r w:rsidR="5961A350" w:rsidRPr="0975DA97">
        <w:rPr>
          <w:lang w:val="en-US"/>
        </w:rPr>
        <w:t xml:space="preserve">It just goes to show that it’s important to be </w:t>
      </w:r>
      <w:r w:rsidR="689F1EFE" w:rsidRPr="0975DA97">
        <w:rPr>
          <w:lang w:val="en-US"/>
        </w:rPr>
        <w:t xml:space="preserve">careful with </w:t>
      </w:r>
      <w:r w:rsidR="79EF7227" w:rsidRPr="0975DA97">
        <w:rPr>
          <w:lang w:val="en-US"/>
        </w:rPr>
        <w:t>comparisons</w:t>
      </w:r>
      <w:r w:rsidR="689F1EFE" w:rsidRPr="0975DA97">
        <w:rPr>
          <w:lang w:val="en-US"/>
        </w:rPr>
        <w:t>.</w:t>
      </w:r>
    </w:p>
    <w:p w14:paraId="55CC05D2" w14:textId="75497701" w:rsidR="00F17B76" w:rsidRPr="00A25D8F" w:rsidRDefault="27E8AEE3" w:rsidP="005704DB">
      <w:pPr>
        <w:rPr>
          <w:lang w:val="en-US"/>
        </w:rPr>
      </w:pPr>
      <w:r w:rsidRPr="0975DA97">
        <w:rPr>
          <w:lang w:val="en-US"/>
        </w:rPr>
        <w:lastRenderedPageBreak/>
        <w:t>M</w:t>
      </w:r>
      <w:r w:rsidR="112842EC" w:rsidRPr="0975DA97">
        <w:rPr>
          <w:lang w:val="en-US"/>
        </w:rPr>
        <w:t>odel</w:t>
      </w:r>
      <w:r w:rsidR="112842EC" w:rsidRPr="00EF10FA">
        <w:rPr>
          <w:lang w:val="en-US"/>
        </w:rPr>
        <w:t xml:space="preserve"> training </w:t>
      </w:r>
      <w:r w:rsidR="542AF424" w:rsidRPr="0975DA97">
        <w:rPr>
          <w:lang w:val="en-US"/>
        </w:rPr>
        <w:t>still</w:t>
      </w:r>
      <w:r w:rsidR="112842EC" w:rsidRPr="0975DA97">
        <w:rPr>
          <w:lang w:val="en-US"/>
        </w:rPr>
        <w:t xml:space="preserve"> </w:t>
      </w:r>
      <w:r w:rsidR="112842EC" w:rsidRPr="00EF10FA">
        <w:rPr>
          <w:lang w:val="en-US"/>
        </w:rPr>
        <w:t>takes a lot of energy</w:t>
      </w:r>
      <w:r w:rsidR="78B6CC44" w:rsidRPr="00EF10FA">
        <w:rPr>
          <w:lang w:val="en-US"/>
        </w:rPr>
        <w:t xml:space="preserve">, </w:t>
      </w:r>
      <w:proofErr w:type="gramStart"/>
      <w:r w:rsidR="370699B5" w:rsidRPr="0975DA97">
        <w:rPr>
          <w:lang w:val="en-US"/>
        </w:rPr>
        <w:t>that‘</w:t>
      </w:r>
      <w:proofErr w:type="gramEnd"/>
      <w:r w:rsidR="370699B5" w:rsidRPr="0975DA97">
        <w:rPr>
          <w:lang w:val="en-US"/>
        </w:rPr>
        <w:t>s for sure,</w:t>
      </w:r>
      <w:r w:rsidR="78B6CC44" w:rsidRPr="0975DA97">
        <w:rPr>
          <w:lang w:val="en-US"/>
        </w:rPr>
        <w:t xml:space="preserve"> </w:t>
      </w:r>
      <w:r w:rsidR="78B6CC44" w:rsidRPr="00EF10FA">
        <w:rPr>
          <w:lang w:val="en-US"/>
        </w:rPr>
        <w:t xml:space="preserve">but how does that </w:t>
      </w:r>
      <w:proofErr w:type="gramStart"/>
      <w:r w:rsidR="78B6CC44" w:rsidRPr="00EF10FA">
        <w:rPr>
          <w:lang w:val="en-US"/>
        </w:rPr>
        <w:t>actually translate</w:t>
      </w:r>
      <w:proofErr w:type="gramEnd"/>
      <w:r w:rsidR="78B6CC44" w:rsidRPr="00EF10FA">
        <w:rPr>
          <w:lang w:val="en-US"/>
        </w:rPr>
        <w:t xml:space="preserve"> to a prompt? </w:t>
      </w:r>
      <w:r w:rsidR="112842EC" w:rsidRPr="00EF10FA">
        <w:rPr>
          <w:lang w:val="en-US"/>
        </w:rPr>
        <w:t xml:space="preserve">ChatGPT </w:t>
      </w:r>
      <w:r w:rsidR="3ED7BD5A" w:rsidRPr="00EF10FA">
        <w:rPr>
          <w:lang w:val="en-US"/>
        </w:rPr>
        <w:t xml:space="preserve">processes </w:t>
      </w:r>
      <w:r w:rsidR="112842EC" w:rsidRPr="00EF10FA">
        <w:rPr>
          <w:lang w:val="en-US"/>
        </w:rPr>
        <w:t>about 1 billion prompts per day</w:t>
      </w:r>
      <w:r w:rsidR="008C327C">
        <w:rPr>
          <w:lang w:val="en-US"/>
        </w:rPr>
        <w:t xml:space="preserve"> </w:t>
      </w:r>
      <w:r w:rsidR="112842EC" w:rsidRPr="00EF10FA">
        <w:rPr>
          <w:lang w:val="en-US"/>
        </w:rPr>
        <w:fldChar w:fldCharType="begin"/>
      </w:r>
      <w:r w:rsidR="0073292D">
        <w:rPr>
          <w:lang w:val="en-US"/>
        </w:rPr>
        <w:instrText xml:space="preserve"> ADDIN ZOTERO_ITEM CSL_CITATION {"citationID":"lofXpu99","properties":{"formattedCitation":"(Ahmed, 2025)","plainCitation":"(Ahmed, 2025)","noteIndex":0},"citationItems":[{"id":17178,"uris":["http://zotero.org/users/1688/items/6Y8JFNN3"],"itemData":{"id":17178,"type":"post-weblog","abstract":"See how ChatGPT has become essential in daily life, supporting professionals, students, and creators with fast, reliable AI-powered help.","container-title":"Digital Information World","language":"en","title":"ChatGPT Usage Statistics: Numbers Behind Its Worldwide Growth and Reach","title-short":"ChatGPT Usage Statistics","URL":"https://www.digitalinformationworld.com/2025/05/chatgpt-stats-in-numbers-growth-usage-and-global-impact.html","author":[{"family":"Ahmed","given":"Arooj"}],"accessed":{"date-parts":[["2025",5,31]]},"issued":{"date-parts":[["2025",5,16]]}}}],"schema":"https://github.com/citation-style-language/schema/raw/master/csl-citation.json"} </w:instrText>
      </w:r>
      <w:r w:rsidR="112842EC" w:rsidRPr="00EF10FA">
        <w:rPr>
          <w:lang w:val="en-US"/>
        </w:rPr>
        <w:fldChar w:fldCharType="separate"/>
      </w:r>
      <w:r w:rsidR="0073292D">
        <w:rPr>
          <w:rFonts w:ascii="Aptos" w:eastAsiaTheme="minorEastAsia"/>
          <w:lang w:val="en-US"/>
        </w:rPr>
        <w:t>(Ahmed, 2025)</w:t>
      </w:r>
      <w:r w:rsidR="112842EC" w:rsidRPr="00EF10FA">
        <w:rPr>
          <w:lang w:val="en-US"/>
        </w:rPr>
        <w:fldChar w:fldCharType="end"/>
      </w:r>
      <w:r w:rsidR="112842EC" w:rsidRPr="0975DA97">
        <w:rPr>
          <w:lang w:val="en-US"/>
        </w:rPr>
        <w:t>.</w:t>
      </w:r>
      <w:r w:rsidR="112842EC" w:rsidRPr="00EF10FA">
        <w:rPr>
          <w:lang w:val="en-US"/>
        </w:rPr>
        <w:t xml:space="preserve"> Suppose an LLM </w:t>
      </w:r>
      <w:r w:rsidR="3B6C3819" w:rsidRPr="00EF10FA">
        <w:rPr>
          <w:lang w:val="en-US"/>
        </w:rPr>
        <w:t>is</w:t>
      </w:r>
      <w:r w:rsidR="112842EC" w:rsidRPr="00EF10FA">
        <w:rPr>
          <w:lang w:val="en-US"/>
        </w:rPr>
        <w:t xml:space="preserve"> used for about </w:t>
      </w:r>
      <w:r w:rsidR="4435C373" w:rsidRPr="00EF10FA">
        <w:rPr>
          <w:lang w:val="en-US"/>
        </w:rPr>
        <w:t>a</w:t>
      </w:r>
      <w:r w:rsidR="112842EC" w:rsidRPr="00EF10FA">
        <w:rPr>
          <w:lang w:val="en-US"/>
        </w:rPr>
        <w:t xml:space="preserve"> year</w:t>
      </w:r>
      <w:r w:rsidR="2755B371" w:rsidRPr="0975DA97">
        <w:rPr>
          <w:lang w:val="en-US"/>
        </w:rPr>
        <w:t>,</w:t>
      </w:r>
      <w:r w:rsidR="112842EC" w:rsidRPr="00EF10FA">
        <w:rPr>
          <w:lang w:val="en-US"/>
        </w:rPr>
        <w:t xml:space="preserve"> and we spread out the energy for model training over that number of prompts, we end up with about 0.151 </w:t>
      </w:r>
      <w:proofErr w:type="spellStart"/>
      <w:r w:rsidR="112842EC" w:rsidRPr="00EF10FA">
        <w:rPr>
          <w:lang w:val="en-US"/>
        </w:rPr>
        <w:t>Wh</w:t>
      </w:r>
      <w:proofErr w:type="spellEnd"/>
      <w:r w:rsidR="112842EC" w:rsidRPr="00EF10FA">
        <w:rPr>
          <w:lang w:val="en-US"/>
        </w:rPr>
        <w:t xml:space="preserve"> (watt-hours) per prompt. </w:t>
      </w:r>
      <w:r w:rsidR="1D8051AD" w:rsidRPr="00EF10FA">
        <w:rPr>
          <w:lang w:val="en-US"/>
        </w:rPr>
        <w:t xml:space="preserve">You can read more about that below. </w:t>
      </w:r>
    </w:p>
    <w:p w14:paraId="77F0EB50" w14:textId="4A70DC2C" w:rsidR="000A459C" w:rsidRPr="00A25D8F" w:rsidRDefault="000A459C" w:rsidP="00435754">
      <w:pPr>
        <w:pStyle w:val="Heading2"/>
        <w:rPr>
          <w:lang w:val="en-US"/>
        </w:rPr>
      </w:pPr>
      <w:bookmarkStart w:id="457" w:name="_Toc208677714"/>
      <w:r w:rsidRPr="00EF10FA">
        <w:rPr>
          <w:lang w:val="en-US"/>
        </w:rPr>
        <w:t>How much energy does it take when you ask an AI a question?</w:t>
      </w:r>
      <w:bookmarkEnd w:id="457"/>
    </w:p>
    <w:p w14:paraId="708061CF" w14:textId="6DB00FF5" w:rsidR="000A459C" w:rsidRPr="00A25D8F" w:rsidRDefault="000A459C" w:rsidP="000A459C">
      <w:pPr>
        <w:rPr>
          <w:lang w:val="en-US"/>
        </w:rPr>
      </w:pPr>
      <w:r w:rsidRPr="00EF10FA">
        <w:rPr>
          <w:lang w:val="en-US"/>
        </w:rPr>
        <w:t>Every time you generate a text</w:t>
      </w:r>
      <w:r w:rsidR="007E1445" w:rsidRPr="00EF10FA">
        <w:rPr>
          <w:lang w:val="en-US"/>
        </w:rPr>
        <w:t>, image</w:t>
      </w:r>
      <w:r w:rsidR="4DF6672F" w:rsidRPr="0975DA97">
        <w:rPr>
          <w:lang w:val="en-US"/>
        </w:rPr>
        <w:t>,</w:t>
      </w:r>
      <w:r w:rsidR="007E1445" w:rsidRPr="00EF10FA">
        <w:rPr>
          <w:lang w:val="en-US"/>
        </w:rPr>
        <w:t xml:space="preserve"> or video </w:t>
      </w:r>
      <w:r w:rsidRPr="00EF10FA">
        <w:rPr>
          <w:lang w:val="en-US"/>
        </w:rPr>
        <w:t xml:space="preserve">with a generative AI </w:t>
      </w:r>
      <w:r w:rsidR="25C3462B" w:rsidRPr="00EF10FA">
        <w:rPr>
          <w:lang w:val="en-US"/>
        </w:rPr>
        <w:t>system</w:t>
      </w:r>
      <w:r w:rsidRPr="00EF10FA">
        <w:rPr>
          <w:lang w:val="en-US"/>
        </w:rPr>
        <w:t xml:space="preserve">, servers are </w:t>
      </w:r>
      <w:r w:rsidR="6605DCC6" w:rsidRPr="00EF10FA">
        <w:rPr>
          <w:lang w:val="en-US"/>
        </w:rPr>
        <w:t xml:space="preserve">running </w:t>
      </w:r>
      <w:r w:rsidRPr="00EF10FA">
        <w:rPr>
          <w:lang w:val="en-US"/>
        </w:rPr>
        <w:t xml:space="preserve">in a data </w:t>
      </w:r>
      <w:proofErr w:type="spellStart"/>
      <w:r w:rsidR="28EDC10E" w:rsidRPr="0975DA97">
        <w:rPr>
          <w:lang w:val="en-US"/>
        </w:rPr>
        <w:t>centre</w:t>
      </w:r>
      <w:proofErr w:type="spellEnd"/>
      <w:r w:rsidRPr="0975DA97">
        <w:rPr>
          <w:lang w:val="en-US"/>
        </w:rPr>
        <w:t>.</w:t>
      </w:r>
      <w:r w:rsidRPr="00EF10FA">
        <w:rPr>
          <w:lang w:val="en-US"/>
        </w:rPr>
        <w:t xml:space="preserve"> That costs energy </w:t>
      </w:r>
      <w:r w:rsidR="00A14D2D">
        <w:rPr>
          <w:lang w:val="en-US"/>
        </w:rPr>
        <w:t>-</w:t>
      </w:r>
      <w:r w:rsidR="138E5EF1" w:rsidRPr="00EF10FA">
        <w:rPr>
          <w:lang w:val="en-US"/>
        </w:rPr>
        <w:t xml:space="preserve"> but how much exactly?</w:t>
      </w:r>
    </w:p>
    <w:p w14:paraId="083524E2" w14:textId="77777777" w:rsidR="000A459C" w:rsidRPr="00A25D8F" w:rsidRDefault="000A459C" w:rsidP="000A459C">
      <w:pPr>
        <w:rPr>
          <w:lang w:val="en-US"/>
        </w:rPr>
      </w:pPr>
      <w:r w:rsidRPr="00EF10FA">
        <w:rPr>
          <w:noProof/>
          <w:lang w:val="en-US"/>
        </w:rPr>
        <w:drawing>
          <wp:inline distT="0" distB="0" distL="0" distR="0" wp14:anchorId="4E6AA309" wp14:editId="3391EB2D">
            <wp:extent cx="5731510" cy="3226435"/>
            <wp:effectExtent l="0" t="0" r="0" b="0"/>
            <wp:docPr id="632120066" name="Picture 1" descr="A large building with a green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79D4AE1E" w14:textId="25EDDCA6" w:rsidR="000A459C" w:rsidRPr="00A25D8F" w:rsidRDefault="00ED5772" w:rsidP="00ED5772">
      <w:pPr>
        <w:pStyle w:val="Caption"/>
        <w:rPr>
          <w:lang w:val="en-US"/>
        </w:rPr>
      </w:pPr>
      <w:bookmarkStart w:id="458" w:name="_Toc208673951"/>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6</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1</w:t>
      </w:r>
      <w:r w:rsidR="001D5D1F">
        <w:rPr>
          <w:lang w:val="en-US"/>
        </w:rPr>
        <w:fldChar w:fldCharType="end"/>
      </w:r>
      <w:r w:rsidRPr="00EF10FA">
        <w:rPr>
          <w:lang w:val="en-US"/>
        </w:rPr>
        <w:t xml:space="preserve"> </w:t>
      </w:r>
      <w:r w:rsidR="000A459C" w:rsidRPr="00EF10FA">
        <w:rPr>
          <w:lang w:val="en-US"/>
        </w:rPr>
        <w:t xml:space="preserve">Image of a typical data </w:t>
      </w:r>
      <w:proofErr w:type="spellStart"/>
      <w:r w:rsidR="72E8B20E" w:rsidRPr="0975DA97">
        <w:rPr>
          <w:lang w:val="en-US"/>
        </w:rPr>
        <w:t>centre</w:t>
      </w:r>
      <w:proofErr w:type="spellEnd"/>
      <w:r w:rsidR="000A459C" w:rsidRPr="0975DA97">
        <w:rPr>
          <w:lang w:val="en-US"/>
        </w:rPr>
        <w:t xml:space="preserve">: </w:t>
      </w:r>
      <w:r w:rsidR="704D476E" w:rsidRPr="0975DA97">
        <w:rPr>
          <w:lang w:val="en-US"/>
        </w:rPr>
        <w:t>a massive</w:t>
      </w:r>
      <w:r w:rsidR="000A459C" w:rsidRPr="0975DA97">
        <w:rPr>
          <w:lang w:val="en-US"/>
        </w:rPr>
        <w:t xml:space="preserve"> enclosed building with </w:t>
      </w:r>
      <w:r w:rsidR="4351E41A" w:rsidRPr="0975DA97">
        <w:rPr>
          <w:lang w:val="en-US"/>
        </w:rPr>
        <w:t>many</w:t>
      </w:r>
      <w:r w:rsidR="000A459C" w:rsidRPr="0975DA97">
        <w:rPr>
          <w:lang w:val="en-US"/>
        </w:rPr>
        <w:t xml:space="preserve"> computers inside </w:t>
      </w:r>
      <w:r w:rsidR="00AB2796" w:rsidRPr="0975DA97">
        <w:rPr>
          <w:lang w:val="en-US"/>
        </w:rPr>
        <w:t>(</w:t>
      </w:r>
      <w:r w:rsidR="0088140B" w:rsidRPr="0975DA97">
        <w:rPr>
          <w:lang w:val="en-US"/>
        </w:rPr>
        <w:t xml:space="preserve">source of image </w:t>
      </w:r>
      <w:hyperlink r:id="rId69">
        <w:r w:rsidR="00AB2796" w:rsidRPr="0975DA97">
          <w:rPr>
            <w:rStyle w:val="Hyperlink"/>
            <w:lang w:val="en-US"/>
          </w:rPr>
          <w:t>https://www.northcdatacenters.com/</w:t>
        </w:r>
      </w:hyperlink>
      <w:r w:rsidR="00AB2796" w:rsidRPr="0975DA97">
        <w:rPr>
          <w:lang w:val="en-US"/>
        </w:rPr>
        <w:t>)</w:t>
      </w:r>
      <w:r w:rsidR="000A459C" w:rsidRPr="0975DA97">
        <w:rPr>
          <w:lang w:val="en-US"/>
        </w:rPr>
        <w:t>.</w:t>
      </w:r>
      <w:bookmarkEnd w:id="458"/>
    </w:p>
    <w:p w14:paraId="2722AB21" w14:textId="09ED4CD2" w:rsidR="00BE2EFE" w:rsidRPr="00A25D8F" w:rsidRDefault="00E43542" w:rsidP="00BE2EFE">
      <w:pPr>
        <w:rPr>
          <w:lang w:val="en-US" w:eastAsia="en-US"/>
        </w:rPr>
      </w:pPr>
      <w:r w:rsidRPr="00EF10FA">
        <w:rPr>
          <w:noProof/>
          <w:lang w:val="en-US"/>
        </w:rPr>
        <w:drawing>
          <wp:inline distT="0" distB="0" distL="0" distR="0" wp14:anchorId="60810C80" wp14:editId="45A413E9">
            <wp:extent cx="5731510" cy="3134995"/>
            <wp:effectExtent l="0" t="0" r="0" b="1905"/>
            <wp:docPr id="1925241627" name="Picture 1" descr="A long hallway with white cabin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41627" name="Picture 1" descr="A long hallway with white cabinets&#10;&#10;AI-generated content may be incorrect."/>
                    <pic:cNvPicPr/>
                  </pic:nvPicPr>
                  <pic:blipFill>
                    <a:blip r:embed="rId70"/>
                    <a:stretch>
                      <a:fillRect/>
                    </a:stretch>
                  </pic:blipFill>
                  <pic:spPr>
                    <a:xfrm>
                      <a:off x="0" y="0"/>
                      <a:ext cx="5731510" cy="3134995"/>
                    </a:xfrm>
                    <a:prstGeom prst="rect">
                      <a:avLst/>
                    </a:prstGeom>
                  </pic:spPr>
                </pic:pic>
              </a:graphicData>
            </a:graphic>
          </wp:inline>
        </w:drawing>
      </w:r>
      <w:r w:rsidRPr="00EF10FA">
        <w:rPr>
          <w:lang w:val="en-US"/>
        </w:rPr>
        <w:t xml:space="preserve"> </w:t>
      </w:r>
    </w:p>
    <w:p w14:paraId="04CFF99E" w14:textId="50E6C9AA" w:rsidR="000A459C" w:rsidRPr="00A25D8F" w:rsidRDefault="00250611" w:rsidP="00250611">
      <w:pPr>
        <w:pStyle w:val="Caption"/>
        <w:rPr>
          <w:lang w:val="en-US"/>
        </w:rPr>
      </w:pPr>
      <w:bookmarkStart w:id="459" w:name="_Toc208673952"/>
      <w:r w:rsidRPr="00EF10FA">
        <w:rPr>
          <w:lang w:val="en-US"/>
        </w:rPr>
        <w:lastRenderedPageBreak/>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6</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2</w:t>
      </w:r>
      <w:r w:rsidR="001D5D1F">
        <w:rPr>
          <w:lang w:val="en-US"/>
        </w:rPr>
        <w:fldChar w:fldCharType="end"/>
      </w:r>
      <w:r w:rsidRPr="00EF10FA">
        <w:rPr>
          <w:lang w:val="en-US"/>
        </w:rPr>
        <w:t xml:space="preserve"> </w:t>
      </w:r>
      <w:r w:rsidR="343FD69F" w:rsidRPr="00EF10FA">
        <w:rPr>
          <w:lang w:val="en-US"/>
        </w:rPr>
        <w:t xml:space="preserve">Interior of the </w:t>
      </w:r>
      <w:proofErr w:type="spellStart"/>
      <w:r w:rsidR="343FD69F" w:rsidRPr="00EF10FA">
        <w:rPr>
          <w:lang w:val="en-US"/>
        </w:rPr>
        <w:t>xAI</w:t>
      </w:r>
      <w:proofErr w:type="spellEnd"/>
      <w:r w:rsidR="343FD69F" w:rsidRPr="00EF10FA">
        <w:rPr>
          <w:lang w:val="en-US"/>
        </w:rPr>
        <w:t xml:space="preserve"> data </w:t>
      </w:r>
      <w:proofErr w:type="spellStart"/>
      <w:r w:rsidR="78B48E82" w:rsidRPr="0975DA97">
        <w:rPr>
          <w:lang w:val="en-US"/>
        </w:rPr>
        <w:t>centre</w:t>
      </w:r>
      <w:proofErr w:type="spellEnd"/>
      <w:r w:rsidR="343FD69F" w:rsidRPr="00EF10FA">
        <w:rPr>
          <w:lang w:val="en-US"/>
        </w:rPr>
        <w:t xml:space="preserve"> Colossus in Memphis, Tennessee. Colossus contains about 100,000 Nvidia Graphical Processing Units (GPUs) to train language models. Expansion to 200,000 GPUs is already in the planning </w:t>
      </w:r>
      <w:r w:rsidR="511E744F" w:rsidRPr="0975DA97">
        <w:rPr>
          <w:lang w:val="en-US"/>
        </w:rPr>
        <w:t>(</w:t>
      </w:r>
      <w:hyperlink r:id="rId71">
        <w:r w:rsidR="511E744F" w:rsidRPr="0975DA97">
          <w:rPr>
            <w:rStyle w:val="Hyperlink"/>
            <w:lang w:val="en-US"/>
          </w:rPr>
          <w:t>image source</w:t>
        </w:r>
      </w:hyperlink>
      <w:r w:rsidR="511E744F" w:rsidRPr="0975DA97">
        <w:rPr>
          <w:lang w:val="en-US"/>
        </w:rPr>
        <w:t>)</w:t>
      </w:r>
      <w:r w:rsidR="343FD69F" w:rsidRPr="0975DA97">
        <w:rPr>
          <w:lang w:val="en-US"/>
        </w:rPr>
        <w:t>.</w:t>
      </w:r>
      <w:bookmarkEnd w:id="459"/>
    </w:p>
    <w:p w14:paraId="313DC098" w14:textId="0A3C39E2" w:rsidR="000A459C" w:rsidRPr="00A25D8F" w:rsidRDefault="00EF3D4C">
      <w:pPr>
        <w:rPr>
          <w:lang w:val="en-US"/>
        </w:rPr>
      </w:pPr>
      <w:r w:rsidRPr="00EF10FA">
        <w:rPr>
          <w:lang w:val="en-US"/>
        </w:rPr>
        <w:t xml:space="preserve">Little is </w:t>
      </w:r>
      <w:r w:rsidR="00DE79D7" w:rsidRPr="00EF10FA">
        <w:rPr>
          <w:lang w:val="en-US"/>
        </w:rPr>
        <w:t>known about</w:t>
      </w:r>
      <w:r w:rsidR="6FC94542" w:rsidRPr="00EF10FA">
        <w:rPr>
          <w:lang w:val="en-US"/>
        </w:rPr>
        <w:t xml:space="preserve"> the exact energy consumption</w:t>
      </w:r>
      <w:r w:rsidR="182B5C6C" w:rsidRPr="00EF10FA">
        <w:rPr>
          <w:lang w:val="en-US"/>
        </w:rPr>
        <w:t xml:space="preserve">. </w:t>
      </w:r>
      <w:r w:rsidR="00DE79D7" w:rsidRPr="00EF10FA">
        <w:rPr>
          <w:lang w:val="en-US"/>
        </w:rPr>
        <w:t xml:space="preserve">Comparative </w:t>
      </w:r>
      <w:r w:rsidR="37BA6238" w:rsidRPr="00EF10FA">
        <w:rPr>
          <w:lang w:val="en-US"/>
        </w:rPr>
        <w:t>research</w:t>
      </w:r>
      <w:r w:rsidR="00DE79D7" w:rsidRPr="00EF10FA">
        <w:rPr>
          <w:lang w:val="en-US"/>
        </w:rPr>
        <w:t xml:space="preserve"> is being done with </w:t>
      </w:r>
      <w:proofErr w:type="gramStart"/>
      <w:r w:rsidR="00DE79D7" w:rsidRPr="00EF10FA">
        <w:rPr>
          <w:lang w:val="en-US"/>
        </w:rPr>
        <w:t>Open Source</w:t>
      </w:r>
      <w:proofErr w:type="gramEnd"/>
      <w:r w:rsidR="00DE79D7" w:rsidRPr="00EF10FA">
        <w:rPr>
          <w:lang w:val="en-US"/>
        </w:rPr>
        <w:t xml:space="preserve"> models </w:t>
      </w:r>
      <w:r w:rsidR="001A64B3" w:rsidRPr="00EF10FA">
        <w:rPr>
          <w:lang w:val="en-US"/>
        </w:rPr>
        <w:t>(see section</w:t>
      </w:r>
      <w:r w:rsidR="0BEB4356" w:rsidRPr="0975DA97">
        <w:rPr>
          <w:lang w:val="en-US"/>
        </w:rPr>
        <w:t xml:space="preserve"> </w:t>
      </w:r>
      <w:r w:rsidRPr="00EF10FA">
        <w:rPr>
          <w:lang w:val="en-US"/>
        </w:rPr>
        <w:fldChar w:fldCharType="begin"/>
      </w:r>
      <w:r w:rsidRPr="00EF10FA">
        <w:rPr>
          <w:lang w:val="en-US"/>
        </w:rPr>
        <w:instrText>REF _Ref206948515 \r</w:instrText>
      </w:r>
      <w:r w:rsidRPr="00EF10FA">
        <w:rPr>
          <w:lang w:val="en-US"/>
        </w:rPr>
        <w:fldChar w:fldCharType="separate"/>
      </w:r>
      <w:r w:rsidR="008963CD" w:rsidRPr="00EF10FA">
        <w:rPr>
          <w:lang w:val="en-US"/>
        </w:rPr>
        <w:t>9.6</w:t>
      </w:r>
      <w:r w:rsidRPr="00EF10FA">
        <w:rPr>
          <w:lang w:val="en-US"/>
        </w:rPr>
        <w:fldChar w:fldCharType="end"/>
      </w:r>
      <w:r w:rsidR="001A64B3" w:rsidRPr="00EF10FA">
        <w:rPr>
          <w:lang w:val="en-US"/>
        </w:rPr>
        <w:t xml:space="preserve"> for more explanation). </w:t>
      </w:r>
      <w:r w:rsidR="00F86D0F" w:rsidRPr="00EF10FA">
        <w:rPr>
          <w:lang w:val="en-US"/>
        </w:rPr>
        <w:t xml:space="preserve">But </w:t>
      </w:r>
      <w:r w:rsidR="00962456" w:rsidRPr="00EF10FA">
        <w:rPr>
          <w:lang w:val="en-US"/>
        </w:rPr>
        <w:t xml:space="preserve">the </w:t>
      </w:r>
      <w:proofErr w:type="gramStart"/>
      <w:r w:rsidR="00962456" w:rsidRPr="00EF10FA">
        <w:rPr>
          <w:lang w:val="en-US"/>
        </w:rPr>
        <w:t>most commonly used</w:t>
      </w:r>
      <w:proofErr w:type="gramEnd"/>
      <w:r w:rsidR="00962456" w:rsidRPr="00EF10FA">
        <w:rPr>
          <w:lang w:val="en-US"/>
        </w:rPr>
        <w:t xml:space="preserve"> models are closed </w:t>
      </w:r>
      <w:r w:rsidRPr="00EF10FA">
        <w:rPr>
          <w:lang w:val="en-US"/>
        </w:rPr>
        <w:t xml:space="preserve">and therefore untestable. </w:t>
      </w:r>
      <w:r w:rsidR="4889797D" w:rsidRPr="00EF10FA">
        <w:rPr>
          <w:lang w:val="en-US"/>
        </w:rPr>
        <w:t xml:space="preserve">In addition, they are constantly </w:t>
      </w:r>
      <w:proofErr w:type="gramStart"/>
      <w:r w:rsidR="4889797D" w:rsidRPr="00EF10FA">
        <w:rPr>
          <w:lang w:val="en-US"/>
        </w:rPr>
        <w:t>changing:</w:t>
      </w:r>
      <w:proofErr w:type="gramEnd"/>
      <w:r w:rsidR="4889797D" w:rsidRPr="00EF10FA">
        <w:rPr>
          <w:lang w:val="en-US"/>
        </w:rPr>
        <w:t xml:space="preserve"> </w:t>
      </w:r>
      <w:r w:rsidR="2EB4EC06" w:rsidRPr="00EF10FA">
        <w:rPr>
          <w:lang w:val="en-US"/>
        </w:rPr>
        <w:t xml:space="preserve">new, larger models often require more computing power and thus probably use </w:t>
      </w:r>
      <w:r w:rsidR="46409B57" w:rsidRPr="00EF10FA">
        <w:rPr>
          <w:lang w:val="en-US"/>
        </w:rPr>
        <w:t>more energy</w:t>
      </w:r>
      <w:r w:rsidRPr="00EF10FA">
        <w:rPr>
          <w:lang w:val="en-US"/>
        </w:rPr>
        <w:t xml:space="preserve">. </w:t>
      </w:r>
    </w:p>
    <w:p w14:paraId="0F7EBDA1" w14:textId="45AED20C" w:rsidR="000A459C" w:rsidRPr="00A25D8F" w:rsidRDefault="343FD69F">
      <w:pPr>
        <w:rPr>
          <w:lang w:val="en-US"/>
        </w:rPr>
      </w:pPr>
      <w:bookmarkStart w:id="460" w:name="OLE_LINK1"/>
      <w:r w:rsidRPr="00EF10FA">
        <w:rPr>
          <w:lang w:val="en-US"/>
        </w:rPr>
        <w:t xml:space="preserve">To </w:t>
      </w:r>
      <w:r w:rsidR="797461F2" w:rsidRPr="00EF10FA">
        <w:rPr>
          <w:lang w:val="en-US"/>
        </w:rPr>
        <w:t xml:space="preserve">still get an impression, a comparison is often made between asking a question to Google and </w:t>
      </w:r>
      <w:r w:rsidR="14DA3084" w:rsidRPr="0975DA97">
        <w:rPr>
          <w:lang w:val="en-US"/>
        </w:rPr>
        <w:t>giving</w:t>
      </w:r>
      <w:r w:rsidR="797461F2" w:rsidRPr="00EF10FA">
        <w:rPr>
          <w:lang w:val="en-US"/>
        </w:rPr>
        <w:t xml:space="preserve"> an AI</w:t>
      </w:r>
      <w:r w:rsidR="14DA3084" w:rsidRPr="0975DA97">
        <w:rPr>
          <w:lang w:val="en-US"/>
        </w:rPr>
        <w:t xml:space="preserve"> </w:t>
      </w:r>
      <w:r w:rsidR="797461F2" w:rsidRPr="0975DA97">
        <w:rPr>
          <w:lang w:val="en-US"/>
        </w:rPr>
        <w:t>a prompt.</w:t>
      </w:r>
      <w:r w:rsidR="797461F2" w:rsidRPr="00EF10FA">
        <w:rPr>
          <w:lang w:val="en-US"/>
        </w:rPr>
        <w:t xml:space="preserve"> </w:t>
      </w:r>
      <w:r w:rsidR="23EB75A0" w:rsidRPr="00EF10FA">
        <w:rPr>
          <w:lang w:val="en-US"/>
        </w:rPr>
        <w:t xml:space="preserve">A complicated comparison because </w:t>
      </w:r>
      <w:r w:rsidR="78B0FA58" w:rsidRPr="00EF10FA">
        <w:rPr>
          <w:lang w:val="en-US"/>
        </w:rPr>
        <w:t xml:space="preserve">little is known about Google's energy consumption either. But </w:t>
      </w:r>
      <w:r w:rsidR="5102C3D2" w:rsidRPr="00EF10FA">
        <w:rPr>
          <w:lang w:val="en-US"/>
        </w:rPr>
        <w:t>for the sake of discussion</w:t>
      </w:r>
      <w:r w:rsidR="788A4654" w:rsidRPr="00EF10FA">
        <w:rPr>
          <w:lang w:val="en-US"/>
        </w:rPr>
        <w:t>, we'll go into it anyway</w:t>
      </w:r>
      <w:r w:rsidR="5102C3D2" w:rsidRPr="00EF10FA">
        <w:rPr>
          <w:lang w:val="en-US"/>
        </w:rPr>
        <w:t xml:space="preserve">. </w:t>
      </w:r>
      <w:r w:rsidRPr="00EF10FA">
        <w:rPr>
          <w:lang w:val="en-US"/>
        </w:rPr>
        <w:t xml:space="preserve">The energy consumption for a </w:t>
      </w:r>
      <w:r w:rsidR="498163D7" w:rsidRPr="00EF10FA">
        <w:rPr>
          <w:lang w:val="en-US"/>
        </w:rPr>
        <w:t>Google</w:t>
      </w:r>
      <w:r w:rsidRPr="00EF10FA">
        <w:rPr>
          <w:lang w:val="en-US"/>
        </w:rPr>
        <w:t xml:space="preserve"> query</w:t>
      </w:r>
      <w:r w:rsidR="13D730A0" w:rsidRPr="00EF10FA">
        <w:rPr>
          <w:lang w:val="en-US"/>
        </w:rPr>
        <w:t xml:space="preserve">, for example, </w:t>
      </w:r>
      <w:r w:rsidRPr="00EF10FA">
        <w:rPr>
          <w:lang w:val="en-US"/>
        </w:rPr>
        <w:t xml:space="preserve">is </w:t>
      </w:r>
      <w:r w:rsidR="715F4C4C" w:rsidRPr="00EF10FA">
        <w:rPr>
          <w:lang w:val="en-US"/>
        </w:rPr>
        <w:t xml:space="preserve">estimated </w:t>
      </w:r>
      <w:r w:rsidRPr="00EF10FA">
        <w:rPr>
          <w:lang w:val="en-US"/>
        </w:rPr>
        <w:t>to be around 0.3 watt-hours (</w:t>
      </w:r>
      <w:proofErr w:type="spellStart"/>
      <w:r w:rsidRPr="00EF10FA">
        <w:rPr>
          <w:lang w:val="en-US"/>
        </w:rPr>
        <w:t>Wh</w:t>
      </w:r>
      <w:proofErr w:type="spellEnd"/>
      <w:r w:rsidRPr="00EF10FA">
        <w:rPr>
          <w:lang w:val="en-US"/>
        </w:rPr>
        <w:t xml:space="preserve">). </w:t>
      </w:r>
      <w:r w:rsidR="3E590C37" w:rsidRPr="00EF10FA">
        <w:rPr>
          <w:lang w:val="en-US"/>
        </w:rPr>
        <w:t xml:space="preserve">An </w:t>
      </w:r>
      <w:r w:rsidRPr="00EF10FA">
        <w:rPr>
          <w:lang w:val="en-US"/>
        </w:rPr>
        <w:t xml:space="preserve">estimate </w:t>
      </w:r>
      <w:r w:rsidR="16B18DF4" w:rsidRPr="00EF10FA">
        <w:rPr>
          <w:lang w:val="en-US"/>
        </w:rPr>
        <w:t xml:space="preserve">for </w:t>
      </w:r>
      <w:r w:rsidRPr="00EF10FA">
        <w:rPr>
          <w:lang w:val="en-US"/>
        </w:rPr>
        <w:t xml:space="preserve">an average ChatGPT query was around 2.9 </w:t>
      </w:r>
      <w:proofErr w:type="spellStart"/>
      <w:r w:rsidRPr="00EF10FA">
        <w:rPr>
          <w:lang w:val="en-US"/>
        </w:rPr>
        <w:t>Wh</w:t>
      </w:r>
      <w:proofErr w:type="spellEnd"/>
      <w:r w:rsidRPr="00EF10FA">
        <w:rPr>
          <w:lang w:val="en-US"/>
        </w:rPr>
        <w:t xml:space="preserve"> in previous models </w:t>
      </w:r>
      <w:r w:rsidR="00A14D2D">
        <w:rPr>
          <w:lang w:val="en-US"/>
        </w:rPr>
        <w:t>-</w:t>
      </w:r>
      <w:r w:rsidRPr="00EF10FA">
        <w:rPr>
          <w:lang w:val="en-US"/>
        </w:rPr>
        <w:t xml:space="preserve"> nearly ten times as much</w:t>
      </w:r>
      <w:r w:rsidR="005A415D">
        <w:rPr>
          <w:lang w:val="en-US"/>
        </w:rPr>
        <w:t xml:space="preserve"> </w:t>
      </w:r>
      <w:r w:rsidRPr="00EF10FA">
        <w:rPr>
          <w:lang w:val="en-US"/>
        </w:rPr>
        <w:fldChar w:fldCharType="begin"/>
      </w:r>
      <w:r w:rsidR="005A415D">
        <w:rPr>
          <w:lang w:val="en-US"/>
        </w:rPr>
        <w:instrText xml:space="preserve"> ADDIN ZOTERO_ITEM CSL_CITATION {"citationID":"O3SWx3kg","properties":{"formattedCitation":"(You, 2025)","plainCitation":"(You, 2025)","noteIndex":0},"citationItems":[{"id":16990,"uris":["http://zotero.org/users/1688/items/GAK5D55Z"],"itemData":{"id":16990,"type":"webpage","abstract":"This Gradient Updates issue explores how much energy ChatGPT uses per query, revealing it’s 10x less than common estimates.","container-title":"Epoch AI","language":"en","title":"How much energy does ChatGPT use?","URL":"https://epoch.ai/gradient-updates/how-much-energy-does-chatgpt-use","author":[{"family":"You","given":"Josh"}],"accessed":{"date-parts":[["2025",4,23]]},"issued":{"date-parts":[["2025",2,7]]}}}],"schema":"https://github.com/citation-style-language/schema/raw/master/csl-citation.json"} </w:instrText>
      </w:r>
      <w:r w:rsidRPr="00EF10FA">
        <w:rPr>
          <w:lang w:val="en-US"/>
        </w:rPr>
        <w:fldChar w:fldCharType="separate"/>
      </w:r>
      <w:r w:rsidR="005A415D">
        <w:rPr>
          <w:lang w:val="en-US"/>
        </w:rPr>
        <w:t>(You, 2025)</w:t>
      </w:r>
      <w:r w:rsidRPr="00EF10FA">
        <w:rPr>
          <w:lang w:val="en-US"/>
        </w:rPr>
        <w:fldChar w:fldCharType="end"/>
      </w:r>
      <w:r w:rsidRPr="16BB6DFC">
        <w:rPr>
          <w:lang w:val="en-US"/>
        </w:rPr>
        <w:t>.</w:t>
      </w:r>
      <w:r w:rsidRPr="00EF10FA">
        <w:rPr>
          <w:lang w:val="en-US"/>
        </w:rPr>
        <w:t xml:space="preserve"> But thanks to technological advances and more efficient models, such as GPT-4o, energy consumption per prompt has now dropped to around 0.3 Wh</w:t>
      </w:r>
      <w:r w:rsidR="5102C3D2" w:rsidRPr="00EF10FA">
        <w:rPr>
          <w:lang w:val="en-US"/>
        </w:rPr>
        <w:t xml:space="preserve">. </w:t>
      </w:r>
      <w:r w:rsidR="0ABEA8FB" w:rsidRPr="16BB6DFC">
        <w:rPr>
          <w:lang w:val="en-US"/>
        </w:rPr>
        <w:t>T</w:t>
      </w:r>
      <w:r w:rsidR="5102C3D2" w:rsidRPr="16BB6DFC">
        <w:rPr>
          <w:lang w:val="en-US"/>
        </w:rPr>
        <w:t>hat</w:t>
      </w:r>
      <w:r w:rsidR="5102C3D2" w:rsidRPr="00EF10FA">
        <w:rPr>
          <w:lang w:val="en-US"/>
        </w:rPr>
        <w:t xml:space="preserve"> would be </w:t>
      </w:r>
      <w:r w:rsidRPr="00EF10FA">
        <w:rPr>
          <w:lang w:val="en-US"/>
        </w:rPr>
        <w:t>comparable to a Google search</w:t>
      </w:r>
      <w:r w:rsidRPr="00EF10FA">
        <w:rPr>
          <w:lang w:val="en-US"/>
        </w:rPr>
        <w:fldChar w:fldCharType="begin"/>
      </w:r>
      <w:r w:rsidR="009F684E">
        <w:rPr>
          <w:lang w:val="en-US"/>
        </w:rPr>
        <w:instrText xml:space="preserve"> ADDIN ZOTERO_ITEM CSL_CITATION {"citationID":"IAFYsnkB","properties":{"formattedCitation":"(You, 2025)","plainCitation":"(You, 2025)","noteIndex":0},"citationItems":[{"id":16990,"uris":["http://zotero.org/users/1688/items/GAK5D55Z"],"itemData":{"id":16990,"type":"webpage","abstract":"This Gradient Updates issue explores how much energy ChatGPT uses per query, revealing it’s 10x less than common estimates.","container-title":"Epoch AI","language":"en","title":"How much energy does ChatGPT use?","URL":"https://epoch.ai/gradient-updates/how-much-energy-does-chatgpt-use","author":[{"family":"You","given":"Josh"}],"accessed":{"date-parts":[["2025",4,23]]},"issued":{"date-parts":[["2025",2,7]]}}}],"schema":"https://github.com/citation-style-language/schema/raw/master/csl-citation.json"} </w:instrText>
      </w:r>
      <w:r w:rsidRPr="00EF10FA">
        <w:rPr>
          <w:lang w:val="en-US"/>
        </w:rPr>
        <w:fldChar w:fldCharType="separate"/>
      </w:r>
      <w:r w:rsidR="009F684E">
        <w:rPr>
          <w:lang w:val="en-US"/>
        </w:rPr>
        <w:t xml:space="preserve"> (You, 2025)</w:t>
      </w:r>
      <w:r w:rsidRPr="00EF10FA">
        <w:rPr>
          <w:lang w:val="en-US"/>
        </w:rPr>
        <w:fldChar w:fldCharType="end"/>
      </w:r>
      <w:r w:rsidR="0260F992" w:rsidRPr="3D5A73A2">
        <w:rPr>
          <w:lang w:val="en-US"/>
        </w:rPr>
        <w:t>.</w:t>
      </w:r>
      <w:r w:rsidR="0260F992" w:rsidRPr="00EF10FA">
        <w:rPr>
          <w:lang w:val="en-US"/>
        </w:rPr>
        <w:t xml:space="preserve"> For </w:t>
      </w:r>
      <w:r w:rsidRPr="00EF10FA">
        <w:rPr>
          <w:lang w:val="en-US"/>
        </w:rPr>
        <w:t>a long</w:t>
      </w:r>
      <w:r w:rsidRPr="3D5A73A2">
        <w:rPr>
          <w:lang w:val="en-US"/>
        </w:rPr>
        <w:t xml:space="preserve"> </w:t>
      </w:r>
      <w:r w:rsidR="2AD7139D" w:rsidRPr="3D5A73A2">
        <w:rPr>
          <w:lang w:val="en-US"/>
        </w:rPr>
        <w:t>prompt</w:t>
      </w:r>
      <w:r w:rsidRPr="00EF10FA">
        <w:rPr>
          <w:lang w:val="en-US"/>
        </w:rPr>
        <w:t xml:space="preserve"> input</w:t>
      </w:r>
      <w:r w:rsidR="3C7FE029" w:rsidRPr="00EF10FA">
        <w:rPr>
          <w:lang w:val="en-US"/>
        </w:rPr>
        <w:t xml:space="preserve">, </w:t>
      </w:r>
      <w:r w:rsidRPr="00EF10FA">
        <w:rPr>
          <w:lang w:val="en-US"/>
        </w:rPr>
        <w:t xml:space="preserve">the energy cost is higher </w:t>
      </w:r>
      <w:r w:rsidR="3C7FE029" w:rsidRPr="00EF10FA">
        <w:rPr>
          <w:lang w:val="en-US"/>
        </w:rPr>
        <w:t>though</w:t>
      </w:r>
      <w:r w:rsidR="5C491D03" w:rsidRPr="00EF10FA">
        <w:rPr>
          <w:lang w:val="en-US"/>
        </w:rPr>
        <w:t xml:space="preserve">: this can be as high as about 2.5 </w:t>
      </w:r>
      <w:proofErr w:type="spellStart"/>
      <w:r w:rsidR="5C491D03" w:rsidRPr="00EF10FA">
        <w:rPr>
          <w:lang w:val="en-US"/>
        </w:rPr>
        <w:t>Wh</w:t>
      </w:r>
      <w:proofErr w:type="spellEnd"/>
      <w:r w:rsidR="5C491D03" w:rsidRPr="00EF10FA">
        <w:rPr>
          <w:lang w:val="en-US"/>
        </w:rPr>
        <w:t xml:space="preserve"> for an input of with length of a magazine article</w:t>
      </w:r>
      <w:r w:rsidR="0BAFD55D" w:rsidRPr="00EF10FA">
        <w:rPr>
          <w:lang w:val="en-US"/>
        </w:rPr>
        <w:t xml:space="preserve">, up to 40 </w:t>
      </w:r>
      <w:proofErr w:type="spellStart"/>
      <w:r w:rsidR="0BAFD55D" w:rsidRPr="00EF10FA">
        <w:rPr>
          <w:lang w:val="en-US"/>
        </w:rPr>
        <w:t>Wh</w:t>
      </w:r>
      <w:proofErr w:type="spellEnd"/>
      <w:r w:rsidR="0BAFD55D" w:rsidRPr="00EF10FA">
        <w:rPr>
          <w:lang w:val="en-US"/>
        </w:rPr>
        <w:t xml:space="preserve"> for an input of about 200 pages of text. </w:t>
      </w:r>
      <w:r w:rsidR="3C7FE029" w:rsidRPr="00EF10FA">
        <w:rPr>
          <w:lang w:val="en-US"/>
        </w:rPr>
        <w:t xml:space="preserve">Generating images and videos </w:t>
      </w:r>
      <w:r w:rsidR="4C9C2F07" w:rsidRPr="00EF10FA">
        <w:rPr>
          <w:lang w:val="en-US"/>
        </w:rPr>
        <w:t xml:space="preserve">requires </w:t>
      </w:r>
      <w:r w:rsidR="3C7FE029" w:rsidRPr="00EF10FA">
        <w:rPr>
          <w:lang w:val="en-US"/>
        </w:rPr>
        <w:t>considerably more energy.</w:t>
      </w:r>
    </w:p>
    <w:p w14:paraId="1FEDED54" w14:textId="4111364A" w:rsidR="00EF484C" w:rsidRPr="00A25D8F" w:rsidRDefault="00F32275" w:rsidP="00435754">
      <w:pPr>
        <w:pStyle w:val="Heading2"/>
        <w:rPr>
          <w:lang w:val="en-US"/>
        </w:rPr>
      </w:pPr>
      <w:bookmarkStart w:id="461" w:name="_Toc208677715"/>
      <w:r w:rsidRPr="00EF10FA">
        <w:rPr>
          <w:lang w:val="en-US"/>
        </w:rPr>
        <w:t xml:space="preserve">How </w:t>
      </w:r>
      <w:r w:rsidR="003D2898" w:rsidRPr="00EF10FA">
        <w:rPr>
          <w:lang w:val="en-US"/>
        </w:rPr>
        <w:t xml:space="preserve">does </w:t>
      </w:r>
      <w:r w:rsidR="0732C048" w:rsidRPr="00EF10FA">
        <w:rPr>
          <w:lang w:val="en-US"/>
        </w:rPr>
        <w:t xml:space="preserve">prompting </w:t>
      </w:r>
      <w:r w:rsidRPr="00EF10FA">
        <w:rPr>
          <w:lang w:val="en-US"/>
        </w:rPr>
        <w:t>compare to other daily energy use</w:t>
      </w:r>
      <w:r w:rsidR="252C5D3D" w:rsidRPr="00EF10FA">
        <w:rPr>
          <w:lang w:val="en-US"/>
        </w:rPr>
        <w:t>?</w:t>
      </w:r>
      <w:bookmarkEnd w:id="461"/>
    </w:p>
    <w:p w14:paraId="208D5596" w14:textId="22BE773E" w:rsidR="000A459C" w:rsidRPr="00A25D8F" w:rsidRDefault="5E5F0A64">
      <w:pPr>
        <w:rPr>
          <w:lang w:val="en-US"/>
        </w:rPr>
      </w:pPr>
      <w:proofErr w:type="gramStart"/>
      <w:r w:rsidRPr="00EF10FA">
        <w:rPr>
          <w:lang w:val="en-US"/>
        </w:rPr>
        <w:t>So</w:t>
      </w:r>
      <w:proofErr w:type="gramEnd"/>
      <w:r w:rsidRPr="00EF10FA">
        <w:rPr>
          <w:lang w:val="en-US"/>
        </w:rPr>
        <w:t xml:space="preserve"> </w:t>
      </w:r>
      <w:r w:rsidR="343FD69F" w:rsidRPr="00EF10FA">
        <w:rPr>
          <w:lang w:val="en-US"/>
        </w:rPr>
        <w:t xml:space="preserve">whether the amount of energy to process a prompt is much or little depends on how you compare it to using other devices or services </w:t>
      </w:r>
      <w:r w:rsidR="29F31A0B" w:rsidRPr="00EF10FA">
        <w:rPr>
          <w:lang w:val="en-US"/>
        </w:rPr>
        <w:t>for a given length of time</w:t>
      </w:r>
      <w:r w:rsidR="343FD69F" w:rsidRPr="00EF10FA">
        <w:rPr>
          <w:lang w:val="en-US"/>
        </w:rPr>
        <w:t xml:space="preserve">. For example, 0.3 </w:t>
      </w:r>
      <w:proofErr w:type="spellStart"/>
      <w:r w:rsidR="12076FDF" w:rsidRPr="00EF10FA">
        <w:rPr>
          <w:lang w:val="en-US"/>
        </w:rPr>
        <w:t>Wh</w:t>
      </w:r>
      <w:proofErr w:type="spellEnd"/>
      <w:r w:rsidR="12076FDF" w:rsidRPr="00EF10FA">
        <w:rPr>
          <w:lang w:val="en-US"/>
        </w:rPr>
        <w:t xml:space="preserve"> </w:t>
      </w:r>
      <w:r w:rsidR="343FD69F" w:rsidRPr="00EF10FA">
        <w:rPr>
          <w:lang w:val="en-US"/>
        </w:rPr>
        <w:t xml:space="preserve">is less than the amount of electricity used by an </w:t>
      </w:r>
      <w:r w:rsidR="35D3E193" w:rsidRPr="00EF10FA">
        <w:rPr>
          <w:lang w:val="en-US"/>
        </w:rPr>
        <w:t xml:space="preserve">LED lamp </w:t>
      </w:r>
      <w:r w:rsidR="343FD69F" w:rsidRPr="00EF10FA">
        <w:rPr>
          <w:lang w:val="en-US"/>
        </w:rPr>
        <w:t xml:space="preserve">or a laptop in a few minutes. Or equal to 0.9 seconds of use of a </w:t>
      </w:r>
      <w:proofErr w:type="gramStart"/>
      <w:r w:rsidR="343FD69F" w:rsidRPr="00EF10FA">
        <w:rPr>
          <w:lang w:val="en-US"/>
        </w:rPr>
        <w:t>1200 watt</w:t>
      </w:r>
      <w:proofErr w:type="gramEnd"/>
      <w:r w:rsidR="343FD69F" w:rsidRPr="00EF10FA">
        <w:rPr>
          <w:lang w:val="en-US"/>
        </w:rPr>
        <w:t xml:space="preserve"> hair dryer or 7.2 seconds of running your </w:t>
      </w:r>
      <w:proofErr w:type="gramStart"/>
      <w:r w:rsidR="343FD69F" w:rsidRPr="00EF10FA">
        <w:rPr>
          <w:lang w:val="en-US"/>
        </w:rPr>
        <w:t>150 watt</w:t>
      </w:r>
      <w:proofErr w:type="gramEnd"/>
      <w:r w:rsidR="343FD69F" w:rsidRPr="00EF10FA">
        <w:rPr>
          <w:lang w:val="en-US"/>
        </w:rPr>
        <w:t xml:space="preserve"> refrigerator compressor. So</w:t>
      </w:r>
      <w:r w:rsidR="08903243" w:rsidRPr="3D5A73A2">
        <w:rPr>
          <w:lang w:val="en-US"/>
        </w:rPr>
        <w:t>,</w:t>
      </w:r>
      <w:r w:rsidR="343FD69F" w:rsidRPr="00EF10FA">
        <w:rPr>
          <w:lang w:val="en-US"/>
        </w:rPr>
        <w:t xml:space="preserve"> even for an intensive user, the energy cost of ChatGPT will only be a small fraction of </w:t>
      </w:r>
      <w:r w:rsidR="12C3B3B6" w:rsidRPr="00EF10FA">
        <w:rPr>
          <w:lang w:val="en-US"/>
        </w:rPr>
        <w:t xml:space="preserve">its </w:t>
      </w:r>
      <w:r w:rsidR="343FD69F" w:rsidRPr="00EF10FA">
        <w:rPr>
          <w:lang w:val="en-US"/>
        </w:rPr>
        <w:t>total electricity consumption and the total amount of energy used worldwide. In the table below</w:t>
      </w:r>
      <w:r w:rsidR="1D1E79E6" w:rsidRPr="3D5A73A2">
        <w:rPr>
          <w:lang w:val="en-US"/>
        </w:rPr>
        <w:t>,</w:t>
      </w:r>
      <w:r w:rsidR="343FD69F" w:rsidRPr="00EF10FA">
        <w:rPr>
          <w:lang w:val="en-US"/>
        </w:rPr>
        <w:t xml:space="preserve"> we compare the amount of energy for 100 prompts (if you use a generative </w:t>
      </w:r>
      <w:r w:rsidR="354DEDAA" w:rsidRPr="00EF10FA">
        <w:rPr>
          <w:lang w:val="en-US"/>
        </w:rPr>
        <w:t>AI</w:t>
      </w:r>
      <w:r w:rsidR="343FD69F" w:rsidRPr="00EF10FA">
        <w:rPr>
          <w:lang w:val="en-US"/>
        </w:rPr>
        <w:t xml:space="preserve"> system intensively for a day) with the energy consumption of other everyday energy needs.</w:t>
      </w:r>
      <w:r w:rsidR="1D29C368" w:rsidRPr="00EF10FA">
        <w:rPr>
          <w:lang w:val="en-US"/>
        </w:rPr>
        <w:t xml:space="preserve"> Let the numbers sink in.</w:t>
      </w:r>
    </w:p>
    <w:tbl>
      <w:tblPr>
        <w:tblStyle w:val="PlainTable2"/>
        <w:tblW w:w="0" w:type="auto"/>
        <w:tblLook w:val="04A0" w:firstRow="1" w:lastRow="0" w:firstColumn="1" w:lastColumn="0" w:noHBand="0" w:noVBand="1"/>
      </w:tblPr>
      <w:tblGrid>
        <w:gridCol w:w="2625"/>
        <w:gridCol w:w="763"/>
        <w:gridCol w:w="2361"/>
        <w:gridCol w:w="846"/>
        <w:gridCol w:w="1156"/>
        <w:gridCol w:w="1275"/>
      </w:tblGrid>
      <w:tr w:rsidR="000A459C" w:rsidRPr="000F3EBC" w14:paraId="074BF020" w14:textId="77777777" w:rsidTr="72DB2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192705" w14:textId="77777777" w:rsidR="000A459C" w:rsidRPr="000F3EBC" w:rsidRDefault="000A459C">
            <w:pPr>
              <w:rPr>
                <w:sz w:val="18"/>
                <w:szCs w:val="18"/>
                <w:lang w:val="en-US"/>
              </w:rPr>
            </w:pPr>
            <w:r w:rsidRPr="000F3EBC">
              <w:rPr>
                <w:sz w:val="18"/>
                <w:szCs w:val="18"/>
                <w:lang w:val="en-US"/>
              </w:rPr>
              <w:t>Device/Category</w:t>
            </w:r>
          </w:p>
        </w:tc>
        <w:tc>
          <w:tcPr>
            <w:tcW w:w="0" w:type="auto"/>
            <w:hideMark/>
          </w:tcPr>
          <w:p w14:paraId="04FAC842" w14:textId="77777777" w:rsidR="000A459C" w:rsidRPr="000F3EBC"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Power</w:t>
            </w:r>
          </w:p>
        </w:tc>
        <w:tc>
          <w:tcPr>
            <w:tcW w:w="0" w:type="auto"/>
            <w:hideMark/>
          </w:tcPr>
          <w:p w14:paraId="23E12C7F" w14:textId="77777777" w:rsidR="000A459C" w:rsidRPr="000F3EBC"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Energy Consumption</w:t>
            </w:r>
          </w:p>
        </w:tc>
        <w:tc>
          <w:tcPr>
            <w:tcW w:w="0" w:type="auto"/>
            <w:hideMark/>
          </w:tcPr>
          <w:p w14:paraId="1074D789" w14:textId="77777777" w:rsidR="000A459C" w:rsidRPr="000F3EBC"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proofErr w:type="spellStart"/>
            <w:r w:rsidRPr="000F3EBC">
              <w:rPr>
                <w:sz w:val="18"/>
                <w:szCs w:val="18"/>
                <w:lang w:val="en-US"/>
              </w:rPr>
              <w:t>Wh</w:t>
            </w:r>
            <w:proofErr w:type="spellEnd"/>
            <w:r w:rsidRPr="000F3EBC">
              <w:rPr>
                <w:sz w:val="18"/>
                <w:szCs w:val="18"/>
                <w:lang w:val="en-US"/>
              </w:rPr>
              <w:t xml:space="preserve"> per day</w:t>
            </w:r>
          </w:p>
        </w:tc>
        <w:tc>
          <w:tcPr>
            <w:tcW w:w="0" w:type="auto"/>
            <w:hideMark/>
          </w:tcPr>
          <w:p w14:paraId="6D7D5C9D" w14:textId="77777777" w:rsidR="000A459C" w:rsidRPr="000F3EBC"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 xml:space="preserve">Time for 0.3 </w:t>
            </w:r>
            <w:proofErr w:type="spellStart"/>
            <w:r w:rsidRPr="000F3EBC">
              <w:rPr>
                <w:sz w:val="18"/>
                <w:szCs w:val="18"/>
                <w:lang w:val="en-US"/>
              </w:rPr>
              <w:t>Wh</w:t>
            </w:r>
            <w:proofErr w:type="spellEnd"/>
          </w:p>
        </w:tc>
        <w:tc>
          <w:tcPr>
            <w:tcW w:w="0" w:type="auto"/>
            <w:hideMark/>
          </w:tcPr>
          <w:p w14:paraId="7D56D590" w14:textId="77777777" w:rsidR="000A459C" w:rsidRPr="000F3EBC"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 xml:space="preserve">Time for 30 </w:t>
            </w:r>
            <w:proofErr w:type="spellStart"/>
            <w:r w:rsidRPr="000F3EBC">
              <w:rPr>
                <w:sz w:val="18"/>
                <w:szCs w:val="18"/>
                <w:lang w:val="en-US"/>
              </w:rPr>
              <w:t>Wh</w:t>
            </w:r>
            <w:proofErr w:type="spellEnd"/>
          </w:p>
        </w:tc>
      </w:tr>
      <w:tr w:rsidR="000A459C" w:rsidRPr="000F3EBC" w14:paraId="289B2AED"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47A404" w14:textId="77777777" w:rsidR="000A459C" w:rsidRPr="000F3EBC" w:rsidRDefault="000A459C">
            <w:pPr>
              <w:rPr>
                <w:sz w:val="18"/>
                <w:szCs w:val="18"/>
                <w:lang w:val="en-US"/>
              </w:rPr>
            </w:pPr>
            <w:r w:rsidRPr="000F3EBC">
              <w:rPr>
                <w:sz w:val="18"/>
                <w:szCs w:val="18"/>
                <w:lang w:val="en-US"/>
              </w:rPr>
              <w:t>Hair dryer</w:t>
            </w:r>
          </w:p>
        </w:tc>
        <w:tc>
          <w:tcPr>
            <w:tcW w:w="0" w:type="auto"/>
            <w:hideMark/>
          </w:tcPr>
          <w:p w14:paraId="626BDD41"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1200 W</w:t>
            </w:r>
          </w:p>
        </w:tc>
        <w:tc>
          <w:tcPr>
            <w:tcW w:w="0" w:type="auto"/>
            <w:hideMark/>
          </w:tcPr>
          <w:p w14:paraId="5F140278"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w:t>
            </w:r>
          </w:p>
        </w:tc>
        <w:tc>
          <w:tcPr>
            <w:tcW w:w="0" w:type="auto"/>
            <w:hideMark/>
          </w:tcPr>
          <w:p w14:paraId="1DAF991A"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w:t>
            </w:r>
          </w:p>
        </w:tc>
        <w:tc>
          <w:tcPr>
            <w:tcW w:w="0" w:type="auto"/>
            <w:hideMark/>
          </w:tcPr>
          <w:p w14:paraId="7491364F"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0.9 seconds</w:t>
            </w:r>
          </w:p>
        </w:tc>
        <w:tc>
          <w:tcPr>
            <w:tcW w:w="0" w:type="auto"/>
            <w:hideMark/>
          </w:tcPr>
          <w:p w14:paraId="01DD79ED"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1.5 minutes</w:t>
            </w:r>
          </w:p>
        </w:tc>
      </w:tr>
      <w:tr w:rsidR="000A459C" w:rsidRPr="000F3EBC" w14:paraId="4881E2A3" w14:textId="77777777" w:rsidTr="72DB26BB">
        <w:tc>
          <w:tcPr>
            <w:cnfStyle w:val="001000000000" w:firstRow="0" w:lastRow="0" w:firstColumn="1" w:lastColumn="0" w:oddVBand="0" w:evenVBand="0" w:oddHBand="0" w:evenHBand="0" w:firstRowFirstColumn="0" w:firstRowLastColumn="0" w:lastRowFirstColumn="0" w:lastRowLastColumn="0"/>
            <w:tcW w:w="0" w:type="auto"/>
            <w:hideMark/>
          </w:tcPr>
          <w:p w14:paraId="63CA97EB" w14:textId="77777777" w:rsidR="000A459C" w:rsidRPr="000F3EBC" w:rsidRDefault="000A459C">
            <w:pPr>
              <w:rPr>
                <w:sz w:val="18"/>
                <w:szCs w:val="18"/>
                <w:lang w:val="en-US"/>
              </w:rPr>
            </w:pPr>
            <w:r w:rsidRPr="000F3EBC">
              <w:rPr>
                <w:sz w:val="18"/>
                <w:szCs w:val="18"/>
                <w:lang w:val="en-US"/>
              </w:rPr>
              <w:t>Refrigerator compressor</w:t>
            </w:r>
          </w:p>
        </w:tc>
        <w:tc>
          <w:tcPr>
            <w:tcW w:w="0" w:type="auto"/>
            <w:hideMark/>
          </w:tcPr>
          <w:p w14:paraId="6E3310B3"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150 W</w:t>
            </w:r>
          </w:p>
        </w:tc>
        <w:tc>
          <w:tcPr>
            <w:tcW w:w="0" w:type="auto"/>
            <w:hideMark/>
          </w:tcPr>
          <w:p w14:paraId="3814864F"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w:t>
            </w:r>
          </w:p>
        </w:tc>
        <w:tc>
          <w:tcPr>
            <w:tcW w:w="0" w:type="auto"/>
            <w:hideMark/>
          </w:tcPr>
          <w:p w14:paraId="0671521B"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w:t>
            </w:r>
          </w:p>
        </w:tc>
        <w:tc>
          <w:tcPr>
            <w:tcW w:w="0" w:type="auto"/>
            <w:hideMark/>
          </w:tcPr>
          <w:p w14:paraId="44677B46"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7.2 seconds</w:t>
            </w:r>
          </w:p>
        </w:tc>
        <w:tc>
          <w:tcPr>
            <w:tcW w:w="0" w:type="auto"/>
            <w:hideMark/>
          </w:tcPr>
          <w:p w14:paraId="50F0FF60"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12 minutes</w:t>
            </w:r>
          </w:p>
        </w:tc>
      </w:tr>
      <w:tr w:rsidR="000A459C" w:rsidRPr="000F3EBC" w14:paraId="7DD0A8B1"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E05C1C" w14:textId="77777777" w:rsidR="000A459C" w:rsidRPr="000F3EBC" w:rsidRDefault="000A459C">
            <w:pPr>
              <w:rPr>
                <w:sz w:val="18"/>
                <w:szCs w:val="18"/>
                <w:lang w:val="en-US"/>
              </w:rPr>
            </w:pPr>
            <w:r w:rsidRPr="000F3EBC">
              <w:rPr>
                <w:sz w:val="18"/>
                <w:szCs w:val="18"/>
                <w:lang w:val="en-US"/>
              </w:rPr>
              <w:t>Laptop</w:t>
            </w:r>
          </w:p>
        </w:tc>
        <w:tc>
          <w:tcPr>
            <w:tcW w:w="0" w:type="auto"/>
            <w:hideMark/>
          </w:tcPr>
          <w:p w14:paraId="6F3A704A"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50 W</w:t>
            </w:r>
          </w:p>
        </w:tc>
        <w:tc>
          <w:tcPr>
            <w:tcW w:w="0" w:type="auto"/>
            <w:hideMark/>
          </w:tcPr>
          <w:p w14:paraId="2FF2CA15"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w:t>
            </w:r>
          </w:p>
        </w:tc>
        <w:tc>
          <w:tcPr>
            <w:tcW w:w="0" w:type="auto"/>
            <w:hideMark/>
          </w:tcPr>
          <w:p w14:paraId="103F6392"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w:t>
            </w:r>
          </w:p>
        </w:tc>
        <w:tc>
          <w:tcPr>
            <w:tcW w:w="0" w:type="auto"/>
            <w:hideMark/>
          </w:tcPr>
          <w:p w14:paraId="6ADB86A4"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21.6 seconds</w:t>
            </w:r>
          </w:p>
        </w:tc>
        <w:tc>
          <w:tcPr>
            <w:tcW w:w="0" w:type="auto"/>
            <w:hideMark/>
          </w:tcPr>
          <w:p w14:paraId="02C94109"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36 minutes</w:t>
            </w:r>
          </w:p>
        </w:tc>
      </w:tr>
      <w:tr w:rsidR="000A459C" w:rsidRPr="000F3EBC" w14:paraId="78085BBB" w14:textId="77777777" w:rsidTr="72DB26BB">
        <w:tc>
          <w:tcPr>
            <w:cnfStyle w:val="001000000000" w:firstRow="0" w:lastRow="0" w:firstColumn="1" w:lastColumn="0" w:oddVBand="0" w:evenVBand="0" w:oddHBand="0" w:evenHBand="0" w:firstRowFirstColumn="0" w:firstRowLastColumn="0" w:lastRowFirstColumn="0" w:lastRowLastColumn="0"/>
            <w:tcW w:w="0" w:type="auto"/>
            <w:hideMark/>
          </w:tcPr>
          <w:p w14:paraId="48E497DF" w14:textId="77777777" w:rsidR="000A459C" w:rsidRPr="000F3EBC" w:rsidRDefault="000A459C">
            <w:pPr>
              <w:rPr>
                <w:sz w:val="18"/>
                <w:szCs w:val="18"/>
                <w:lang w:val="en-US"/>
              </w:rPr>
            </w:pPr>
            <w:r w:rsidRPr="000F3EBC">
              <w:rPr>
                <w:sz w:val="18"/>
                <w:szCs w:val="18"/>
                <w:lang w:val="en-US"/>
              </w:rPr>
              <w:t>LED lamp</w:t>
            </w:r>
          </w:p>
        </w:tc>
        <w:tc>
          <w:tcPr>
            <w:tcW w:w="0" w:type="auto"/>
            <w:hideMark/>
          </w:tcPr>
          <w:p w14:paraId="04A3234D"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10 W</w:t>
            </w:r>
          </w:p>
        </w:tc>
        <w:tc>
          <w:tcPr>
            <w:tcW w:w="0" w:type="auto"/>
            <w:hideMark/>
          </w:tcPr>
          <w:p w14:paraId="018DF9EC"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w:t>
            </w:r>
          </w:p>
        </w:tc>
        <w:tc>
          <w:tcPr>
            <w:tcW w:w="0" w:type="auto"/>
            <w:hideMark/>
          </w:tcPr>
          <w:p w14:paraId="3EB98802"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w:t>
            </w:r>
          </w:p>
        </w:tc>
        <w:tc>
          <w:tcPr>
            <w:tcW w:w="0" w:type="auto"/>
            <w:hideMark/>
          </w:tcPr>
          <w:p w14:paraId="6EA3942F"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1.8 minutes</w:t>
            </w:r>
          </w:p>
        </w:tc>
        <w:tc>
          <w:tcPr>
            <w:tcW w:w="0" w:type="auto"/>
            <w:hideMark/>
          </w:tcPr>
          <w:p w14:paraId="1478C41D"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3 hours</w:t>
            </w:r>
          </w:p>
        </w:tc>
      </w:tr>
      <w:tr w:rsidR="000A459C" w:rsidRPr="000F3EBC" w14:paraId="3E271F92"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B414E9" w14:textId="77777777" w:rsidR="000A459C" w:rsidRPr="000F3EBC" w:rsidRDefault="000A459C">
            <w:pPr>
              <w:rPr>
                <w:sz w:val="18"/>
                <w:szCs w:val="18"/>
                <w:lang w:val="en-US"/>
              </w:rPr>
            </w:pPr>
            <w:r w:rsidRPr="000F3EBC">
              <w:rPr>
                <w:sz w:val="18"/>
                <w:szCs w:val="18"/>
                <w:lang w:val="en-US"/>
              </w:rPr>
              <w:t>100 ChatGPT prompts</w:t>
            </w:r>
          </w:p>
        </w:tc>
        <w:tc>
          <w:tcPr>
            <w:tcW w:w="0" w:type="auto"/>
            <w:hideMark/>
          </w:tcPr>
          <w:p w14:paraId="5E9311C6"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w:t>
            </w:r>
          </w:p>
        </w:tc>
        <w:tc>
          <w:tcPr>
            <w:tcW w:w="0" w:type="auto"/>
            <w:hideMark/>
          </w:tcPr>
          <w:p w14:paraId="4B1DBEC2"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 xml:space="preserve">30 </w:t>
            </w:r>
            <w:proofErr w:type="spellStart"/>
            <w:r w:rsidRPr="000F3EBC">
              <w:rPr>
                <w:sz w:val="18"/>
                <w:szCs w:val="18"/>
                <w:lang w:val="en-US"/>
              </w:rPr>
              <w:t>Wh</w:t>
            </w:r>
            <w:proofErr w:type="spellEnd"/>
            <w:r w:rsidRPr="000F3EBC">
              <w:rPr>
                <w:sz w:val="18"/>
                <w:szCs w:val="18"/>
                <w:lang w:val="en-US"/>
              </w:rPr>
              <w:t xml:space="preserve"> total*</w:t>
            </w:r>
          </w:p>
        </w:tc>
        <w:tc>
          <w:tcPr>
            <w:tcW w:w="0" w:type="auto"/>
            <w:hideMark/>
          </w:tcPr>
          <w:p w14:paraId="4F2BEC8C"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 xml:space="preserve">30 </w:t>
            </w:r>
            <w:proofErr w:type="spellStart"/>
            <w:r w:rsidRPr="000F3EBC">
              <w:rPr>
                <w:sz w:val="18"/>
                <w:szCs w:val="18"/>
                <w:lang w:val="en-US"/>
              </w:rPr>
              <w:t>Wh</w:t>
            </w:r>
            <w:proofErr w:type="spellEnd"/>
            <w:r w:rsidRPr="000F3EBC">
              <w:rPr>
                <w:sz w:val="18"/>
                <w:szCs w:val="18"/>
                <w:lang w:val="en-US"/>
              </w:rPr>
              <w:t>*</w:t>
            </w:r>
          </w:p>
        </w:tc>
        <w:tc>
          <w:tcPr>
            <w:tcW w:w="0" w:type="auto"/>
            <w:hideMark/>
          </w:tcPr>
          <w:p w14:paraId="631E890E"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w:t>
            </w:r>
          </w:p>
        </w:tc>
        <w:tc>
          <w:tcPr>
            <w:tcW w:w="0" w:type="auto"/>
            <w:hideMark/>
          </w:tcPr>
          <w:p w14:paraId="257CC1E4" w14:textId="77777777" w:rsidR="000A459C" w:rsidRPr="000F3EBC" w:rsidRDefault="000A459C" w:rsidP="2ED87368">
            <w:pPr>
              <w:cnfStyle w:val="000000100000" w:firstRow="0" w:lastRow="0" w:firstColumn="0" w:lastColumn="0" w:oddVBand="0" w:evenVBand="0" w:oddHBand="1" w:evenHBand="0" w:firstRowFirstColumn="0" w:firstRowLastColumn="0" w:lastRowFirstColumn="0" w:lastRowLastColumn="0"/>
              <w:rPr>
                <w:b/>
                <w:bCs/>
                <w:sz w:val="18"/>
                <w:szCs w:val="18"/>
                <w:lang w:val="en-US"/>
              </w:rPr>
            </w:pPr>
            <w:r w:rsidRPr="000F3EBC">
              <w:rPr>
                <w:b/>
                <w:bCs/>
                <w:sz w:val="18"/>
                <w:szCs w:val="18"/>
                <w:lang w:val="en-US"/>
              </w:rPr>
              <w:t>Reference point</w:t>
            </w:r>
          </w:p>
        </w:tc>
      </w:tr>
      <w:tr w:rsidR="000A459C" w:rsidRPr="000F3EBC" w14:paraId="133FF33C" w14:textId="77777777" w:rsidTr="72DB26BB">
        <w:tc>
          <w:tcPr>
            <w:cnfStyle w:val="001000000000" w:firstRow="0" w:lastRow="0" w:firstColumn="1" w:lastColumn="0" w:oddVBand="0" w:evenVBand="0" w:oddHBand="0" w:evenHBand="0" w:firstRowFirstColumn="0" w:firstRowLastColumn="0" w:lastRowFirstColumn="0" w:lastRowLastColumn="0"/>
            <w:tcW w:w="0" w:type="auto"/>
            <w:hideMark/>
          </w:tcPr>
          <w:p w14:paraId="7DF2F269" w14:textId="77777777" w:rsidR="000A459C" w:rsidRPr="000F3EBC" w:rsidRDefault="000A459C">
            <w:pPr>
              <w:rPr>
                <w:sz w:val="18"/>
                <w:szCs w:val="18"/>
                <w:lang w:val="en-US"/>
              </w:rPr>
            </w:pPr>
            <w:r w:rsidRPr="000F3EBC">
              <w:rPr>
                <w:sz w:val="18"/>
                <w:szCs w:val="18"/>
                <w:lang w:val="en-US"/>
              </w:rPr>
              <w:t>100 ChatGPT prompts per day</w:t>
            </w:r>
          </w:p>
        </w:tc>
        <w:tc>
          <w:tcPr>
            <w:tcW w:w="0" w:type="auto"/>
            <w:hideMark/>
          </w:tcPr>
          <w:p w14:paraId="6C4AA632"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w:t>
            </w:r>
          </w:p>
        </w:tc>
        <w:tc>
          <w:tcPr>
            <w:tcW w:w="0" w:type="auto"/>
            <w:hideMark/>
          </w:tcPr>
          <w:p w14:paraId="06D6B657"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10.95 kWh/year</w:t>
            </w:r>
          </w:p>
        </w:tc>
        <w:tc>
          <w:tcPr>
            <w:tcW w:w="0" w:type="auto"/>
            <w:hideMark/>
          </w:tcPr>
          <w:p w14:paraId="761DE9EA"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 xml:space="preserve">30 </w:t>
            </w:r>
            <w:proofErr w:type="spellStart"/>
            <w:r w:rsidRPr="000F3EBC">
              <w:rPr>
                <w:sz w:val="18"/>
                <w:szCs w:val="18"/>
                <w:lang w:val="en-US"/>
              </w:rPr>
              <w:t>Wh</w:t>
            </w:r>
            <w:proofErr w:type="spellEnd"/>
          </w:p>
        </w:tc>
        <w:tc>
          <w:tcPr>
            <w:tcW w:w="0" w:type="auto"/>
            <w:hideMark/>
          </w:tcPr>
          <w:p w14:paraId="74A3ACB1"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1 day**</w:t>
            </w:r>
          </w:p>
        </w:tc>
        <w:tc>
          <w:tcPr>
            <w:tcW w:w="0" w:type="auto"/>
            <w:hideMark/>
          </w:tcPr>
          <w:p w14:paraId="4624F7B7"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1 day</w:t>
            </w:r>
          </w:p>
        </w:tc>
      </w:tr>
      <w:tr w:rsidR="000A459C" w:rsidRPr="000F3EBC" w14:paraId="5A159996"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6310C7" w14:textId="77777777" w:rsidR="000A459C" w:rsidRPr="000F3EBC" w:rsidRDefault="000A459C">
            <w:pPr>
              <w:rPr>
                <w:sz w:val="18"/>
                <w:szCs w:val="18"/>
                <w:lang w:val="en-US"/>
              </w:rPr>
            </w:pPr>
            <w:r w:rsidRPr="000F3EBC">
              <w:rPr>
                <w:sz w:val="18"/>
                <w:szCs w:val="18"/>
                <w:lang w:val="en-US"/>
              </w:rPr>
              <w:t>2 hours of watching YouTube per day (tablet)</w:t>
            </w:r>
          </w:p>
        </w:tc>
        <w:tc>
          <w:tcPr>
            <w:tcW w:w="0" w:type="auto"/>
            <w:hideMark/>
          </w:tcPr>
          <w:p w14:paraId="4E875CD0"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22 W</w:t>
            </w:r>
          </w:p>
        </w:tc>
        <w:tc>
          <w:tcPr>
            <w:tcW w:w="0" w:type="auto"/>
            <w:hideMark/>
          </w:tcPr>
          <w:p w14:paraId="3A006C15"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16.06 kWh/year</w:t>
            </w:r>
          </w:p>
        </w:tc>
        <w:tc>
          <w:tcPr>
            <w:tcW w:w="0" w:type="auto"/>
            <w:hideMark/>
          </w:tcPr>
          <w:p w14:paraId="3D3F3746"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 xml:space="preserve">44 </w:t>
            </w:r>
            <w:proofErr w:type="spellStart"/>
            <w:r w:rsidRPr="000F3EBC">
              <w:rPr>
                <w:sz w:val="18"/>
                <w:szCs w:val="18"/>
                <w:lang w:val="en-US"/>
              </w:rPr>
              <w:t>Wh</w:t>
            </w:r>
            <w:proofErr w:type="spellEnd"/>
          </w:p>
        </w:tc>
        <w:tc>
          <w:tcPr>
            <w:tcW w:w="0" w:type="auto"/>
            <w:hideMark/>
          </w:tcPr>
          <w:p w14:paraId="3D384382"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49.1 seconds</w:t>
            </w:r>
          </w:p>
        </w:tc>
        <w:tc>
          <w:tcPr>
            <w:tcW w:w="0" w:type="auto"/>
            <w:hideMark/>
          </w:tcPr>
          <w:p w14:paraId="3282AC37" w14:textId="77777777"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1.36 hours</w:t>
            </w:r>
          </w:p>
        </w:tc>
      </w:tr>
      <w:tr w:rsidR="000A459C" w:rsidRPr="000F3EBC" w14:paraId="050CFE96" w14:textId="77777777" w:rsidTr="72DB26BB">
        <w:tc>
          <w:tcPr>
            <w:cnfStyle w:val="001000000000" w:firstRow="0" w:lastRow="0" w:firstColumn="1" w:lastColumn="0" w:oddVBand="0" w:evenVBand="0" w:oddHBand="0" w:evenHBand="0" w:firstRowFirstColumn="0" w:firstRowLastColumn="0" w:lastRowFirstColumn="0" w:lastRowLastColumn="0"/>
            <w:tcW w:w="0" w:type="auto"/>
            <w:hideMark/>
          </w:tcPr>
          <w:p w14:paraId="09B20702" w14:textId="77777777" w:rsidR="000A459C" w:rsidRPr="000F3EBC" w:rsidRDefault="000A459C">
            <w:pPr>
              <w:rPr>
                <w:sz w:val="18"/>
                <w:szCs w:val="18"/>
                <w:lang w:val="en-US"/>
              </w:rPr>
            </w:pPr>
            <w:r w:rsidRPr="000F3EBC">
              <w:rPr>
                <w:sz w:val="18"/>
                <w:szCs w:val="18"/>
                <w:lang w:val="en-US"/>
              </w:rPr>
              <w:lastRenderedPageBreak/>
              <w:t>2 hours of Netflix viewing per day (TV)</w:t>
            </w:r>
          </w:p>
        </w:tc>
        <w:tc>
          <w:tcPr>
            <w:tcW w:w="0" w:type="auto"/>
            <w:hideMark/>
          </w:tcPr>
          <w:p w14:paraId="0DC38057"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115 W</w:t>
            </w:r>
          </w:p>
        </w:tc>
        <w:tc>
          <w:tcPr>
            <w:tcW w:w="0" w:type="auto"/>
            <w:hideMark/>
          </w:tcPr>
          <w:p w14:paraId="201F4E51"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83.95 kWh/year</w:t>
            </w:r>
          </w:p>
        </w:tc>
        <w:tc>
          <w:tcPr>
            <w:tcW w:w="0" w:type="auto"/>
            <w:hideMark/>
          </w:tcPr>
          <w:p w14:paraId="6C0C428E"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 xml:space="preserve">230 </w:t>
            </w:r>
            <w:proofErr w:type="spellStart"/>
            <w:r w:rsidRPr="000F3EBC">
              <w:rPr>
                <w:sz w:val="18"/>
                <w:szCs w:val="18"/>
                <w:lang w:val="en-US"/>
              </w:rPr>
              <w:t>Wh</w:t>
            </w:r>
            <w:proofErr w:type="spellEnd"/>
          </w:p>
        </w:tc>
        <w:tc>
          <w:tcPr>
            <w:tcW w:w="0" w:type="auto"/>
            <w:hideMark/>
          </w:tcPr>
          <w:p w14:paraId="2D622637"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9.4 seconds</w:t>
            </w:r>
          </w:p>
        </w:tc>
        <w:tc>
          <w:tcPr>
            <w:tcW w:w="0" w:type="auto"/>
            <w:hideMark/>
          </w:tcPr>
          <w:p w14:paraId="2960E3B9"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15.7 minutes</w:t>
            </w:r>
          </w:p>
        </w:tc>
      </w:tr>
      <w:tr w:rsidR="000A459C" w:rsidRPr="000F3EBC" w14:paraId="5FC03B06"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8F73D1" w14:textId="77777777" w:rsidR="000A459C" w:rsidRPr="000F3EBC" w:rsidRDefault="000A459C">
            <w:pPr>
              <w:rPr>
                <w:sz w:val="18"/>
                <w:szCs w:val="18"/>
                <w:lang w:val="en-US"/>
              </w:rPr>
            </w:pPr>
            <w:bookmarkStart w:id="462" w:name="_Hlk200383056"/>
            <w:r w:rsidRPr="000F3EBC">
              <w:rPr>
                <w:sz w:val="18"/>
                <w:szCs w:val="18"/>
                <w:lang w:val="en-US"/>
              </w:rPr>
              <w:t>Average Dutch household</w:t>
            </w:r>
            <w:bookmarkEnd w:id="462"/>
          </w:p>
        </w:tc>
        <w:tc>
          <w:tcPr>
            <w:tcW w:w="0" w:type="auto"/>
            <w:hideMark/>
          </w:tcPr>
          <w:p w14:paraId="405B0306" w14:textId="645B39A5" w:rsidR="000A459C" w:rsidRPr="000F3EBC" w:rsidRDefault="64C1D74E">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 xml:space="preserve">331 </w:t>
            </w:r>
            <w:r w:rsidR="000A459C" w:rsidRPr="000F3EBC">
              <w:rPr>
                <w:sz w:val="18"/>
                <w:szCs w:val="18"/>
                <w:lang w:val="en-US"/>
              </w:rPr>
              <w:t>W</w:t>
            </w:r>
          </w:p>
        </w:tc>
        <w:tc>
          <w:tcPr>
            <w:tcW w:w="0" w:type="auto"/>
            <w:hideMark/>
          </w:tcPr>
          <w:p w14:paraId="7E8FDECF" w14:textId="4E296B2A" w:rsidR="000A459C" w:rsidRPr="000F3EBC" w:rsidRDefault="7692D277">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 xml:space="preserve">2900 </w:t>
            </w:r>
            <w:r w:rsidR="000A459C" w:rsidRPr="000F3EBC">
              <w:rPr>
                <w:sz w:val="18"/>
                <w:szCs w:val="18"/>
                <w:lang w:val="en-US"/>
              </w:rPr>
              <w:t>kWh/year</w:t>
            </w:r>
            <w:r w:rsidR="009F684E" w:rsidRPr="000F3EBC">
              <w:rPr>
                <w:sz w:val="18"/>
                <w:szCs w:val="18"/>
                <w:lang w:val="en-US"/>
              </w:rPr>
              <w:t xml:space="preserve"> </w:t>
            </w:r>
            <w:r w:rsidR="455C407B" w:rsidRPr="000F3EBC">
              <w:rPr>
                <w:sz w:val="18"/>
                <w:szCs w:val="18"/>
                <w:lang w:val="en-US"/>
              </w:rPr>
              <w:fldChar w:fldCharType="begin"/>
            </w:r>
            <w:r w:rsidR="009F684E" w:rsidRPr="000F3EBC">
              <w:rPr>
                <w:sz w:val="18"/>
                <w:szCs w:val="18"/>
                <w:lang w:val="en-US"/>
              </w:rPr>
              <w:instrText xml:space="preserve"> ADDIN ZOTERO_ITEM CSL_CITATION {"citationID":"eA7nmlM2","properties":{"formattedCitation":"(CBS, 2018)","plainCitation":"(CBS, 2018)","noteIndex":0},"citationItems":[{"id":17188,"uris":["http://zotero.org/users/1688/items/UK55TASR"],"itemData":{"id":17188,"type":"report","abstract":"Statistics Netherlands figures on electricity supply and consumption, industrial energy consumption, natural gas extraction from soil, coal consumption, renewable electricity production, motor fuel consumption, natural gas and electricity consumption in dwellings, household energy consumption and energy consumption by energy carrier.","genre":"webpagina","language":"en","license":"https://www.cbs.nl/en-gb/about-us/website","note":"Last Modified: 2018-09-06","publisher":"Centraal Bureau voor de Statistiek","title":"Energy - Figures - Economy | Trends in the Netherlands 2018 - CBS","URL":"https://longreads.cbs.nl/trends18-eng/economy/figures/energy","author":[{"family":"CBS","given":""}],"accessed":{"date-parts":[["2025",6,9]]},"issued":{"date-parts":[["2018"]]}}}],"schema":"https://github.com/citation-style-language/schema/raw/master/csl-citation.json"} </w:instrText>
            </w:r>
            <w:r w:rsidR="455C407B" w:rsidRPr="000F3EBC">
              <w:rPr>
                <w:sz w:val="18"/>
                <w:szCs w:val="18"/>
                <w:lang w:val="en-US"/>
              </w:rPr>
              <w:fldChar w:fldCharType="separate"/>
            </w:r>
            <w:r w:rsidR="009F684E" w:rsidRPr="000F3EBC">
              <w:rPr>
                <w:sz w:val="18"/>
                <w:szCs w:val="18"/>
                <w:lang w:val="en-US"/>
              </w:rPr>
              <w:t>(CBS, 2018)</w:t>
            </w:r>
            <w:r w:rsidR="455C407B" w:rsidRPr="000F3EBC">
              <w:rPr>
                <w:sz w:val="18"/>
                <w:szCs w:val="18"/>
                <w:lang w:val="en-US"/>
              </w:rPr>
              <w:fldChar w:fldCharType="end"/>
            </w:r>
          </w:p>
        </w:tc>
        <w:tc>
          <w:tcPr>
            <w:tcW w:w="0" w:type="auto"/>
            <w:hideMark/>
          </w:tcPr>
          <w:p w14:paraId="70639F09" w14:textId="743679CB" w:rsidR="000A459C" w:rsidRPr="000F3EBC" w:rsidRDefault="21ACCF1A">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 xml:space="preserve">7945 </w:t>
            </w:r>
            <w:proofErr w:type="spellStart"/>
            <w:r w:rsidR="000A459C" w:rsidRPr="000F3EBC">
              <w:rPr>
                <w:sz w:val="18"/>
                <w:szCs w:val="18"/>
                <w:lang w:val="en-US"/>
              </w:rPr>
              <w:t>Wh</w:t>
            </w:r>
            <w:proofErr w:type="spellEnd"/>
          </w:p>
        </w:tc>
        <w:tc>
          <w:tcPr>
            <w:tcW w:w="0" w:type="auto"/>
            <w:hideMark/>
          </w:tcPr>
          <w:p w14:paraId="38D9156E" w14:textId="0C616F05" w:rsidR="000A459C" w:rsidRPr="000F3EBC"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3.</w:t>
            </w:r>
            <w:r w:rsidR="21ACCF1A" w:rsidRPr="000F3EBC">
              <w:rPr>
                <w:sz w:val="18"/>
                <w:szCs w:val="18"/>
                <w:lang w:val="en-US"/>
              </w:rPr>
              <w:t xml:space="preserve">3 </w:t>
            </w:r>
            <w:r w:rsidRPr="000F3EBC">
              <w:rPr>
                <w:sz w:val="18"/>
                <w:szCs w:val="18"/>
                <w:lang w:val="en-US"/>
              </w:rPr>
              <w:t>seconds</w:t>
            </w:r>
          </w:p>
        </w:tc>
        <w:tc>
          <w:tcPr>
            <w:tcW w:w="0" w:type="auto"/>
            <w:hideMark/>
          </w:tcPr>
          <w:p w14:paraId="7B17EBDB" w14:textId="5A1B776A" w:rsidR="000A459C" w:rsidRPr="000F3EBC" w:rsidRDefault="21ACCF1A">
            <w:pPr>
              <w:cnfStyle w:val="000000100000" w:firstRow="0" w:lastRow="0" w:firstColumn="0" w:lastColumn="0" w:oddVBand="0" w:evenVBand="0" w:oddHBand="1" w:evenHBand="0" w:firstRowFirstColumn="0" w:firstRowLastColumn="0" w:lastRowFirstColumn="0" w:lastRowLastColumn="0"/>
              <w:rPr>
                <w:sz w:val="18"/>
                <w:szCs w:val="18"/>
                <w:lang w:val="en-US"/>
              </w:rPr>
            </w:pPr>
            <w:r w:rsidRPr="000F3EBC">
              <w:rPr>
                <w:sz w:val="18"/>
                <w:szCs w:val="18"/>
                <w:lang w:val="en-US"/>
              </w:rPr>
              <w:t xml:space="preserve">5.4 </w:t>
            </w:r>
            <w:r w:rsidR="000A459C" w:rsidRPr="000F3EBC">
              <w:rPr>
                <w:sz w:val="18"/>
                <w:szCs w:val="18"/>
                <w:lang w:val="en-US"/>
              </w:rPr>
              <w:t>minutes</w:t>
            </w:r>
          </w:p>
        </w:tc>
      </w:tr>
      <w:tr w:rsidR="000A459C" w:rsidRPr="000F3EBC" w14:paraId="4BA6C4BD" w14:textId="77777777" w:rsidTr="72DB26BB">
        <w:tc>
          <w:tcPr>
            <w:cnfStyle w:val="001000000000" w:firstRow="0" w:lastRow="0" w:firstColumn="1" w:lastColumn="0" w:oddVBand="0" w:evenVBand="0" w:oddHBand="0" w:evenHBand="0" w:firstRowFirstColumn="0" w:firstRowLastColumn="0" w:lastRowFirstColumn="0" w:lastRowLastColumn="0"/>
            <w:tcW w:w="0" w:type="auto"/>
            <w:hideMark/>
          </w:tcPr>
          <w:p w14:paraId="6CA548CB" w14:textId="77777777" w:rsidR="000A459C" w:rsidRPr="000F3EBC" w:rsidRDefault="000A459C">
            <w:pPr>
              <w:rPr>
                <w:sz w:val="18"/>
                <w:szCs w:val="18"/>
                <w:lang w:val="en-US"/>
              </w:rPr>
            </w:pPr>
            <w:r w:rsidRPr="000F3EBC">
              <w:rPr>
                <w:sz w:val="18"/>
                <w:szCs w:val="18"/>
                <w:lang w:val="en-US"/>
              </w:rPr>
              <w:t>Standby consumption Dutch household</w:t>
            </w:r>
          </w:p>
        </w:tc>
        <w:tc>
          <w:tcPr>
            <w:tcW w:w="0" w:type="auto"/>
            <w:hideMark/>
          </w:tcPr>
          <w:p w14:paraId="1BE67801"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51 W</w:t>
            </w:r>
          </w:p>
        </w:tc>
        <w:tc>
          <w:tcPr>
            <w:tcW w:w="0" w:type="auto"/>
            <w:hideMark/>
          </w:tcPr>
          <w:p w14:paraId="7396732F" w14:textId="431A092F"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450 kWh/year</w:t>
            </w:r>
            <w:r w:rsidRPr="000F3EBC">
              <w:rPr>
                <w:sz w:val="18"/>
                <w:szCs w:val="18"/>
                <w:lang w:val="en-US"/>
              </w:rPr>
              <w:fldChar w:fldCharType="begin"/>
            </w:r>
            <w:r w:rsidR="009F684E" w:rsidRPr="000F3EBC">
              <w:rPr>
                <w:sz w:val="18"/>
                <w:szCs w:val="18"/>
                <w:lang w:val="en-US"/>
              </w:rPr>
              <w:instrText xml:space="preserve"> ADDIN ZOTERO_ITEM CSL_CITATION {"citationID":"1vDS1HGK","properties":{"formattedCitation":"(United Consumers, 2025)","plainCitation":"(United Consumers, 2025)","noteIndex":0},"citationItems":[{"id":17192,"uris":["http://zotero.org/users/1688/items/G7PZA6AY"],"itemData":{"id":17192,"type":"post-weblog","abstract":"Het gemiddelde sluimerverbruik van een huishouden is 450 kWh aan stroom per jaar. Wij vertellen hoe je sluipverbruik kunt meten én verlagen!","container-title":"UnitedConsumers","language":"nl","title":"Sluipverbruik van Stroom Meten en Verlagen: Bekijk onze tips!","title-short":"Sluipverbruik van Stroom Meten en Verlagen","URL":"https://www.unitedconsumers.com/energie/blog/sluipverbruik","author":[{"family":"United Consumers","given":""}],"accessed":{"date-parts":[["2025",6,10]]},"issued":{"date-parts":[["2025"]]}}}],"schema":"https://github.com/citation-style-language/schema/raw/master/csl-citation.json"} </w:instrText>
            </w:r>
            <w:r w:rsidRPr="000F3EBC">
              <w:rPr>
                <w:sz w:val="18"/>
                <w:szCs w:val="18"/>
                <w:lang w:val="en-US"/>
              </w:rPr>
              <w:fldChar w:fldCharType="separate"/>
            </w:r>
            <w:r w:rsidR="009F684E" w:rsidRPr="000F3EBC">
              <w:rPr>
                <w:rFonts w:ascii="Aptos" w:eastAsiaTheme="minorEastAsia"/>
                <w:sz w:val="18"/>
                <w:szCs w:val="18"/>
                <w:lang w:val="en-US"/>
              </w:rPr>
              <w:t>(United Consumers, 2025)</w:t>
            </w:r>
            <w:r w:rsidRPr="000F3EBC">
              <w:rPr>
                <w:sz w:val="18"/>
                <w:szCs w:val="18"/>
                <w:lang w:val="en-US"/>
              </w:rPr>
              <w:fldChar w:fldCharType="end"/>
            </w:r>
          </w:p>
        </w:tc>
        <w:tc>
          <w:tcPr>
            <w:tcW w:w="0" w:type="auto"/>
            <w:hideMark/>
          </w:tcPr>
          <w:p w14:paraId="6DCDD472"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 xml:space="preserve">1224 </w:t>
            </w:r>
            <w:proofErr w:type="spellStart"/>
            <w:r w:rsidRPr="000F3EBC">
              <w:rPr>
                <w:sz w:val="18"/>
                <w:szCs w:val="18"/>
                <w:lang w:val="en-US"/>
              </w:rPr>
              <w:t>Wh</w:t>
            </w:r>
            <w:proofErr w:type="spellEnd"/>
          </w:p>
        </w:tc>
        <w:tc>
          <w:tcPr>
            <w:tcW w:w="0" w:type="auto"/>
            <w:hideMark/>
          </w:tcPr>
          <w:p w14:paraId="0C5C1BB8"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21.2 seconds</w:t>
            </w:r>
          </w:p>
        </w:tc>
        <w:tc>
          <w:tcPr>
            <w:tcW w:w="0" w:type="auto"/>
            <w:hideMark/>
          </w:tcPr>
          <w:p w14:paraId="44A01086" w14:textId="77777777" w:rsidR="000A459C" w:rsidRPr="000F3EBC"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0F3EBC">
              <w:rPr>
                <w:sz w:val="18"/>
                <w:szCs w:val="18"/>
                <w:lang w:val="en-US"/>
              </w:rPr>
              <w:t>35.3 minutes</w:t>
            </w:r>
          </w:p>
        </w:tc>
      </w:tr>
    </w:tbl>
    <w:p w14:paraId="57D65B41" w14:textId="58DF18AE" w:rsidR="000A459C" w:rsidRPr="00A25D8F" w:rsidRDefault="00250611" w:rsidP="00250611">
      <w:pPr>
        <w:pStyle w:val="Caption"/>
        <w:rPr>
          <w:lang w:val="en-US"/>
        </w:rPr>
      </w:pPr>
      <w:bookmarkStart w:id="463" w:name="_Toc208673776"/>
      <w:r w:rsidRPr="00EF10FA">
        <w:rPr>
          <w:lang w:val="en-US"/>
        </w:rPr>
        <w:t xml:space="preserve">Table </w:t>
      </w:r>
      <w:r w:rsidR="000A17BA" w:rsidRPr="00EF10FA">
        <w:rPr>
          <w:lang w:val="en-US"/>
        </w:rPr>
        <w:fldChar w:fldCharType="begin"/>
      </w:r>
      <w:r w:rsidR="000A17BA" w:rsidRPr="00EF10FA">
        <w:rPr>
          <w:lang w:val="en-US"/>
        </w:rPr>
        <w:instrText xml:space="preserve"> STYLEREF 1 \s </w:instrText>
      </w:r>
      <w:r w:rsidR="000A17BA" w:rsidRPr="00EF10FA">
        <w:rPr>
          <w:lang w:val="en-US"/>
        </w:rPr>
        <w:fldChar w:fldCharType="separate"/>
      </w:r>
      <w:r w:rsidR="000A17BA" w:rsidRPr="00EF10FA">
        <w:rPr>
          <w:lang w:val="en-US"/>
        </w:rPr>
        <w:t>6</w:t>
      </w:r>
      <w:r w:rsidR="000A17BA" w:rsidRPr="00EF10FA">
        <w:rPr>
          <w:lang w:val="en-US"/>
        </w:rPr>
        <w:fldChar w:fldCharType="end"/>
      </w:r>
      <w:r w:rsidR="000A17BA" w:rsidRPr="00EF10FA">
        <w:rPr>
          <w:lang w:val="en-US"/>
        </w:rPr>
        <w:t>.</w:t>
      </w:r>
      <w:r w:rsidR="000A17BA" w:rsidRPr="00EF10FA">
        <w:rPr>
          <w:lang w:val="en-US"/>
        </w:rPr>
        <w:fldChar w:fldCharType="begin"/>
      </w:r>
      <w:r w:rsidR="000A17BA" w:rsidRPr="00EF10FA">
        <w:rPr>
          <w:lang w:val="en-US"/>
        </w:rPr>
        <w:instrText xml:space="preserve"> SEQ Table \* ARABIC \s 1 </w:instrText>
      </w:r>
      <w:r w:rsidR="000A17BA" w:rsidRPr="00EF10FA">
        <w:rPr>
          <w:lang w:val="en-US"/>
        </w:rPr>
        <w:fldChar w:fldCharType="separate"/>
      </w:r>
      <w:r w:rsidR="000A17BA" w:rsidRPr="00EF10FA">
        <w:rPr>
          <w:lang w:val="en-US"/>
        </w:rPr>
        <w:t>1</w:t>
      </w:r>
      <w:r w:rsidR="000A17BA" w:rsidRPr="00EF10FA">
        <w:rPr>
          <w:lang w:val="en-US"/>
        </w:rPr>
        <w:fldChar w:fldCharType="end"/>
      </w:r>
      <w:r w:rsidRPr="00EF10FA">
        <w:rPr>
          <w:lang w:val="en-US"/>
        </w:rPr>
        <w:t xml:space="preserve"> </w:t>
      </w:r>
      <w:r w:rsidR="000A459C" w:rsidRPr="00EF10FA">
        <w:rPr>
          <w:lang w:val="en-US"/>
        </w:rPr>
        <w:t>A comparison between the energy required for 100 generative AI prompts per day versus other everyday energy consumption.</w:t>
      </w:r>
      <w:bookmarkEnd w:id="463"/>
      <w:r w:rsidR="000A459C" w:rsidRPr="00EF10FA">
        <w:rPr>
          <w:lang w:val="en-US"/>
        </w:rPr>
        <w:t xml:space="preserve"> </w:t>
      </w:r>
    </w:p>
    <w:p w14:paraId="5577A939" w14:textId="1EFAB2C2" w:rsidR="000A459C" w:rsidRPr="00A25D8F" w:rsidRDefault="000A459C" w:rsidP="00435754">
      <w:pPr>
        <w:pStyle w:val="Heading2"/>
        <w:rPr>
          <w:lang w:val="en-US"/>
        </w:rPr>
      </w:pPr>
      <w:bookmarkStart w:id="464" w:name="_Toc208677716"/>
      <w:r w:rsidRPr="00EF10FA">
        <w:rPr>
          <w:lang w:val="en-US"/>
        </w:rPr>
        <w:t xml:space="preserve">What does your AI usage mean in the big </w:t>
      </w:r>
      <w:r w:rsidR="00307AB9" w:rsidRPr="00EF10FA">
        <w:rPr>
          <w:lang w:val="en-US"/>
        </w:rPr>
        <w:t>energy picture</w:t>
      </w:r>
      <w:r w:rsidRPr="00EF10FA">
        <w:rPr>
          <w:lang w:val="en-US"/>
        </w:rPr>
        <w:t>?</w:t>
      </w:r>
      <w:bookmarkEnd w:id="464"/>
    </w:p>
    <w:p w14:paraId="6AA3DD06" w14:textId="415B4D7E" w:rsidR="000A459C" w:rsidRPr="00EF10FA" w:rsidRDefault="000A459C" w:rsidP="694DD5EA">
      <w:pPr>
        <w:rPr>
          <w:lang w:val="en-US"/>
        </w:rPr>
      </w:pPr>
      <w:r w:rsidRPr="00EF10FA">
        <w:rPr>
          <w:lang w:val="en-US"/>
        </w:rPr>
        <w:t xml:space="preserve">While the energy consumption per prompt is little, the impact on </w:t>
      </w:r>
      <w:r w:rsidR="7606678B" w:rsidRPr="00EF10FA">
        <w:rPr>
          <w:lang w:val="en-US"/>
        </w:rPr>
        <w:t xml:space="preserve">a global </w:t>
      </w:r>
      <w:r w:rsidRPr="00EF10FA">
        <w:rPr>
          <w:lang w:val="en-US"/>
        </w:rPr>
        <w:t xml:space="preserve">scale becomes clear when you multiply this by the millions of </w:t>
      </w:r>
      <w:r w:rsidR="6A83F64B" w:rsidRPr="00EF10FA">
        <w:rPr>
          <w:lang w:val="en-US"/>
        </w:rPr>
        <w:t xml:space="preserve">daily </w:t>
      </w:r>
      <w:r w:rsidRPr="00EF10FA">
        <w:rPr>
          <w:lang w:val="en-US"/>
        </w:rPr>
        <w:t xml:space="preserve">prompts. ChatGPT's annual energy consumption alone was an estimated 226.8 GWh in 2023 </w:t>
      </w:r>
      <w:r w:rsidR="00A14D2D">
        <w:rPr>
          <w:lang w:val="en-US"/>
        </w:rPr>
        <w:t>-</w:t>
      </w:r>
      <w:r w:rsidRPr="00EF10FA">
        <w:rPr>
          <w:lang w:val="en-US"/>
        </w:rPr>
        <w:t xml:space="preserve"> enough to fully charge over 3 million electric cars </w:t>
      </w:r>
      <w:r w:rsidR="7CFD095A" w:rsidRPr="00EF10FA">
        <w:rPr>
          <w:lang w:val="en-US"/>
        </w:rPr>
        <w:t>once</w:t>
      </w:r>
      <w:r w:rsidR="009F684E">
        <w:rPr>
          <w:lang w:val="en-US"/>
        </w:rPr>
        <w:t xml:space="preserve"> </w:t>
      </w:r>
      <w:r w:rsidRPr="00EF10FA">
        <w:rPr>
          <w:lang w:val="en-US"/>
        </w:rPr>
        <w:fldChar w:fldCharType="begin"/>
      </w:r>
      <w:r w:rsidR="009F684E">
        <w:rPr>
          <w:lang w:val="en-US"/>
        </w:rPr>
        <w:instrText xml:space="preserve"> ADDIN ZOTERO_ITEM CSL_CITATION {"citationID":"lrfOsOnz","properties":{"formattedCitation":"(You, 2025)","plainCitation":"(You, 2025)","noteIndex":0},"citationItems":[{"id":16990,"uris":["http://zotero.org/users/1688/items/GAK5D55Z"],"itemData":{"id":16990,"type":"webpage","abstract":"This Gradient Updates issue explores how much energy ChatGPT uses per query, revealing it’s 10x less than common estimates.","container-title":"Epoch AI","language":"en","title":"How much energy does ChatGPT use?","URL":"https://epoch.ai/gradient-updates/how-much-energy-does-chatgpt-use","author":[{"family":"You","given":"Josh"}],"accessed":{"date-parts":[["2025",4,23]]},"issued":{"date-parts":[["2025",2,7]]}}}],"schema":"https://github.com/citation-style-language/schema/raw/master/csl-citation.json"} </w:instrText>
      </w:r>
      <w:r w:rsidRPr="00EF10FA">
        <w:rPr>
          <w:lang w:val="en-US"/>
        </w:rPr>
        <w:fldChar w:fldCharType="separate"/>
      </w:r>
      <w:r w:rsidR="009F684E">
        <w:rPr>
          <w:lang w:val="en-US"/>
        </w:rPr>
        <w:t>(You, 2025)</w:t>
      </w:r>
      <w:r w:rsidRPr="00EF10FA">
        <w:rPr>
          <w:lang w:val="en-US"/>
        </w:rPr>
        <w:fldChar w:fldCharType="end"/>
      </w:r>
    </w:p>
    <w:p w14:paraId="2B632FE8" w14:textId="35175589" w:rsidR="000A459C" w:rsidRPr="00A25D8F" w:rsidRDefault="000A459C">
      <w:pPr>
        <w:rPr>
          <w:lang w:val="en-US"/>
        </w:rPr>
      </w:pPr>
      <w:r w:rsidRPr="00EF10FA">
        <w:rPr>
          <w:lang w:val="en-US"/>
        </w:rPr>
        <w:t>According to a report by the International Energy Agency</w:t>
      </w:r>
      <w:r w:rsidR="009F684E">
        <w:rPr>
          <w:lang w:val="en-US"/>
        </w:rPr>
        <w:t xml:space="preserve"> </w:t>
      </w:r>
      <w:r w:rsidRPr="00EF10FA">
        <w:rPr>
          <w:lang w:val="en-US"/>
        </w:rPr>
        <w:fldChar w:fldCharType="begin"/>
      </w:r>
      <w:r w:rsidR="009F684E">
        <w:rPr>
          <w:lang w:val="en-US"/>
        </w:rPr>
        <w:instrText xml:space="preserve"> ADDIN ZOTERO_ITEM CSL_CITATION {"citationID":"3AJyxIW3","properties":{"formattedCitation":"(Cozzi &amp; Gould, 2024)","plainCitation":"(Cozzi &amp; Gould, 2024)","noteIndex":0},"citationItems":[{"id":17293,"uris":["http://zotero.org/users/1688/items/NWBLJNJF"],"itemData":{"id":17293,"type":"report","abstract":"World Energy Outlook 2024 - Analysis and key findings. A report by the International Energy Agency.","collection-title":"World Energy Outlook","language":"en-GB","publisher":"INTERNATIONAL ENERGY AGENCY","title":"World Energy Outlook 2024 – Analysis","URL":"https://www.iea.org/reports/world-energy-outlook-2024","author":[{"family":"Cozzi","given":"Laura"},{"family":"Gould","given":"Tim"}],"accessed":{"date-parts":[["2025",9,6]]},"issued":{"date-parts":[["2024",10,16]]}}}],"schema":"https://github.com/citation-style-language/schema/raw/master/csl-citation.json"} </w:instrText>
      </w:r>
      <w:r w:rsidRPr="00EF10FA">
        <w:rPr>
          <w:lang w:val="en-US"/>
        </w:rPr>
        <w:fldChar w:fldCharType="separate"/>
      </w:r>
      <w:r w:rsidR="009F684E">
        <w:rPr>
          <w:lang w:val="en-US"/>
        </w:rPr>
        <w:t>(Cozzi &amp; Gould, 2024)</w:t>
      </w:r>
      <w:r w:rsidRPr="00EF10FA">
        <w:rPr>
          <w:lang w:val="en-US"/>
        </w:rPr>
        <w:fldChar w:fldCharType="end"/>
      </w:r>
      <w:r w:rsidRPr="146E9FB2">
        <w:rPr>
          <w:lang w:val="en-US"/>
        </w:rPr>
        <w:t>,</w:t>
      </w:r>
      <w:r w:rsidRPr="00EF10FA">
        <w:rPr>
          <w:lang w:val="en-US"/>
        </w:rPr>
        <w:t xml:space="preserve"> by 2030 the processing of all digital data, primarily for AI, will consume more electricity in the US alone than the production of steel, cement, chemicals</w:t>
      </w:r>
      <w:r w:rsidR="19021366" w:rsidRPr="147BCEC0">
        <w:rPr>
          <w:lang w:val="en-US"/>
        </w:rPr>
        <w:t>,</w:t>
      </w:r>
      <w:r w:rsidRPr="00EF10FA">
        <w:rPr>
          <w:lang w:val="en-US"/>
        </w:rPr>
        <w:t xml:space="preserve"> and all other energy-intensive goods combined. According to the report, this will more than double global electricity demand from data </w:t>
      </w:r>
      <w:proofErr w:type="spellStart"/>
      <w:r w:rsidR="38132692" w:rsidRPr="147BCEC0">
        <w:rPr>
          <w:lang w:val="en-US"/>
        </w:rPr>
        <w:t>centres</w:t>
      </w:r>
      <w:proofErr w:type="spellEnd"/>
      <w:r w:rsidRPr="00EF10FA">
        <w:rPr>
          <w:lang w:val="en-US"/>
        </w:rPr>
        <w:t xml:space="preserve"> by 2030. Possibly</w:t>
      </w:r>
      <w:r w:rsidR="5513FD9E" w:rsidRPr="147BCEC0">
        <w:rPr>
          <w:lang w:val="en-US"/>
        </w:rPr>
        <w:t>,</w:t>
      </w:r>
      <w:r w:rsidRPr="00EF10FA">
        <w:rPr>
          <w:lang w:val="en-US"/>
        </w:rPr>
        <w:t xml:space="preserve"> to an energy consumption that rises to 10 percent of total energy consumption in the United States. AI will be the main driver of that increase, with demand from dedicated AI data </w:t>
      </w:r>
      <w:proofErr w:type="spellStart"/>
      <w:r w:rsidR="635C214F" w:rsidRPr="147BCEC0">
        <w:rPr>
          <w:lang w:val="en-US"/>
        </w:rPr>
        <w:t>centres</w:t>
      </w:r>
      <w:proofErr w:type="spellEnd"/>
      <w:r w:rsidRPr="00EF10FA">
        <w:rPr>
          <w:lang w:val="en-US"/>
        </w:rPr>
        <w:t xml:space="preserve"> alone expected to more than quadruple. One data </w:t>
      </w:r>
      <w:proofErr w:type="spellStart"/>
      <w:r w:rsidR="31402A31" w:rsidRPr="147BCEC0">
        <w:rPr>
          <w:lang w:val="en-US"/>
        </w:rPr>
        <w:t>centre</w:t>
      </w:r>
      <w:proofErr w:type="spellEnd"/>
      <w:r w:rsidRPr="00EF10FA">
        <w:rPr>
          <w:lang w:val="en-US"/>
        </w:rPr>
        <w:t xml:space="preserve"> </w:t>
      </w:r>
      <w:r w:rsidR="47E85DDD" w:rsidRPr="00EF10FA">
        <w:rPr>
          <w:lang w:val="en-US"/>
        </w:rPr>
        <w:t xml:space="preserve">currently </w:t>
      </w:r>
      <w:r w:rsidRPr="00EF10FA">
        <w:rPr>
          <w:lang w:val="en-US"/>
        </w:rPr>
        <w:t xml:space="preserve">consumes as much electricity as 100,000 households, but some data </w:t>
      </w:r>
      <w:proofErr w:type="spellStart"/>
      <w:r w:rsidR="5DD4F89A" w:rsidRPr="147BCEC0">
        <w:rPr>
          <w:lang w:val="en-US"/>
        </w:rPr>
        <w:t>centres</w:t>
      </w:r>
      <w:proofErr w:type="spellEnd"/>
      <w:r w:rsidRPr="00EF10FA">
        <w:rPr>
          <w:lang w:val="en-US"/>
        </w:rPr>
        <w:t xml:space="preserve"> currently under construction will require </w:t>
      </w:r>
      <w:r w:rsidR="6940C6A7" w:rsidRPr="00EF10FA">
        <w:rPr>
          <w:lang w:val="en-US"/>
        </w:rPr>
        <w:t xml:space="preserve">20 </w:t>
      </w:r>
      <w:r w:rsidRPr="00EF10FA">
        <w:rPr>
          <w:lang w:val="en-US"/>
        </w:rPr>
        <w:t xml:space="preserve">times </w:t>
      </w:r>
      <w:r w:rsidR="296AEAC1" w:rsidRPr="00EF10FA">
        <w:rPr>
          <w:lang w:val="en-US"/>
        </w:rPr>
        <w:t xml:space="preserve">as much </w:t>
      </w:r>
      <w:r w:rsidRPr="00EF10FA">
        <w:rPr>
          <w:lang w:val="en-US"/>
        </w:rPr>
        <w:t>electricity.</w:t>
      </w:r>
    </w:p>
    <w:bookmarkEnd w:id="460"/>
    <w:p w14:paraId="7B68EE1B" w14:textId="7296463D" w:rsidR="001F3A51" w:rsidRPr="00EF10FA" w:rsidRDefault="000A459C" w:rsidP="694DD5EA">
      <w:pPr>
        <w:rPr>
          <w:lang w:val="en-US"/>
        </w:rPr>
      </w:pPr>
      <w:r w:rsidRPr="00EF10FA">
        <w:rPr>
          <w:lang w:val="en-US"/>
        </w:rPr>
        <w:t xml:space="preserve">Headlines </w:t>
      </w:r>
      <w:r w:rsidR="009457B2" w:rsidRPr="00EF10FA">
        <w:rPr>
          <w:lang w:val="en-US"/>
        </w:rPr>
        <w:t xml:space="preserve">recently suggested </w:t>
      </w:r>
      <w:r w:rsidRPr="00EF10FA">
        <w:rPr>
          <w:lang w:val="en-US"/>
        </w:rPr>
        <w:t xml:space="preserve">that AI will cause a 165 </w:t>
      </w:r>
      <w:r w:rsidR="794B4765" w:rsidRPr="00EF10FA">
        <w:rPr>
          <w:lang w:val="en-US"/>
        </w:rPr>
        <w:t>percent</w:t>
      </w:r>
      <w:r w:rsidRPr="00EF10FA">
        <w:rPr>
          <w:lang w:val="en-US"/>
        </w:rPr>
        <w:t xml:space="preserve"> increase in data </w:t>
      </w:r>
      <w:proofErr w:type="spellStart"/>
      <w:r w:rsidR="3DF1AAA0" w:rsidRPr="147BCEC0">
        <w:rPr>
          <w:lang w:val="en-US"/>
        </w:rPr>
        <w:t>centre</w:t>
      </w:r>
      <w:proofErr w:type="spellEnd"/>
      <w:r w:rsidRPr="00EF10FA">
        <w:rPr>
          <w:lang w:val="en-US"/>
        </w:rPr>
        <w:t xml:space="preserve"> power consumption by 2030</w:t>
      </w:r>
      <w:r w:rsidR="00B34C5B">
        <w:rPr>
          <w:lang w:val="en-US"/>
        </w:rPr>
        <w:t>.</w:t>
      </w:r>
      <w:r w:rsidR="00E93DE9" w:rsidRPr="00EF10FA">
        <w:rPr>
          <w:lang w:val="en-US"/>
        </w:rPr>
        <w:t xml:space="preserve"> To the increase to 650 TWh, general growth of the Internet and general </w:t>
      </w:r>
      <w:r w:rsidR="00BF1FF9" w:rsidRPr="00EF10FA">
        <w:rPr>
          <w:lang w:val="en-US"/>
        </w:rPr>
        <w:t xml:space="preserve">AI applications </w:t>
      </w:r>
      <w:r w:rsidR="00E93DE9" w:rsidRPr="00EF10FA">
        <w:rPr>
          <w:lang w:val="en-US"/>
        </w:rPr>
        <w:t xml:space="preserve">will contribute about 200 TWh. </w:t>
      </w:r>
      <w:r w:rsidR="23730A54" w:rsidRPr="00EF10FA">
        <w:rPr>
          <w:lang w:val="en-US"/>
        </w:rPr>
        <w:t>Only</w:t>
      </w:r>
      <w:r w:rsidR="0019379B" w:rsidRPr="00EF10FA">
        <w:rPr>
          <w:lang w:val="en-US"/>
        </w:rPr>
        <w:t xml:space="preserve">, </w:t>
      </w:r>
      <w:r w:rsidR="001F3A51" w:rsidRPr="00EF10FA">
        <w:rPr>
          <w:lang w:val="en-US"/>
        </w:rPr>
        <w:t xml:space="preserve">this </w:t>
      </w:r>
      <w:r w:rsidR="003E23E6" w:rsidRPr="00EF10FA">
        <w:rPr>
          <w:lang w:val="en-US"/>
        </w:rPr>
        <w:t xml:space="preserve">increase </w:t>
      </w:r>
      <w:r w:rsidR="27115EB6" w:rsidRPr="00EF10FA">
        <w:rPr>
          <w:lang w:val="en-US"/>
        </w:rPr>
        <w:t xml:space="preserve">already </w:t>
      </w:r>
      <w:r w:rsidR="001F3A51" w:rsidRPr="00EF10FA">
        <w:rPr>
          <w:lang w:val="en-US"/>
        </w:rPr>
        <w:t>seems to be in sight by the end of 2025</w:t>
      </w:r>
      <w:r w:rsidR="009F684E">
        <w:rPr>
          <w:lang w:val="en-US"/>
        </w:rPr>
        <w:t xml:space="preserve"> </w:t>
      </w:r>
      <w:r w:rsidRPr="00EF10FA">
        <w:rPr>
          <w:lang w:val="en-US"/>
        </w:rPr>
        <w:fldChar w:fldCharType="begin"/>
      </w:r>
      <w:r w:rsidR="009F684E">
        <w:rPr>
          <w:lang w:val="en-US"/>
        </w:rPr>
        <w:instrText xml:space="preserve"> ADDIN ZOTERO_ITEM CSL_CITATION {"citationID":"mZv2d6gT","properties":{"formattedCitation":"(Vries-Gao, 2025)","plainCitation":"(Vries-Gao, 2025)","noteIndex":0},"citationItems":[{"id":"q5EzIcSY/vOC2XeTZ","uris":["http://zotero.org/users/1688/items/6JJXH5U6"],"itemData":{"id":17176,"type":"article-journal","container-title":"Joule","DOI":"10.1016/j.joule.2025.101961","ISSN":"2542-4785, 2542-4351","issue":"0","journalAbbreviation":"Joule","language":"English","note":"publisher: Elsevier","source":"www.cell.com","title":"Artificial intelligence: Supply chain constraints and energy implications","title-short":"Artificial intelligence","URL":"https://www.cell.com/joule/abstract/S2542-4351(25)00142-4","volume":"0","author":[{"family":"Vries-Gao","given":"Alex","dropping-particle":"de"}],"accessed":{"date-parts":[["2025",5,31]]},"issued":{"date-parts":[["2025",5,22]]}}}],"schema":"https://github.com/citation-style-language/schema/raw/master/csl-citation.json"} </w:instrText>
      </w:r>
      <w:r w:rsidRPr="00EF10FA">
        <w:rPr>
          <w:lang w:val="en-US"/>
        </w:rPr>
        <w:fldChar w:fldCharType="separate"/>
      </w:r>
      <w:r w:rsidR="009F684E">
        <w:rPr>
          <w:lang w:val="en-US"/>
        </w:rPr>
        <w:t>(Vries-Gao, 2025)</w:t>
      </w:r>
      <w:r w:rsidRPr="00EF10FA">
        <w:rPr>
          <w:lang w:val="en-US"/>
        </w:rPr>
        <w:fldChar w:fldCharType="end"/>
      </w:r>
    </w:p>
    <w:p w14:paraId="40BBEACF" w14:textId="270B1460" w:rsidR="00CF382F" w:rsidRPr="00EF10FA" w:rsidRDefault="7C6D63E1" w:rsidP="694DD5EA">
      <w:pPr>
        <w:rPr>
          <w:lang w:val="en-US"/>
        </w:rPr>
      </w:pPr>
      <w:r w:rsidRPr="00EF10FA">
        <w:rPr>
          <w:lang w:val="en-US"/>
        </w:rPr>
        <w:t>However, it is important to keep in mind here that general AI use is much broader than just generative AI applications</w:t>
      </w:r>
      <w:r w:rsidR="0845D1EA" w:rsidRPr="147BCEC0">
        <w:rPr>
          <w:lang w:val="en-US"/>
        </w:rPr>
        <w:t>,</w:t>
      </w:r>
      <w:r w:rsidRPr="00EF10FA">
        <w:rPr>
          <w:lang w:val="en-US"/>
        </w:rPr>
        <w:t xml:space="preserve"> according to </w:t>
      </w:r>
      <w:r w:rsidR="009513F3" w:rsidRPr="00EF10FA">
        <w:rPr>
          <w:lang w:val="en-US"/>
        </w:rPr>
        <w:t>Masley</w:t>
      </w:r>
      <w:r w:rsidR="009F684E">
        <w:rPr>
          <w:lang w:val="en-US"/>
        </w:rPr>
        <w:t xml:space="preserve"> </w:t>
      </w:r>
      <w:r w:rsidRPr="00EF10FA">
        <w:rPr>
          <w:lang w:val="en-US"/>
        </w:rPr>
        <w:fldChar w:fldCharType="begin"/>
      </w:r>
      <w:r w:rsidR="009F684E">
        <w:rPr>
          <w:lang w:val="en-US"/>
        </w:rPr>
        <w:instrText xml:space="preserve"> ADDIN ZOTERO_ITEM CSL_CITATION {"citationID":"7SIU87CX","properties":{"formattedCitation":"(2025a)","plainCitation":"(2025a)","noteIndex":0},"citationItems":[{"id":17030,"uris":["http://zotero.org/users/1688/items/JEAAVH5P"],"itemData":{"id":17030,"type":"post-weblog","abstract":"And a plea to think seriously about climate change without getting distracted","container-title":"The Weird Turn Pro","genre":"Substack newsletter","title":"Using ChatGPT is not bad for the environment","URL":"https://andymasley.substack.com/p/individual-ai-use-is-not-bad-for","author":[{"family":"Masley","given":"Andy"}],"accessed":{"date-parts":[["2025",5,3]]},"issued":{"date-parts":[["2025",1,13]]}},"suppress-author":true}],"schema":"https://github.com/citation-style-language/schema/raw/master/csl-citation.json"} </w:instrText>
      </w:r>
      <w:r w:rsidRPr="00EF10FA">
        <w:rPr>
          <w:lang w:val="en-US"/>
        </w:rPr>
        <w:fldChar w:fldCharType="separate"/>
      </w:r>
      <w:r w:rsidR="009F684E">
        <w:rPr>
          <w:lang w:val="en-US"/>
        </w:rPr>
        <w:t>(2025a)</w:t>
      </w:r>
      <w:r w:rsidRPr="00EF10FA">
        <w:rPr>
          <w:lang w:val="en-US"/>
        </w:rPr>
        <w:fldChar w:fldCharType="end"/>
      </w:r>
      <w:r w:rsidR="00CF382F" w:rsidRPr="00EF10FA">
        <w:rPr>
          <w:lang w:val="en-US"/>
        </w:rPr>
        <w:t>. Think of general Internet and AI use as:</w:t>
      </w:r>
    </w:p>
    <w:p w14:paraId="042BCC23" w14:textId="6DF55D5A" w:rsidR="00CF382F" w:rsidRPr="00A25D8F" w:rsidRDefault="3E4C23F3" w:rsidP="00CF382F">
      <w:pPr>
        <w:pStyle w:val="ListParagraph"/>
        <w:numPr>
          <w:ilvl w:val="0"/>
          <w:numId w:val="108"/>
        </w:numPr>
        <w:rPr>
          <w:lang w:val="en-US"/>
        </w:rPr>
      </w:pPr>
      <w:r w:rsidRPr="147BCEC0">
        <w:rPr>
          <w:lang w:val="en-US"/>
        </w:rPr>
        <w:t>D</w:t>
      </w:r>
      <w:r w:rsidR="00CF382F" w:rsidRPr="147BCEC0">
        <w:rPr>
          <w:lang w:val="en-US"/>
        </w:rPr>
        <w:t>riving</w:t>
      </w:r>
      <w:r w:rsidR="00CF382F" w:rsidRPr="00EF10FA">
        <w:rPr>
          <w:lang w:val="en-US"/>
        </w:rPr>
        <w:t xml:space="preserve"> recommendation systems for personalization of streaming platforms, e-commerce sites, social media feeds, and online ads, for example. </w:t>
      </w:r>
    </w:p>
    <w:p w14:paraId="1F431264" w14:textId="1883F349" w:rsidR="00CF382F" w:rsidRPr="00A25D8F" w:rsidRDefault="1667E66E" w:rsidP="00CF382F">
      <w:pPr>
        <w:pStyle w:val="ListParagraph"/>
        <w:numPr>
          <w:ilvl w:val="0"/>
          <w:numId w:val="108"/>
        </w:numPr>
        <w:rPr>
          <w:lang w:val="en-US"/>
        </w:rPr>
      </w:pPr>
      <w:r w:rsidRPr="147BCEC0">
        <w:rPr>
          <w:lang w:val="en-US"/>
        </w:rPr>
        <w:t>O</w:t>
      </w:r>
      <w:r w:rsidR="00CF382F" w:rsidRPr="147BCEC0">
        <w:rPr>
          <w:lang w:val="en-US"/>
        </w:rPr>
        <w:t>perations</w:t>
      </w:r>
      <w:r w:rsidR="00CF382F" w:rsidRPr="00EF10FA">
        <w:rPr>
          <w:lang w:val="en-US"/>
        </w:rPr>
        <w:t xml:space="preserve"> such as data analysis, prediction and decision-making processes, search, and ad personalization. </w:t>
      </w:r>
    </w:p>
    <w:p w14:paraId="6B25383A" w14:textId="1A061E5C" w:rsidR="00CF382F" w:rsidRPr="00A25D8F" w:rsidRDefault="6F4865B7" w:rsidP="00CF382F">
      <w:pPr>
        <w:pStyle w:val="ListParagraph"/>
        <w:numPr>
          <w:ilvl w:val="0"/>
          <w:numId w:val="108"/>
        </w:numPr>
        <w:rPr>
          <w:lang w:val="en-US"/>
        </w:rPr>
      </w:pPr>
      <w:r w:rsidRPr="147BCEC0">
        <w:rPr>
          <w:lang w:val="en-US"/>
        </w:rPr>
        <w:t>C</w:t>
      </w:r>
      <w:r w:rsidR="00CF382F" w:rsidRPr="147BCEC0">
        <w:rPr>
          <w:lang w:val="en-US"/>
        </w:rPr>
        <w:t>omputer</w:t>
      </w:r>
      <w:r w:rsidR="00CF382F" w:rsidRPr="00EF10FA">
        <w:rPr>
          <w:lang w:val="en-US"/>
        </w:rPr>
        <w:t xml:space="preserve"> vision such as object detection, face recognition, video and medical image analysis, and content moderation for automatically flagging inappropriate images. </w:t>
      </w:r>
    </w:p>
    <w:p w14:paraId="2DA16808" w14:textId="6291940A" w:rsidR="00CF382F" w:rsidRPr="00A25D8F" w:rsidRDefault="1A13C790" w:rsidP="50BBBB9E">
      <w:pPr>
        <w:pStyle w:val="ListParagraph"/>
        <w:numPr>
          <w:ilvl w:val="0"/>
          <w:numId w:val="108"/>
        </w:numPr>
        <w:rPr>
          <w:lang w:val="en-US"/>
        </w:rPr>
      </w:pPr>
      <w:r w:rsidRPr="147BCEC0">
        <w:rPr>
          <w:lang w:val="en-US"/>
        </w:rPr>
        <w:t>S</w:t>
      </w:r>
      <w:r w:rsidR="00CF382F" w:rsidRPr="147BCEC0">
        <w:rPr>
          <w:lang w:val="en-US"/>
        </w:rPr>
        <w:t>ound</w:t>
      </w:r>
      <w:r w:rsidR="00CF382F" w:rsidRPr="00EF10FA">
        <w:rPr>
          <w:lang w:val="en-US"/>
        </w:rPr>
        <w:t xml:space="preserve"> and audio</w:t>
      </w:r>
      <w:r w:rsidR="08E2DB84" w:rsidRPr="147BCEC0">
        <w:rPr>
          <w:lang w:val="en-US"/>
        </w:rPr>
        <w:t xml:space="preserve">, </w:t>
      </w:r>
      <w:r w:rsidR="00CF382F" w:rsidRPr="00EF10FA">
        <w:rPr>
          <w:lang w:val="en-US"/>
        </w:rPr>
        <w:t>think</w:t>
      </w:r>
      <w:r w:rsidR="05CFA0D8" w:rsidRPr="147BCEC0">
        <w:rPr>
          <w:lang w:val="en-US"/>
        </w:rPr>
        <w:t xml:space="preserve"> of</w:t>
      </w:r>
      <w:r w:rsidR="00CF382F" w:rsidRPr="00EF10FA">
        <w:rPr>
          <w:lang w:val="en-US"/>
        </w:rPr>
        <w:t xml:space="preserve"> voice assistants and voice recognition systems, such as Amazon's Alexa, Google Assistant, Apple's Siri</w:t>
      </w:r>
      <w:r w:rsidR="00CF382F" w:rsidRPr="147BCEC0">
        <w:rPr>
          <w:lang w:val="en-US"/>
        </w:rPr>
        <w:t>.</w:t>
      </w:r>
    </w:p>
    <w:p w14:paraId="1731B35F" w14:textId="217669DD" w:rsidR="000A459C" w:rsidRPr="00EF10FA" w:rsidRDefault="42820EA4" w:rsidP="694DD5EA">
      <w:pPr>
        <w:rPr>
          <w:lang w:val="en-US"/>
        </w:rPr>
      </w:pPr>
      <w:r w:rsidRPr="00EF10FA">
        <w:rPr>
          <w:lang w:val="en-US"/>
        </w:rPr>
        <w:t xml:space="preserve">Chatbots like ChatGPT represent only 3 percent of </w:t>
      </w:r>
      <w:r w:rsidR="693C6E6C" w:rsidRPr="00EF10FA">
        <w:rPr>
          <w:lang w:val="en-US"/>
        </w:rPr>
        <w:t xml:space="preserve">total </w:t>
      </w:r>
      <w:r w:rsidRPr="00EF10FA">
        <w:rPr>
          <w:lang w:val="en-US"/>
        </w:rPr>
        <w:t xml:space="preserve">AI usage (or 0.6 percent of total </w:t>
      </w:r>
      <w:r w:rsidR="552B9939" w:rsidRPr="00EF10FA">
        <w:rPr>
          <w:lang w:val="en-US"/>
        </w:rPr>
        <w:t>data</w:t>
      </w:r>
      <w:r w:rsidRPr="00EF10FA">
        <w:rPr>
          <w:lang w:val="en-US"/>
        </w:rPr>
        <w:t xml:space="preserve"> </w:t>
      </w:r>
      <w:proofErr w:type="spellStart"/>
      <w:r w:rsidR="24BB58E0" w:rsidRPr="147BCEC0">
        <w:rPr>
          <w:lang w:val="en-US"/>
        </w:rPr>
        <w:t>centre</w:t>
      </w:r>
      <w:proofErr w:type="spellEnd"/>
      <w:r w:rsidRPr="00EF10FA">
        <w:rPr>
          <w:lang w:val="en-US"/>
        </w:rPr>
        <w:t xml:space="preserve"> </w:t>
      </w:r>
      <w:r w:rsidR="09D3870A" w:rsidRPr="00EF10FA">
        <w:rPr>
          <w:lang w:val="en-US"/>
        </w:rPr>
        <w:t>energy consumption</w:t>
      </w:r>
      <w:r w:rsidRPr="00EF10FA">
        <w:rPr>
          <w:lang w:val="en-US"/>
        </w:rPr>
        <w:t xml:space="preserve">). </w:t>
      </w:r>
      <w:r w:rsidR="0EF9E1DC" w:rsidRPr="00EF10FA">
        <w:rPr>
          <w:lang w:val="en-US"/>
        </w:rPr>
        <w:t>Which</w:t>
      </w:r>
      <w:r w:rsidR="308C7676" w:rsidRPr="00EF10FA">
        <w:rPr>
          <w:lang w:val="en-US"/>
        </w:rPr>
        <w:t xml:space="preserve"> is a limited share of the energy landscape, but it is growing, </w:t>
      </w:r>
      <w:r w:rsidRPr="00EF10FA">
        <w:rPr>
          <w:lang w:val="en-US"/>
        </w:rPr>
        <w:t>see also</w:t>
      </w:r>
      <w:r w:rsidR="00C13D6A">
        <w:rPr>
          <w:lang w:val="en-US"/>
        </w:rPr>
        <w:t xml:space="preserve"> </w:t>
      </w:r>
      <w:r w:rsidR="00300904">
        <w:rPr>
          <w:lang w:val="en-US"/>
        </w:rPr>
        <w:fldChar w:fldCharType="begin"/>
      </w:r>
      <w:r w:rsidR="00300904">
        <w:rPr>
          <w:lang w:val="en-US"/>
        </w:rPr>
        <w:instrText xml:space="preserve"> REF _Ref208585421 \h </w:instrText>
      </w:r>
      <w:r w:rsidR="00300904">
        <w:rPr>
          <w:lang w:val="en-US"/>
        </w:rPr>
      </w:r>
      <w:r w:rsidR="00300904">
        <w:rPr>
          <w:lang w:val="en-US"/>
        </w:rPr>
        <w:fldChar w:fldCharType="separate"/>
      </w:r>
      <w:r w:rsidR="00300904" w:rsidRPr="00EF10FA">
        <w:rPr>
          <w:lang w:val="en-US"/>
        </w:rPr>
        <w:t xml:space="preserve">Figure </w:t>
      </w:r>
      <w:r w:rsidR="00300904">
        <w:rPr>
          <w:noProof/>
          <w:lang w:val="en-US"/>
        </w:rPr>
        <w:t>6</w:t>
      </w:r>
      <w:r w:rsidR="00300904">
        <w:rPr>
          <w:lang w:val="en-US"/>
        </w:rPr>
        <w:t>.</w:t>
      </w:r>
      <w:r w:rsidR="00300904">
        <w:rPr>
          <w:noProof/>
          <w:lang w:val="en-US"/>
        </w:rPr>
        <w:t>3</w:t>
      </w:r>
      <w:r w:rsidR="00300904">
        <w:rPr>
          <w:lang w:val="en-US"/>
        </w:rPr>
        <w:fldChar w:fldCharType="end"/>
      </w:r>
      <w:r w:rsidRPr="00EF10FA">
        <w:rPr>
          <w:lang w:val="en-US"/>
        </w:rPr>
        <w:fldChar w:fldCharType="begin"/>
      </w:r>
      <w:r w:rsidR="00234399">
        <w:rPr>
          <w:lang w:val="en-US"/>
        </w:rPr>
        <w:instrText xml:space="preserve"> ADDIN ZOTERO_ITEM CSL_CITATION {"citationID":"pjiZLVMQ","properties":{"formattedCitation":"(Masley, 2025a)","plainCitation":"(Masley, 2025a)","dontUpdate":true,"noteIndex":0},"citationItems":[{"id":17030,"uris":["http://zotero.org/users/1688/items/JEAAVH5P"],"itemData":{"id":17030,"type":"post-weblog","abstract":"And a plea to think seriously about climate change without getting distracted","container-title":"The Weird Turn Pro","genre":"Substack newsletter","title":"Using ChatGPT is not bad for the environment","URL":"https://andymasley.substack.com/p/individual-ai-use-is-not-bad-for","author":[{"family":"Masley","given":"Andy"}],"accessed":{"date-parts":[["2025",5,3]]},"issued":{"date-parts":[["2025",1,13]]}}}],"schema":"https://github.com/citation-style-language/schema/raw/master/csl-citation.json"} </w:instrText>
      </w:r>
      <w:r w:rsidRPr="00EF10FA">
        <w:rPr>
          <w:lang w:val="en-US"/>
        </w:rPr>
        <w:fldChar w:fldCharType="separate"/>
      </w:r>
      <w:r w:rsidRPr="00EF10FA">
        <w:rPr>
          <w:lang w:val="en-US"/>
        </w:rPr>
        <w:t xml:space="preserve"> (Masley, 2025a</w:t>
      </w:r>
      <w:r w:rsidR="008E3706">
        <w:rPr>
          <w:lang w:val="en-US"/>
        </w:rPr>
        <w:t>).</w:t>
      </w:r>
      <w:r w:rsidRPr="00EF10FA">
        <w:rPr>
          <w:lang w:val="en-US"/>
        </w:rPr>
        <w:t xml:space="preserve"> </w:t>
      </w:r>
      <w:r w:rsidRPr="00EF10FA">
        <w:rPr>
          <w:lang w:val="en-US"/>
        </w:rPr>
        <w:fldChar w:fldCharType="end"/>
      </w:r>
    </w:p>
    <w:p w14:paraId="70044F49" w14:textId="36422B27" w:rsidR="000A459C" w:rsidRPr="00A25D8F" w:rsidRDefault="000A459C" w:rsidP="4263A8AF">
      <w:pPr>
        <w:rPr>
          <w:lang w:val="en-US"/>
        </w:rPr>
      </w:pPr>
      <w:r w:rsidRPr="00EF10FA">
        <w:rPr>
          <w:noProof/>
          <w:lang w:val="en-US"/>
        </w:rPr>
        <w:lastRenderedPageBreak/>
        <w:drawing>
          <wp:inline distT="0" distB="0" distL="0" distR="0" wp14:anchorId="7765FD1A" wp14:editId="2B09D9C7">
            <wp:extent cx="4309607" cy="1271969"/>
            <wp:effectExtent l="0" t="0" r="0" b="0"/>
            <wp:docPr id="1960123813" name="Picture 1" descr="A blu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09607" cy="1271969"/>
                    </a:xfrm>
                    <a:prstGeom prst="rect">
                      <a:avLst/>
                    </a:prstGeom>
                  </pic:spPr>
                </pic:pic>
              </a:graphicData>
            </a:graphic>
          </wp:inline>
        </w:drawing>
      </w:r>
    </w:p>
    <w:p w14:paraId="70629F13" w14:textId="56158DA2" w:rsidR="000A459C" w:rsidRPr="00EF10FA" w:rsidRDefault="009D546F" w:rsidP="009D546F">
      <w:pPr>
        <w:pStyle w:val="Caption"/>
        <w:rPr>
          <w:lang w:val="en-US"/>
        </w:rPr>
      </w:pPr>
      <w:bookmarkStart w:id="465" w:name="_Ref208585421"/>
      <w:bookmarkStart w:id="466" w:name="_Toc208673953"/>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6</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3</w:t>
      </w:r>
      <w:r w:rsidR="001D5D1F">
        <w:rPr>
          <w:lang w:val="en-US"/>
        </w:rPr>
        <w:fldChar w:fldCharType="end"/>
      </w:r>
      <w:bookmarkEnd w:id="465"/>
      <w:r w:rsidRPr="00EF10FA">
        <w:rPr>
          <w:lang w:val="en-US"/>
        </w:rPr>
        <w:t xml:space="preserve"> </w:t>
      </w:r>
      <w:r w:rsidR="000A459C" w:rsidRPr="00EF10FA">
        <w:rPr>
          <w:lang w:val="en-US"/>
        </w:rPr>
        <w:t xml:space="preserve">Comparison of the amount of energy Chatbots consume </w:t>
      </w:r>
      <w:r w:rsidR="537AEF76" w:rsidRPr="00EF10FA">
        <w:rPr>
          <w:lang w:val="en-US"/>
        </w:rPr>
        <w:t xml:space="preserve">compared to </w:t>
      </w:r>
      <w:r w:rsidR="000A459C" w:rsidRPr="00EF10FA">
        <w:rPr>
          <w:lang w:val="en-US"/>
        </w:rPr>
        <w:t>all other AI services</w:t>
      </w:r>
      <w:r w:rsidR="00496AF0">
        <w:rPr>
          <w:lang w:val="en-US"/>
        </w:rPr>
        <w:t xml:space="preserve"> </w:t>
      </w:r>
      <w:r w:rsidR="000A459C" w:rsidRPr="00EF10FA">
        <w:rPr>
          <w:lang w:val="en-US"/>
        </w:rPr>
        <w:fldChar w:fldCharType="begin"/>
      </w:r>
      <w:r w:rsidR="009F684E">
        <w:rPr>
          <w:lang w:val="en-US"/>
        </w:rPr>
        <w:instrText xml:space="preserve"> ADDIN ZOTERO_ITEM CSL_CITATION {"citationID":"GPUUXIgy","properties":{"formattedCitation":"(source graph: Masley, 2025a)","plainCitation":"(source graph: Masley, 2025a)","noteIndex":0},"citationItems":[{"id":17030,"uris":["http://zotero.org/users/1688/items/JEAAVH5P"],"itemData":{"id":17030,"type":"post-weblog","abstract":"And a plea to think seriously about climate change without getting distracted","container-title":"The Weird Turn Pro","genre":"Substack newsletter","title":"Using ChatGPT is not bad for the environment","URL":"https://andymasley.substack.com/p/individual-ai-use-is-not-bad-for","author":[{"family":"Masley","given":"Andy"}],"accessed":{"date-parts":[["2025",5,3]]},"issued":{"date-parts":[["2025",1,13]]}},"prefix":"source graph:"}],"schema":"https://github.com/citation-style-language/schema/raw/master/csl-citation.json"} </w:instrText>
      </w:r>
      <w:r w:rsidR="000A459C" w:rsidRPr="00EF10FA">
        <w:rPr>
          <w:lang w:val="en-US"/>
        </w:rPr>
        <w:fldChar w:fldCharType="separate"/>
      </w:r>
      <w:bookmarkEnd w:id="466"/>
      <w:r w:rsidR="009F684E">
        <w:rPr>
          <w:lang w:val="en-US"/>
        </w:rPr>
        <w:t>(source graph: Masley, 2025a)</w:t>
      </w:r>
      <w:r w:rsidR="000A459C" w:rsidRPr="00EF10FA">
        <w:rPr>
          <w:lang w:val="en-US"/>
        </w:rPr>
        <w:fldChar w:fldCharType="end"/>
      </w:r>
    </w:p>
    <w:p w14:paraId="127D89FA" w14:textId="163FC762" w:rsidR="000A459C" w:rsidRPr="00A25D8F" w:rsidRDefault="343FD69F">
      <w:pPr>
        <w:rPr>
          <w:lang w:val="en-US"/>
        </w:rPr>
      </w:pPr>
      <w:r w:rsidRPr="00EF10FA">
        <w:rPr>
          <w:lang w:val="en-US"/>
        </w:rPr>
        <w:t xml:space="preserve">By comparison, YouTube currently uses about 1 </w:t>
      </w:r>
      <w:r w:rsidR="5AB147A8" w:rsidRPr="00EF10FA">
        <w:rPr>
          <w:lang w:val="en-US"/>
        </w:rPr>
        <w:t xml:space="preserve">percent </w:t>
      </w:r>
      <w:r w:rsidRPr="00EF10FA">
        <w:rPr>
          <w:lang w:val="en-US"/>
        </w:rPr>
        <w:t xml:space="preserve">of global </w:t>
      </w:r>
      <w:r w:rsidR="006635BF" w:rsidRPr="00EF10FA">
        <w:rPr>
          <w:lang w:val="en-US"/>
        </w:rPr>
        <w:t xml:space="preserve">energy </w:t>
      </w:r>
      <w:r w:rsidR="00A14D2D">
        <w:rPr>
          <w:lang w:val="en-US"/>
        </w:rPr>
        <w:t>-</w:t>
      </w:r>
      <w:r w:rsidR="006635BF" w:rsidRPr="00EF10FA">
        <w:rPr>
          <w:lang w:val="en-US"/>
        </w:rPr>
        <w:t xml:space="preserve"> </w:t>
      </w:r>
      <w:r w:rsidRPr="00EF10FA">
        <w:rPr>
          <w:lang w:val="en-US"/>
        </w:rPr>
        <w:t xml:space="preserve">about </w:t>
      </w:r>
      <w:r w:rsidR="0CE2E45F" w:rsidRPr="00EF10FA">
        <w:rPr>
          <w:lang w:val="en-US"/>
        </w:rPr>
        <w:t xml:space="preserve">ten times more </w:t>
      </w:r>
      <w:r w:rsidRPr="00EF10FA">
        <w:rPr>
          <w:lang w:val="en-US"/>
        </w:rPr>
        <w:t>than the projected use of chatbots in 2030</w:t>
      </w:r>
      <w:r w:rsidR="52324578" w:rsidRPr="00EF10FA">
        <w:rPr>
          <w:lang w:val="en-US"/>
        </w:rPr>
        <w:t xml:space="preserve">. </w:t>
      </w:r>
      <w:r w:rsidR="56245FA8" w:rsidRPr="147BCEC0">
        <w:rPr>
          <w:lang w:val="en-US"/>
        </w:rPr>
        <w:t>That’s why c</w:t>
      </w:r>
      <w:r w:rsidR="52324578" w:rsidRPr="147BCEC0">
        <w:rPr>
          <w:lang w:val="en-US"/>
        </w:rPr>
        <w:t>oncerns</w:t>
      </w:r>
      <w:r w:rsidR="52324578" w:rsidRPr="00EF10FA">
        <w:rPr>
          <w:lang w:val="en-US"/>
        </w:rPr>
        <w:t xml:space="preserve"> </w:t>
      </w:r>
      <w:r w:rsidRPr="00EF10FA">
        <w:rPr>
          <w:lang w:val="en-US"/>
        </w:rPr>
        <w:t xml:space="preserve">about the energy impact of ChatGPT </w:t>
      </w:r>
      <w:r w:rsidR="6D3B8986" w:rsidRPr="00EF10FA">
        <w:rPr>
          <w:lang w:val="en-US"/>
        </w:rPr>
        <w:t xml:space="preserve">are probably </w:t>
      </w:r>
      <w:r w:rsidR="3EEE71B2" w:rsidRPr="00EF10FA">
        <w:rPr>
          <w:lang w:val="en-US"/>
        </w:rPr>
        <w:t xml:space="preserve">best </w:t>
      </w:r>
      <w:r w:rsidR="0D26DE3C" w:rsidRPr="00EF10FA">
        <w:rPr>
          <w:lang w:val="en-US"/>
        </w:rPr>
        <w:t>weighed</w:t>
      </w:r>
      <w:r w:rsidRPr="00EF10FA">
        <w:rPr>
          <w:lang w:val="en-US"/>
        </w:rPr>
        <w:t xml:space="preserve"> proportionately against other digital services.</w:t>
      </w:r>
    </w:p>
    <w:p w14:paraId="2896F7CB" w14:textId="77777777" w:rsidR="009F120D" w:rsidRPr="00A25D8F" w:rsidRDefault="1DC74435" w:rsidP="009F120D">
      <w:pPr>
        <w:rPr>
          <w:lang w:val="en-US"/>
        </w:rPr>
      </w:pPr>
      <w:r w:rsidRPr="00EF10FA">
        <w:rPr>
          <w:noProof/>
          <w:lang w:val="en-US"/>
        </w:rPr>
        <w:drawing>
          <wp:inline distT="0" distB="0" distL="0" distR="0" wp14:anchorId="3318A452" wp14:editId="77E8284A">
            <wp:extent cx="5731510" cy="3987800"/>
            <wp:effectExtent l="0" t="0" r="0" b="0"/>
            <wp:docPr id="1793879314"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987800"/>
                    </a:xfrm>
                    <a:prstGeom prst="rect">
                      <a:avLst/>
                    </a:prstGeom>
                  </pic:spPr>
                </pic:pic>
              </a:graphicData>
            </a:graphic>
          </wp:inline>
        </w:drawing>
      </w:r>
    </w:p>
    <w:p w14:paraId="42ACF08B" w14:textId="6816C5F6" w:rsidR="009F120D" w:rsidRPr="00EF10FA" w:rsidRDefault="0056040F" w:rsidP="0056040F">
      <w:pPr>
        <w:pStyle w:val="Caption"/>
        <w:rPr>
          <w:lang w:val="en-US"/>
        </w:rPr>
      </w:pPr>
      <w:bookmarkStart w:id="467" w:name="_Toc208673954"/>
      <w:proofErr w:type="spellStart"/>
      <w:r>
        <w:t>Figure</w:t>
      </w:r>
      <w:proofErr w:type="spellEnd"/>
      <w:r>
        <w:t xml:space="preserve"> </w:t>
      </w:r>
      <w:fldSimple w:instr=" STYLEREF 1 \s ">
        <w:r w:rsidR="001D5D1F">
          <w:rPr>
            <w:noProof/>
          </w:rPr>
          <w:t>6</w:t>
        </w:r>
      </w:fldSimple>
      <w:r w:rsidR="001D5D1F">
        <w:t>.</w:t>
      </w:r>
      <w:fldSimple w:instr=" SEQ Figure \* ARABIC \s 1 ">
        <w:r w:rsidR="001D5D1F">
          <w:rPr>
            <w:noProof/>
          </w:rPr>
          <w:t>4</w:t>
        </w:r>
      </w:fldSimple>
      <w:r>
        <w:rPr>
          <w:lang w:val="en-US"/>
        </w:rPr>
        <w:t xml:space="preserve"> </w:t>
      </w:r>
      <w:r w:rsidR="1DC74435" w:rsidRPr="00EF10FA">
        <w:rPr>
          <w:lang w:val="en-US"/>
        </w:rPr>
        <w:t>Comparison of energy use compared to other forms of everyday energy use</w:t>
      </w:r>
      <w:r w:rsidR="003503A4">
        <w:rPr>
          <w:lang w:val="en-US"/>
        </w:rPr>
        <w:t xml:space="preserve"> </w:t>
      </w:r>
      <w:r w:rsidR="1DC74435" w:rsidRPr="00EF10FA">
        <w:rPr>
          <w:lang w:val="en-US"/>
        </w:rPr>
        <w:fldChar w:fldCharType="begin"/>
      </w:r>
      <w:r w:rsidR="00496AF0">
        <w:rPr>
          <w:lang w:val="en-US"/>
        </w:rPr>
        <w:instrText xml:space="preserve"> ADDIN ZOTERO_ITEM CSL_CITATION {"citationID":"TkyvKA0w","properties":{"formattedCitation":"(source graph: You, 2025)","plainCitation":"(source graph: You, 2025)","noteIndex":0},"citationItems":[{"id":16990,"uris":["http://zotero.org/users/1688/items/GAK5D55Z"],"itemData":{"id":16990,"type":"webpage","abstract":"This Gradient Updates issue explores how much energy ChatGPT uses per query, revealing it’s 10x less than common estimates.","container-title":"Epoch AI","language":"en","title":"How much energy does ChatGPT use?","URL":"https://epoch.ai/gradient-updates/how-much-energy-does-chatgpt-use","author":[{"family":"You","given":"Josh"}],"accessed":{"date-parts":[["2025",4,23]]},"issued":{"date-parts":[["2025",2,7]]}},"prefix":"source graph:"}],"schema":"https://github.com/citation-style-language/schema/raw/master/csl-citation.json"} </w:instrText>
      </w:r>
      <w:r w:rsidR="1DC74435" w:rsidRPr="00EF10FA">
        <w:rPr>
          <w:lang w:val="en-US"/>
        </w:rPr>
        <w:fldChar w:fldCharType="separate"/>
      </w:r>
      <w:bookmarkEnd w:id="467"/>
      <w:r w:rsidR="00496AF0">
        <w:rPr>
          <w:lang w:val="en-US"/>
        </w:rPr>
        <w:t>(source graph: You, 2025)</w:t>
      </w:r>
      <w:r w:rsidR="1DC74435" w:rsidRPr="00EF10FA">
        <w:rPr>
          <w:lang w:val="en-US"/>
        </w:rPr>
        <w:fldChar w:fldCharType="end"/>
      </w:r>
    </w:p>
    <w:p w14:paraId="6C28E458" w14:textId="5EE4BAAB" w:rsidR="00387373" w:rsidRPr="00A25D8F" w:rsidRDefault="26583071" w:rsidP="00435754">
      <w:pPr>
        <w:pStyle w:val="Heading2"/>
        <w:rPr>
          <w:lang w:val="en-US"/>
        </w:rPr>
      </w:pPr>
      <w:bookmarkStart w:id="468" w:name="_Toc208677717"/>
      <w:r w:rsidRPr="00EF10FA">
        <w:rPr>
          <w:lang w:val="en-US"/>
        </w:rPr>
        <w:t>CO</w:t>
      </w:r>
      <w:r w:rsidRPr="00EF10FA">
        <w:rPr>
          <w:vertAlign w:val="subscript"/>
          <w:lang w:val="en-US"/>
        </w:rPr>
        <w:t>2</w:t>
      </w:r>
      <w:r w:rsidR="6EE3FE85" w:rsidRPr="00EF10FA">
        <w:rPr>
          <w:lang w:val="en-US"/>
        </w:rPr>
        <w:t xml:space="preserve">: </w:t>
      </w:r>
      <w:r w:rsidR="4B5827BB" w:rsidRPr="00EF10FA">
        <w:rPr>
          <w:lang w:val="en-US"/>
        </w:rPr>
        <w:t>How AI contributes to global warming</w:t>
      </w:r>
      <w:bookmarkEnd w:id="468"/>
    </w:p>
    <w:p w14:paraId="77CCF063" w14:textId="420E10A1" w:rsidR="00387373" w:rsidRPr="00A25D8F" w:rsidRDefault="26583071" w:rsidP="00387373">
      <w:pPr>
        <w:rPr>
          <w:lang w:val="en-US"/>
        </w:rPr>
      </w:pPr>
      <w:r w:rsidRPr="00EF10FA">
        <w:rPr>
          <w:lang w:val="en-US"/>
        </w:rPr>
        <w:t xml:space="preserve">In </w:t>
      </w:r>
      <w:r w:rsidR="2BEE5AC2" w:rsidRPr="00EF10FA">
        <w:rPr>
          <w:lang w:val="en-US"/>
        </w:rPr>
        <w:t xml:space="preserve">the future, </w:t>
      </w:r>
      <w:r w:rsidRPr="00EF10FA">
        <w:rPr>
          <w:lang w:val="en-US"/>
        </w:rPr>
        <w:t xml:space="preserve">the energy needed for data </w:t>
      </w:r>
      <w:proofErr w:type="spellStart"/>
      <w:r w:rsidR="253194CE" w:rsidRPr="147BCEC0">
        <w:rPr>
          <w:lang w:val="en-US"/>
        </w:rPr>
        <w:t>centres</w:t>
      </w:r>
      <w:proofErr w:type="spellEnd"/>
      <w:r w:rsidRPr="00EF10FA">
        <w:rPr>
          <w:lang w:val="en-US"/>
        </w:rPr>
        <w:t xml:space="preserve"> could come from green and renewable sources </w:t>
      </w:r>
      <w:r w:rsidR="00A14D2D">
        <w:rPr>
          <w:lang w:val="en-US"/>
        </w:rPr>
        <w:t>-</w:t>
      </w:r>
      <w:r w:rsidR="4A9B2986" w:rsidRPr="00EF10FA">
        <w:rPr>
          <w:lang w:val="en-US"/>
        </w:rPr>
        <w:t xml:space="preserve"> </w:t>
      </w:r>
      <w:r w:rsidRPr="00EF10FA">
        <w:rPr>
          <w:lang w:val="en-US"/>
        </w:rPr>
        <w:t>this is also being worked hard on</w:t>
      </w:r>
      <w:r w:rsidR="00CE5F62">
        <w:rPr>
          <w:lang w:val="en-US"/>
        </w:rPr>
        <w:t xml:space="preserve"> </w:t>
      </w:r>
      <w:r w:rsidRPr="00EF10FA">
        <w:rPr>
          <w:lang w:val="en-US"/>
        </w:rPr>
        <w:fldChar w:fldCharType="begin"/>
      </w:r>
      <w:r w:rsidR="003503A4">
        <w:rPr>
          <w:lang w:val="en-US"/>
        </w:rPr>
        <w:instrText xml:space="preserve"> ADDIN ZOTERO_ITEM CSL_CITATION {"citationID":"QqoO3FzK","properties":{"formattedCitation":"(OECD, 2022)","plainCitation":"(OECD, 2022)","noteIndex":0},"citationItems":[{"id":17243,"uris":["http://zotero.org/users/1688/items/UQMLWTBK"],"itemData":{"id":17243,"type":"report","abstract":"Artificial intelligence (AI) systems can use massive computational resources, raising sustainability concerns. This report aims to improve understanding of the environmental impacts of AI, and help measure and decrease AI’s negative effects while enabling it to accelerate action for the good of the planet. It distinguishes between the direct environmental impacts of developing, using and disposing of AI systems and related equipment, and the indirect costs and benefits of using AI applications. It recommends the establishment of measurement standards, expanding data collection, identifying AI-specific impacts, looking beyond operational energy use and emissions, and improving transparency and equity to help policy makers make AI part of the solution to sustainability challenges.","genre":"OECD Digital Economy Papers","language":"en","note":"collection-title: OECD Digital Economy Papers\nvolume: 341\nDOI: 10.1787/7babf571-en","number":"341","source":"DOI.org (Crossref)","title":"Measuring the environmental impacts of artificial intelligence compute and applications: The AI footprint","title-short":"Measuring the environmental impacts of artificial intelligence compute and applications","URL":"https://www.oecd.org/en/publications/measuring-the-environmental-impacts-of-artificial-intelligence-compute-and-applications_7babf571-en.html","author":[{"family":"OECD","given":""}],"accessed":{"date-parts":[["2025",8,18]]},"issued":{"date-parts":[["2022",11,15]]}}}],"schema":"https://github.com/citation-style-language/schema/raw/master/csl-citation.json"} </w:instrText>
      </w:r>
      <w:r w:rsidRPr="00EF10FA">
        <w:rPr>
          <w:lang w:val="en-US"/>
        </w:rPr>
        <w:fldChar w:fldCharType="separate"/>
      </w:r>
      <w:r w:rsidR="003503A4">
        <w:rPr>
          <w:lang w:val="en-US"/>
        </w:rPr>
        <w:t>(OECD, 2022)</w:t>
      </w:r>
      <w:r w:rsidRPr="00EF10FA">
        <w:rPr>
          <w:lang w:val="en-US"/>
        </w:rPr>
        <w:fldChar w:fldCharType="end"/>
      </w:r>
      <w:r w:rsidRPr="00EF10FA">
        <w:rPr>
          <w:lang w:val="en-US"/>
        </w:rPr>
        <w:t>. But currently</w:t>
      </w:r>
      <w:r w:rsidR="746400C4" w:rsidRPr="147BCEC0">
        <w:rPr>
          <w:lang w:val="en-US"/>
        </w:rPr>
        <w:t>,</w:t>
      </w:r>
      <w:r w:rsidRPr="00EF10FA">
        <w:rPr>
          <w:lang w:val="en-US"/>
        </w:rPr>
        <w:t xml:space="preserve"> our energy comes mostly from burning fossil fuels: coal and natural gas</w:t>
      </w:r>
      <w:r w:rsidR="5AEE13D2" w:rsidRPr="147BCEC0">
        <w:rPr>
          <w:lang w:val="en-US"/>
        </w:rPr>
        <w:t>, which</w:t>
      </w:r>
      <w:r w:rsidRPr="147BCEC0">
        <w:rPr>
          <w:lang w:val="en-US"/>
        </w:rPr>
        <w:t xml:space="preserve"> </w:t>
      </w:r>
      <w:r w:rsidRPr="00EF10FA">
        <w:rPr>
          <w:lang w:val="en-US"/>
        </w:rPr>
        <w:t>releases CO</w:t>
      </w:r>
      <w:r w:rsidRPr="00EF10FA">
        <w:rPr>
          <w:vertAlign w:val="subscript"/>
          <w:lang w:val="en-US"/>
        </w:rPr>
        <w:t>2</w:t>
      </w:r>
      <w:r w:rsidRPr="00EF10FA">
        <w:rPr>
          <w:lang w:val="en-US"/>
        </w:rPr>
        <w:t xml:space="preserve">. </w:t>
      </w:r>
      <w:r w:rsidRPr="147BCEC0">
        <w:rPr>
          <w:lang w:val="en-US"/>
        </w:rPr>
        <w:t>Although</w:t>
      </w:r>
      <w:r w:rsidRPr="00EF10FA">
        <w:rPr>
          <w:lang w:val="en-US"/>
        </w:rPr>
        <w:t xml:space="preserve"> AI causes only a portion of the total amount of </w:t>
      </w:r>
      <w:r w:rsidRPr="147BCEC0">
        <w:rPr>
          <w:lang w:val="en-US"/>
        </w:rPr>
        <w:t>CO</w:t>
      </w:r>
      <w:r w:rsidRPr="147BCEC0">
        <w:rPr>
          <w:vertAlign w:val="subscript"/>
          <w:lang w:val="en-US"/>
        </w:rPr>
        <w:t>2</w:t>
      </w:r>
      <w:r w:rsidR="28562FEF" w:rsidRPr="147BCEC0">
        <w:rPr>
          <w:vertAlign w:val="subscript"/>
          <w:lang w:val="en-US"/>
        </w:rPr>
        <w:t xml:space="preserve"> </w:t>
      </w:r>
      <w:r w:rsidRPr="147BCEC0">
        <w:rPr>
          <w:lang w:val="en-US"/>
        </w:rPr>
        <w:t>emitted</w:t>
      </w:r>
      <w:r w:rsidRPr="00EF10FA">
        <w:rPr>
          <w:lang w:val="en-US"/>
        </w:rPr>
        <w:t xml:space="preserve">, it is still important to understand the effects of elevated </w:t>
      </w:r>
      <w:r w:rsidRPr="147BCEC0">
        <w:rPr>
          <w:lang w:val="en-US"/>
        </w:rPr>
        <w:t>CO</w:t>
      </w:r>
      <w:r w:rsidRPr="147BCEC0">
        <w:rPr>
          <w:vertAlign w:val="subscript"/>
          <w:lang w:val="en-US"/>
        </w:rPr>
        <w:t>2</w:t>
      </w:r>
      <w:r w:rsidR="70087321" w:rsidRPr="147BCEC0">
        <w:rPr>
          <w:vertAlign w:val="subscript"/>
          <w:lang w:val="en-US"/>
        </w:rPr>
        <w:t xml:space="preserve"> </w:t>
      </w:r>
      <w:r w:rsidRPr="147BCEC0">
        <w:rPr>
          <w:lang w:val="en-US"/>
        </w:rPr>
        <w:t>concentrations</w:t>
      </w:r>
      <w:r w:rsidRPr="00EF10FA">
        <w:rPr>
          <w:lang w:val="en-US"/>
        </w:rPr>
        <w:t xml:space="preserve"> in the atmosphere</w:t>
      </w:r>
      <w:r w:rsidR="23BD5FFA" w:rsidRPr="147BCEC0">
        <w:rPr>
          <w:lang w:val="en-US"/>
        </w:rPr>
        <w:t>.</w:t>
      </w:r>
      <w:r w:rsidRPr="147BCEC0">
        <w:rPr>
          <w:lang w:val="en-US"/>
        </w:rPr>
        <w:t xml:space="preserve"> </w:t>
      </w:r>
      <w:r w:rsidR="79D95FD5" w:rsidRPr="147BCEC0">
        <w:rPr>
          <w:lang w:val="en-US"/>
        </w:rPr>
        <w:t>This way you can</w:t>
      </w:r>
      <w:r w:rsidR="3EC80D40" w:rsidRPr="147BCEC0">
        <w:rPr>
          <w:lang w:val="en-US"/>
        </w:rPr>
        <w:t xml:space="preserve"> </w:t>
      </w:r>
      <w:r w:rsidR="420CAAD6" w:rsidRPr="147BCEC0">
        <w:rPr>
          <w:lang w:val="en-US"/>
        </w:rPr>
        <w:t>understand</w:t>
      </w:r>
      <w:r w:rsidR="69DBE4EC" w:rsidRPr="00EF10FA">
        <w:rPr>
          <w:lang w:val="en-US"/>
        </w:rPr>
        <w:t xml:space="preserve"> the </w:t>
      </w:r>
      <w:proofErr w:type="gramStart"/>
      <w:r w:rsidR="69DBE4EC" w:rsidRPr="00EF10FA">
        <w:rPr>
          <w:lang w:val="en-US"/>
        </w:rPr>
        <w:t xml:space="preserve">sometimes </w:t>
      </w:r>
      <w:r w:rsidR="00CE5F62">
        <w:rPr>
          <w:lang w:val="en-US"/>
        </w:rPr>
        <w:t>high-pitched</w:t>
      </w:r>
      <w:proofErr w:type="gramEnd"/>
      <w:r w:rsidR="48347D5F" w:rsidRPr="00EF10FA">
        <w:rPr>
          <w:lang w:val="en-US"/>
        </w:rPr>
        <w:t xml:space="preserve"> </w:t>
      </w:r>
      <w:r w:rsidR="69DBE4EC" w:rsidRPr="00EF10FA">
        <w:rPr>
          <w:lang w:val="en-US"/>
        </w:rPr>
        <w:t xml:space="preserve">discussions </w:t>
      </w:r>
      <w:r w:rsidR="00E51AEC" w:rsidRPr="00EF10FA">
        <w:rPr>
          <w:lang w:val="en-US"/>
        </w:rPr>
        <w:t xml:space="preserve">in media, social media and politics </w:t>
      </w:r>
      <w:r w:rsidR="1EE17329" w:rsidRPr="00EF10FA">
        <w:rPr>
          <w:lang w:val="en-US"/>
        </w:rPr>
        <w:t>about it</w:t>
      </w:r>
      <w:r w:rsidRPr="00EF10FA">
        <w:rPr>
          <w:lang w:val="en-US"/>
        </w:rPr>
        <w:t xml:space="preserve">. </w:t>
      </w:r>
      <w:r w:rsidR="0175C9D0" w:rsidRPr="147BCEC0">
        <w:rPr>
          <w:lang w:val="en-US"/>
        </w:rPr>
        <w:t>We’ll discuss t</w:t>
      </w:r>
      <w:r w:rsidRPr="147BCEC0">
        <w:rPr>
          <w:lang w:val="en-US"/>
        </w:rPr>
        <w:t>wo</w:t>
      </w:r>
      <w:r w:rsidRPr="00EF10FA">
        <w:rPr>
          <w:lang w:val="en-US"/>
        </w:rPr>
        <w:t xml:space="preserve"> main effects </w:t>
      </w:r>
      <w:r w:rsidR="69DBE4EC" w:rsidRPr="00EF10FA">
        <w:rPr>
          <w:lang w:val="en-US"/>
        </w:rPr>
        <w:t xml:space="preserve">of elevated atmospheric </w:t>
      </w:r>
      <w:r w:rsidR="69DBE4EC" w:rsidRPr="147BCEC0">
        <w:rPr>
          <w:lang w:val="en-US"/>
        </w:rPr>
        <w:t>CO</w:t>
      </w:r>
      <w:r w:rsidR="69DBE4EC" w:rsidRPr="147BCEC0">
        <w:rPr>
          <w:vertAlign w:val="subscript"/>
          <w:lang w:val="en-US"/>
        </w:rPr>
        <w:t>2</w:t>
      </w:r>
      <w:r w:rsidR="05636809" w:rsidRPr="147BCEC0">
        <w:rPr>
          <w:vertAlign w:val="subscript"/>
          <w:lang w:val="en-US"/>
        </w:rPr>
        <w:t xml:space="preserve"> </w:t>
      </w:r>
      <w:r w:rsidR="69DBE4EC" w:rsidRPr="147BCEC0">
        <w:rPr>
          <w:lang w:val="en-US"/>
        </w:rPr>
        <w:t>concentrations</w:t>
      </w:r>
      <w:r w:rsidR="69DBE4EC" w:rsidRPr="00EF10FA">
        <w:rPr>
          <w:lang w:val="en-US"/>
        </w:rPr>
        <w:t xml:space="preserve"> </w:t>
      </w:r>
      <w:r w:rsidRPr="00EF10FA">
        <w:rPr>
          <w:lang w:val="en-US"/>
        </w:rPr>
        <w:t xml:space="preserve">and </w:t>
      </w:r>
      <w:r w:rsidR="2DC91DA9" w:rsidRPr="00EF10FA">
        <w:rPr>
          <w:lang w:val="en-US"/>
        </w:rPr>
        <w:t xml:space="preserve">their </w:t>
      </w:r>
      <w:r w:rsidRPr="00EF10FA">
        <w:rPr>
          <w:lang w:val="en-US"/>
        </w:rPr>
        <w:t>consequences</w:t>
      </w:r>
      <w:r w:rsidRPr="147BCEC0">
        <w:rPr>
          <w:lang w:val="en-US"/>
        </w:rPr>
        <w:t>.</w:t>
      </w:r>
      <w:r w:rsidRPr="00EF10FA">
        <w:rPr>
          <w:lang w:val="en-US"/>
        </w:rPr>
        <w:t xml:space="preserve">  These are poignantly described by Andri </w:t>
      </w:r>
      <w:proofErr w:type="spellStart"/>
      <w:r w:rsidRPr="00EF10FA">
        <w:rPr>
          <w:lang w:val="en-US"/>
        </w:rPr>
        <w:t>Snear</w:t>
      </w:r>
      <w:proofErr w:type="spellEnd"/>
      <w:r w:rsidRPr="00EF10FA">
        <w:rPr>
          <w:lang w:val="en-US"/>
        </w:rPr>
        <w:t xml:space="preserve"> Magnason in his book </w:t>
      </w:r>
      <w:r w:rsidR="08F50022" w:rsidRPr="147BCEC0">
        <w:rPr>
          <w:lang w:val="en-US"/>
        </w:rPr>
        <w:t>‘</w:t>
      </w:r>
      <w:r w:rsidRPr="00EF10FA">
        <w:rPr>
          <w:lang w:val="en-US"/>
        </w:rPr>
        <w:t xml:space="preserve">Over Time and </w:t>
      </w:r>
      <w:r w:rsidRPr="147BCEC0">
        <w:rPr>
          <w:lang w:val="en-US"/>
        </w:rPr>
        <w:t>Water</w:t>
      </w:r>
      <w:r w:rsidR="6015EB56" w:rsidRPr="147BCEC0">
        <w:rPr>
          <w:lang w:val="en-US"/>
        </w:rPr>
        <w:t>’</w:t>
      </w:r>
      <w:r w:rsidR="00300904">
        <w:rPr>
          <w:lang w:val="en-US"/>
        </w:rPr>
        <w:t xml:space="preserve"> </w:t>
      </w:r>
      <w:r w:rsidRPr="00EF10FA">
        <w:rPr>
          <w:lang w:val="en-US"/>
        </w:rPr>
        <w:fldChar w:fldCharType="begin"/>
      </w:r>
      <w:r w:rsidRPr="00EF10FA">
        <w:rPr>
          <w:lang w:val="en-US"/>
        </w:rPr>
        <w:instrText xml:space="preserve"> ADDIN ZOTERO_ITEM CSL_CITATION {"citationID":"GpJvARUp","properties":{"formattedCitation":"(2022)","plainCitation":"(2022)","noteIndex":0},"citationItems":[{"id":17257,"uris":["http://zotero.org/users/1688/items/Z5HJJRKJ"],"itemData":{"id":17257,"type":"book","abstract":"In de komende honderd jaar zullen er fundamentele veranderingen plaatsvinden in de waterstaat op aarde. De meeste gletsjers buiten de poolcirkels zullen smelten, de zeewaterspiegel zal stijgen, de temperatuur op aarde zal omhooggaan. Dit alles zal gebeuren in de periode van één mensenleven. In Over tijd en water laat de IJslandse schrijver Andri Snær Magnason het onbevattelijke tot ons doordringen. Interviews met wetenschappers verweeft hij met oeroude legendes, historische en persoonlijke verhalen tot een boek dat oproept om bij de keuzes die we nu maken rekening te houden met toekomstige generaties. ‘Over tijd en water staat stil bij de complexiteit en ongrijpbaarheid van het klimaatprobleem. Toch is er hoop, zegt Andri Snær Magnason.’ – Vrij Nederland","ISBN":"978-90-445-4354-4","language":"nl","note":"Google-Books-ID: 8X8ZEQAAQBAJ","number-of-pages":"233","publisher":"Singel Uitgeverijen","source":"Google Books","title":"Over tijd en water: Een geschiedenis van onze toekomst","title-short":"Over tijd en water","author":[{"family":"Magnason","given":"Andri Snær"}],"issued":{"date-parts":[["2022",2,22]]}},"suppress-author":true}],"schema":"https://github.com/citation-style-language/schema/raw/master/csl-citation.json"} </w:instrText>
      </w:r>
      <w:r w:rsidRPr="00EF10FA">
        <w:rPr>
          <w:lang w:val="en-US"/>
        </w:rPr>
        <w:fldChar w:fldCharType="separate"/>
      </w:r>
      <w:r w:rsidRPr="00EF10FA">
        <w:rPr>
          <w:lang w:val="en-US"/>
        </w:rPr>
        <w:t>(2022)</w:t>
      </w:r>
      <w:r w:rsidRPr="00EF10FA">
        <w:rPr>
          <w:lang w:val="en-US"/>
        </w:rPr>
        <w:fldChar w:fldCharType="end"/>
      </w:r>
      <w:r w:rsidRPr="00EF10FA">
        <w:rPr>
          <w:lang w:val="en-US"/>
        </w:rPr>
        <w:t xml:space="preserve">. </w:t>
      </w:r>
      <w:r w:rsidR="4E202739" w:rsidRPr="00EF10FA">
        <w:rPr>
          <w:lang w:val="en-US"/>
        </w:rPr>
        <w:t xml:space="preserve">Read more about his insights below. </w:t>
      </w:r>
    </w:p>
    <w:p w14:paraId="5B17E93E" w14:textId="6B8ED56F" w:rsidR="00D01879" w:rsidRPr="00A25D8F" w:rsidRDefault="5A40E975" w:rsidP="00FA77AD">
      <w:pPr>
        <w:pStyle w:val="Heading3"/>
        <w:rPr>
          <w:lang w:val="en-US"/>
        </w:rPr>
      </w:pPr>
      <w:r w:rsidRPr="00EF10FA">
        <w:rPr>
          <w:lang w:val="en-US"/>
        </w:rPr>
        <w:lastRenderedPageBreak/>
        <w:t xml:space="preserve">Global warming </w:t>
      </w:r>
      <w:r w:rsidR="48564051" w:rsidRPr="00EF10FA">
        <w:rPr>
          <w:lang w:val="en-US"/>
        </w:rPr>
        <w:t>and its consequences</w:t>
      </w:r>
    </w:p>
    <w:p w14:paraId="0C2EFFE0" w14:textId="5E2AF1B2" w:rsidR="00387373" w:rsidRPr="00A25D8F" w:rsidRDefault="00387373" w:rsidP="00387373">
      <w:pPr>
        <w:rPr>
          <w:lang w:val="en-US"/>
        </w:rPr>
      </w:pPr>
      <w:r w:rsidRPr="00EF10FA">
        <w:rPr>
          <w:lang w:val="en-US"/>
        </w:rPr>
        <w:t xml:space="preserve">First, increased </w:t>
      </w:r>
      <w:r w:rsidRPr="147BCEC0">
        <w:rPr>
          <w:lang w:val="en-US"/>
        </w:rPr>
        <w:t>CO</w:t>
      </w:r>
      <w:r w:rsidRPr="147BCEC0">
        <w:rPr>
          <w:vertAlign w:val="subscript"/>
          <w:lang w:val="en-US"/>
        </w:rPr>
        <w:t>2</w:t>
      </w:r>
      <w:r w:rsidR="3D290A3D" w:rsidRPr="147BCEC0">
        <w:rPr>
          <w:vertAlign w:val="subscript"/>
          <w:lang w:val="en-US"/>
        </w:rPr>
        <w:t xml:space="preserve"> </w:t>
      </w:r>
      <w:r w:rsidRPr="147BCEC0">
        <w:rPr>
          <w:lang w:val="en-US"/>
        </w:rPr>
        <w:t>concentration</w:t>
      </w:r>
      <w:r w:rsidRPr="00EF10FA">
        <w:rPr>
          <w:lang w:val="en-US"/>
        </w:rPr>
        <w:t xml:space="preserve"> causes global warming. Without additional climate policies, we risk heading toward 2</w:t>
      </w:r>
      <w:r w:rsidR="3B63327E" w:rsidRPr="147BCEC0">
        <w:rPr>
          <w:lang w:val="en-US"/>
        </w:rPr>
        <w:t xml:space="preserve"> </w:t>
      </w:r>
      <w:r w:rsidRPr="00EF10FA">
        <w:rPr>
          <w:lang w:val="en-US"/>
        </w:rPr>
        <w:t>°C warming around 2050. That may not seem like much, but it is. Especially since the effects vary (and could therefore be much larger) by area and continent:</w:t>
      </w:r>
    </w:p>
    <w:p w14:paraId="021AFC3C" w14:textId="2BE8B711" w:rsidR="00387373" w:rsidRPr="00A25D8F" w:rsidRDefault="00387373" w:rsidP="00387373">
      <w:pPr>
        <w:pStyle w:val="ListParagraph"/>
        <w:numPr>
          <w:ilvl w:val="0"/>
          <w:numId w:val="115"/>
        </w:numPr>
        <w:spacing w:after="240"/>
        <w:rPr>
          <w:lang w:val="en-US"/>
        </w:rPr>
      </w:pPr>
      <w:r w:rsidRPr="00EF10FA">
        <w:rPr>
          <w:lang w:val="en-US"/>
        </w:rPr>
        <w:t xml:space="preserve">Large areas are already (and more </w:t>
      </w:r>
      <w:proofErr w:type="gramStart"/>
      <w:r w:rsidRPr="00EF10FA">
        <w:rPr>
          <w:lang w:val="en-US"/>
        </w:rPr>
        <w:t>in the near future</w:t>
      </w:r>
      <w:proofErr w:type="gramEnd"/>
      <w:r w:rsidRPr="00EF10FA">
        <w:rPr>
          <w:lang w:val="en-US"/>
        </w:rPr>
        <w:t xml:space="preserve">) becoming </w:t>
      </w:r>
      <w:proofErr w:type="spellStart"/>
      <w:r w:rsidR="3D1A98C1" w:rsidRPr="147BCEC0">
        <w:rPr>
          <w:lang w:val="en-US"/>
        </w:rPr>
        <w:t>unliveable</w:t>
      </w:r>
      <w:proofErr w:type="spellEnd"/>
      <w:r w:rsidRPr="00EF10FA">
        <w:rPr>
          <w:lang w:val="en-US"/>
        </w:rPr>
        <w:t xml:space="preserve"> simply because it is too hot to live.</w:t>
      </w:r>
    </w:p>
    <w:p w14:paraId="604B44B0" w14:textId="77777777" w:rsidR="00387373" w:rsidRPr="00A25D8F" w:rsidRDefault="00387373" w:rsidP="00387373">
      <w:pPr>
        <w:pStyle w:val="ListParagraph"/>
        <w:numPr>
          <w:ilvl w:val="0"/>
          <w:numId w:val="115"/>
        </w:numPr>
        <w:spacing w:after="240"/>
        <w:rPr>
          <w:lang w:val="en-US"/>
        </w:rPr>
      </w:pPr>
      <w:r w:rsidRPr="00EF10FA">
        <w:rPr>
          <w:lang w:val="en-US"/>
        </w:rPr>
        <w:t>More intense periods of drought and precipitation disrupt crop growth.</w:t>
      </w:r>
    </w:p>
    <w:p w14:paraId="42970B4D" w14:textId="165B350E" w:rsidR="00387373" w:rsidRPr="00A25D8F" w:rsidRDefault="004720A3" w:rsidP="00387373">
      <w:pPr>
        <w:pStyle w:val="ListParagraph"/>
        <w:numPr>
          <w:ilvl w:val="0"/>
          <w:numId w:val="115"/>
        </w:numPr>
        <w:spacing w:after="240"/>
        <w:rPr>
          <w:lang w:val="en-US"/>
        </w:rPr>
      </w:pPr>
      <w:r w:rsidRPr="00EF10FA">
        <w:rPr>
          <w:lang w:val="en-US"/>
        </w:rPr>
        <w:t xml:space="preserve">There will be more and larger </w:t>
      </w:r>
      <w:r w:rsidR="00387373" w:rsidRPr="00EF10FA">
        <w:rPr>
          <w:lang w:val="en-US"/>
        </w:rPr>
        <w:t>forest and area fires.</w:t>
      </w:r>
    </w:p>
    <w:p w14:paraId="37996104" w14:textId="71C62757" w:rsidR="00387373" w:rsidRPr="00A25D8F" w:rsidRDefault="00387373" w:rsidP="00387373">
      <w:pPr>
        <w:pStyle w:val="ListParagraph"/>
        <w:numPr>
          <w:ilvl w:val="0"/>
          <w:numId w:val="115"/>
        </w:numPr>
        <w:spacing w:after="240"/>
        <w:rPr>
          <w:lang w:val="en-US"/>
        </w:rPr>
      </w:pPr>
      <w:r w:rsidRPr="00EF10FA">
        <w:rPr>
          <w:lang w:val="en-US"/>
        </w:rPr>
        <w:t xml:space="preserve">There </w:t>
      </w:r>
      <w:r w:rsidR="004720A3" w:rsidRPr="00EF10FA">
        <w:rPr>
          <w:lang w:val="en-US"/>
        </w:rPr>
        <w:t xml:space="preserve">will be more and </w:t>
      </w:r>
      <w:r w:rsidRPr="00EF10FA">
        <w:rPr>
          <w:lang w:val="en-US"/>
        </w:rPr>
        <w:t xml:space="preserve">larger floods. </w:t>
      </w:r>
    </w:p>
    <w:p w14:paraId="122B9A57" w14:textId="086C0E21" w:rsidR="00387373" w:rsidRPr="00A25D8F" w:rsidRDefault="33D5336B" w:rsidP="00387373">
      <w:pPr>
        <w:pStyle w:val="ListParagraph"/>
        <w:numPr>
          <w:ilvl w:val="0"/>
          <w:numId w:val="115"/>
        </w:numPr>
        <w:spacing w:after="240"/>
        <w:rPr>
          <w:lang w:val="en-US"/>
        </w:rPr>
      </w:pPr>
      <w:r w:rsidRPr="00EF10FA">
        <w:rPr>
          <w:lang w:val="en-US"/>
        </w:rPr>
        <w:t xml:space="preserve">More </w:t>
      </w:r>
      <w:r w:rsidR="26583071" w:rsidRPr="00EF10FA">
        <w:rPr>
          <w:lang w:val="en-US"/>
        </w:rPr>
        <w:t xml:space="preserve">erosion occurs and </w:t>
      </w:r>
      <w:r w:rsidRPr="00EF10FA">
        <w:rPr>
          <w:lang w:val="en-US"/>
        </w:rPr>
        <w:t xml:space="preserve">more </w:t>
      </w:r>
      <w:r w:rsidR="26583071" w:rsidRPr="00EF10FA">
        <w:rPr>
          <w:lang w:val="en-US"/>
        </w:rPr>
        <w:t>fertile land washes away.</w:t>
      </w:r>
    </w:p>
    <w:p w14:paraId="4DEBB7FB" w14:textId="60BDD6FF" w:rsidR="48633BCB" w:rsidRPr="00A25D8F" w:rsidRDefault="76FDDEDD" w:rsidP="4263A8AF">
      <w:pPr>
        <w:pStyle w:val="ListParagraph"/>
        <w:numPr>
          <w:ilvl w:val="0"/>
          <w:numId w:val="115"/>
        </w:numPr>
        <w:spacing w:after="240"/>
        <w:rPr>
          <w:lang w:val="en-US"/>
        </w:rPr>
      </w:pPr>
      <w:r w:rsidRPr="00EF10FA">
        <w:rPr>
          <w:lang w:val="en-US"/>
        </w:rPr>
        <w:t xml:space="preserve">The weather becomes more extreme and fluctuates more </w:t>
      </w:r>
      <w:r w:rsidRPr="147BCEC0">
        <w:rPr>
          <w:lang w:val="en-US"/>
        </w:rPr>
        <w:t>unpredictabl</w:t>
      </w:r>
      <w:r w:rsidR="15B650EA" w:rsidRPr="147BCEC0">
        <w:rPr>
          <w:lang w:val="en-US"/>
        </w:rPr>
        <w:t>e</w:t>
      </w:r>
      <w:r w:rsidRPr="00EF10FA">
        <w:rPr>
          <w:lang w:val="en-US"/>
        </w:rPr>
        <w:t>.</w:t>
      </w:r>
    </w:p>
    <w:p w14:paraId="0DC0239B" w14:textId="06FD8571" w:rsidR="48633BCB" w:rsidRPr="00A25D8F" w:rsidRDefault="76FDDEDD" w:rsidP="4263A8AF">
      <w:pPr>
        <w:pStyle w:val="ListParagraph"/>
        <w:numPr>
          <w:ilvl w:val="0"/>
          <w:numId w:val="115"/>
        </w:numPr>
        <w:spacing w:after="240"/>
        <w:rPr>
          <w:lang w:val="en-US"/>
        </w:rPr>
      </w:pPr>
      <w:r w:rsidRPr="00EF10FA">
        <w:rPr>
          <w:lang w:val="en-US"/>
        </w:rPr>
        <w:t xml:space="preserve">More floods and risks of areas being flooded. </w:t>
      </w:r>
    </w:p>
    <w:p w14:paraId="2DCCC4D0" w14:textId="3465F51B" w:rsidR="00387373" w:rsidRPr="00A25D8F" w:rsidRDefault="4C37BF6A" w:rsidP="00387373">
      <w:pPr>
        <w:rPr>
          <w:lang w:val="en-US"/>
        </w:rPr>
      </w:pPr>
      <w:r w:rsidRPr="00EF10FA">
        <w:rPr>
          <w:lang w:val="en-US"/>
        </w:rPr>
        <w:t xml:space="preserve">All these </w:t>
      </w:r>
      <w:r w:rsidR="64F2D1B1" w:rsidRPr="00EF10FA">
        <w:rPr>
          <w:lang w:val="en-US"/>
        </w:rPr>
        <w:t xml:space="preserve">phenomena </w:t>
      </w:r>
      <w:r w:rsidRPr="00EF10FA">
        <w:rPr>
          <w:lang w:val="en-US"/>
        </w:rPr>
        <w:t xml:space="preserve">have major </w:t>
      </w:r>
      <w:proofErr w:type="gramStart"/>
      <w:r w:rsidRPr="00EF10FA">
        <w:rPr>
          <w:lang w:val="en-US"/>
        </w:rPr>
        <w:t>consequences,</w:t>
      </w:r>
      <w:proofErr w:type="gramEnd"/>
      <w:r w:rsidRPr="00EF10FA">
        <w:rPr>
          <w:lang w:val="en-US"/>
        </w:rPr>
        <w:t xml:space="preserve"> </w:t>
      </w:r>
      <w:r w:rsidRPr="147BCEC0">
        <w:rPr>
          <w:lang w:val="en-US"/>
        </w:rPr>
        <w:t>we</w:t>
      </w:r>
      <w:r w:rsidR="5155E843" w:rsidRPr="147BCEC0">
        <w:rPr>
          <w:lang w:val="en-US"/>
        </w:rPr>
        <w:t>’ll</w:t>
      </w:r>
      <w:r w:rsidRPr="00EF10FA">
        <w:rPr>
          <w:lang w:val="en-US"/>
        </w:rPr>
        <w:t xml:space="preserve"> zoom in briefly on the accelerated disappearance of glaciers as an example. </w:t>
      </w:r>
      <w:r w:rsidR="26583071" w:rsidRPr="00EF10FA">
        <w:rPr>
          <w:lang w:val="en-US"/>
        </w:rPr>
        <w:t xml:space="preserve">The medium-term effect, </w:t>
      </w:r>
      <w:r w:rsidR="01933F76" w:rsidRPr="00EF10FA">
        <w:rPr>
          <w:lang w:val="en-US"/>
        </w:rPr>
        <w:t xml:space="preserve">for example, </w:t>
      </w:r>
      <w:r w:rsidR="26583071" w:rsidRPr="00EF10FA">
        <w:rPr>
          <w:lang w:val="en-US"/>
        </w:rPr>
        <w:t xml:space="preserve">is that areas where residents depend on the supply of water from the rivers that traditionally feed these glaciers will become uninhabitable. Consider densely populated areas in Asia (from rivers of glaciers from the Himalayas) and Latin America (rivers of glaciers from the Andes). This will cause large population migrations. Melting glaciers </w:t>
      </w:r>
      <w:r w:rsidR="571E74E0" w:rsidRPr="00EF10FA">
        <w:rPr>
          <w:lang w:val="en-US"/>
        </w:rPr>
        <w:t xml:space="preserve">will also cause </w:t>
      </w:r>
      <w:r w:rsidR="26583071" w:rsidRPr="00EF10FA">
        <w:rPr>
          <w:lang w:val="en-US"/>
        </w:rPr>
        <w:t xml:space="preserve">sea levels to rise. As a result, large low-lying areas by the sea will </w:t>
      </w:r>
      <w:proofErr w:type="spellStart"/>
      <w:r w:rsidR="26583071" w:rsidRPr="00EF10FA">
        <w:rPr>
          <w:lang w:val="en-US"/>
        </w:rPr>
        <w:t>salinate</w:t>
      </w:r>
      <w:proofErr w:type="spellEnd"/>
      <w:r w:rsidR="26583071" w:rsidRPr="00EF10FA">
        <w:rPr>
          <w:lang w:val="en-US"/>
        </w:rPr>
        <w:t xml:space="preserve"> or flood. On the one hand, this poses problems for growing crops; on the other hand, migration flows will be triggered. In addition, higher temperatures will slowly thaw the vast global tundra (large areas adjacent to a polar region composed of grasses, mosses, lichens</w:t>
      </w:r>
      <w:r w:rsidR="72A731D1" w:rsidRPr="147BCEC0">
        <w:rPr>
          <w:lang w:val="en-US"/>
        </w:rPr>
        <w:t>,</w:t>
      </w:r>
      <w:r w:rsidR="26583071" w:rsidRPr="00EF10FA">
        <w:rPr>
          <w:lang w:val="en-US"/>
        </w:rPr>
        <w:t xml:space="preserve"> and dwarf shrubs). This releases large amounts of methane into the atmosphere. Methane has an even greater effect on retaining heat on Earth than CO</w:t>
      </w:r>
      <w:r w:rsidR="26583071" w:rsidRPr="00EF10FA">
        <w:rPr>
          <w:vertAlign w:val="subscript"/>
          <w:lang w:val="en-US"/>
        </w:rPr>
        <w:t>2</w:t>
      </w:r>
      <w:r w:rsidR="26583071" w:rsidRPr="00EF10FA">
        <w:rPr>
          <w:lang w:val="en-US"/>
        </w:rPr>
        <w:t xml:space="preserve">. </w:t>
      </w:r>
      <w:r w:rsidR="1CD23AE1" w:rsidRPr="00EF10FA">
        <w:rPr>
          <w:lang w:val="en-US"/>
        </w:rPr>
        <w:t xml:space="preserve">Thus, this in turn </w:t>
      </w:r>
      <w:r w:rsidR="26583071" w:rsidRPr="00EF10FA">
        <w:rPr>
          <w:lang w:val="en-US"/>
        </w:rPr>
        <w:t>further accelerates global warming.</w:t>
      </w:r>
    </w:p>
    <w:p w14:paraId="38016A52" w14:textId="7E0C169B" w:rsidR="00093B0D" w:rsidRPr="00A25D8F" w:rsidRDefault="00093B0D" w:rsidP="51366E3F">
      <w:pPr>
        <w:pStyle w:val="Heading3"/>
        <w:rPr>
          <w:lang w:val="en-US"/>
        </w:rPr>
      </w:pPr>
      <w:r w:rsidRPr="00EF10FA">
        <w:rPr>
          <w:lang w:val="en-US"/>
        </w:rPr>
        <w:t>Ocean acidification and consequences</w:t>
      </w:r>
    </w:p>
    <w:p w14:paraId="23A724CC" w14:textId="0B10DAB0" w:rsidR="00387373" w:rsidRPr="00A25D8F" w:rsidRDefault="00387373" w:rsidP="00387373">
      <w:pPr>
        <w:rPr>
          <w:lang w:val="en-US"/>
        </w:rPr>
      </w:pPr>
      <w:r w:rsidRPr="00EF10FA">
        <w:rPr>
          <w:lang w:val="en-US"/>
        </w:rPr>
        <w:t xml:space="preserve">Second, increased </w:t>
      </w:r>
      <w:r w:rsidRPr="147BCEC0">
        <w:rPr>
          <w:lang w:val="en-US"/>
        </w:rPr>
        <w:t>CO</w:t>
      </w:r>
      <w:r w:rsidRPr="147BCEC0">
        <w:rPr>
          <w:vertAlign w:val="subscript"/>
          <w:lang w:val="en-US"/>
        </w:rPr>
        <w:t>2</w:t>
      </w:r>
      <w:r w:rsidR="0823BC8B" w:rsidRPr="147BCEC0">
        <w:rPr>
          <w:vertAlign w:val="subscript"/>
          <w:lang w:val="en-US"/>
        </w:rPr>
        <w:t xml:space="preserve"> </w:t>
      </w:r>
      <w:r w:rsidRPr="147BCEC0">
        <w:rPr>
          <w:lang w:val="en-US"/>
        </w:rPr>
        <w:t>concentration</w:t>
      </w:r>
      <w:r w:rsidRPr="00EF10FA">
        <w:rPr>
          <w:lang w:val="en-US"/>
        </w:rPr>
        <w:t xml:space="preserve"> causes increased acidity in the oceans. This is because </w:t>
      </w:r>
      <w:r w:rsidRPr="147BCEC0">
        <w:rPr>
          <w:lang w:val="en-US"/>
        </w:rPr>
        <w:t>CO</w:t>
      </w:r>
      <w:r w:rsidRPr="147BCEC0">
        <w:rPr>
          <w:vertAlign w:val="subscript"/>
          <w:lang w:val="en-US"/>
        </w:rPr>
        <w:t>2</w:t>
      </w:r>
      <w:r w:rsidR="4929BE28" w:rsidRPr="147BCEC0">
        <w:rPr>
          <w:vertAlign w:val="subscript"/>
          <w:lang w:val="en-US"/>
        </w:rPr>
        <w:t xml:space="preserve"> </w:t>
      </w:r>
      <w:r w:rsidRPr="147BCEC0">
        <w:rPr>
          <w:lang w:val="en-US"/>
        </w:rPr>
        <w:t>is</w:t>
      </w:r>
      <w:r w:rsidRPr="00EF10FA">
        <w:rPr>
          <w:lang w:val="en-US"/>
        </w:rPr>
        <w:t xml:space="preserve"> absorbed into the oceans, but it is now so much that the PH value of the water changes substantially. As a result, the accretion of calcium for organisms (crustaceans and reefs) slows down or even stops, causing the extinction of all life that feeds on these organisms. This will have a </w:t>
      </w:r>
      <w:r w:rsidR="463767FE" w:rsidRPr="147BCEC0">
        <w:rPr>
          <w:lang w:val="en-US"/>
        </w:rPr>
        <w:t>massive</w:t>
      </w:r>
      <w:r w:rsidRPr="00EF10FA">
        <w:rPr>
          <w:lang w:val="en-US"/>
        </w:rPr>
        <w:t xml:space="preserve"> effect on ocean biodiversity </w:t>
      </w:r>
      <w:proofErr w:type="gramStart"/>
      <w:r w:rsidRPr="00EF10FA">
        <w:rPr>
          <w:lang w:val="en-US"/>
        </w:rPr>
        <w:t>and also</w:t>
      </w:r>
      <w:proofErr w:type="gramEnd"/>
      <w:r w:rsidRPr="00EF10FA">
        <w:rPr>
          <w:lang w:val="en-US"/>
        </w:rPr>
        <w:t xml:space="preserve"> affect our food production through fisheries.</w:t>
      </w:r>
    </w:p>
    <w:p w14:paraId="5E3B79A7" w14:textId="04C2EE12" w:rsidR="00387373" w:rsidRPr="00A25D8F" w:rsidRDefault="26583071" w:rsidP="00387373">
      <w:pPr>
        <w:rPr>
          <w:lang w:val="en-US"/>
        </w:rPr>
      </w:pPr>
      <w:r w:rsidRPr="00EF10FA">
        <w:rPr>
          <w:lang w:val="en-US"/>
        </w:rPr>
        <w:t xml:space="preserve">Efforts are being made to reduce </w:t>
      </w:r>
      <w:r w:rsidRPr="147BCEC0">
        <w:rPr>
          <w:lang w:val="en-US"/>
        </w:rPr>
        <w:t>CO</w:t>
      </w:r>
      <w:r w:rsidRPr="147BCEC0">
        <w:rPr>
          <w:vertAlign w:val="subscript"/>
          <w:lang w:val="en-US"/>
        </w:rPr>
        <w:t>2</w:t>
      </w:r>
      <w:r w:rsidR="72E69D99" w:rsidRPr="147BCEC0">
        <w:rPr>
          <w:vertAlign w:val="subscript"/>
          <w:lang w:val="en-US"/>
        </w:rPr>
        <w:t xml:space="preserve"> </w:t>
      </w:r>
      <w:r w:rsidRPr="147BCEC0">
        <w:rPr>
          <w:lang w:val="en-US"/>
        </w:rPr>
        <w:t>emissions</w:t>
      </w:r>
      <w:r w:rsidRPr="00EF10FA">
        <w:rPr>
          <w:lang w:val="en-US"/>
        </w:rPr>
        <w:t xml:space="preserve"> (e.g., capture directly at the source) or to capture </w:t>
      </w:r>
      <w:r w:rsidRPr="147BCEC0">
        <w:rPr>
          <w:lang w:val="en-US"/>
        </w:rPr>
        <w:t>CO</w:t>
      </w:r>
      <w:r w:rsidRPr="147BCEC0">
        <w:rPr>
          <w:vertAlign w:val="subscript"/>
          <w:lang w:val="en-US"/>
        </w:rPr>
        <w:t>2</w:t>
      </w:r>
      <w:r w:rsidR="71A4A87C" w:rsidRPr="147BCEC0">
        <w:rPr>
          <w:vertAlign w:val="subscript"/>
          <w:lang w:val="en-US"/>
        </w:rPr>
        <w:t xml:space="preserve"> </w:t>
      </w:r>
      <w:r w:rsidRPr="147BCEC0">
        <w:rPr>
          <w:lang w:val="en-US"/>
        </w:rPr>
        <w:t>from</w:t>
      </w:r>
      <w:r w:rsidRPr="00EF10FA">
        <w:rPr>
          <w:lang w:val="en-US"/>
        </w:rPr>
        <w:t xml:space="preserve"> the atmosphere or seawater. However, these techniques are still in the early stages and the scale </w:t>
      </w:r>
      <w:r w:rsidR="4540AD50" w:rsidRPr="00EF10FA">
        <w:rPr>
          <w:lang w:val="en-US"/>
        </w:rPr>
        <w:t xml:space="preserve">needed </w:t>
      </w:r>
      <w:r w:rsidRPr="00EF10FA">
        <w:rPr>
          <w:lang w:val="en-US"/>
        </w:rPr>
        <w:t xml:space="preserve">to substantially reduce the percentage of </w:t>
      </w:r>
      <w:r w:rsidRPr="147BCEC0">
        <w:rPr>
          <w:lang w:val="en-US"/>
        </w:rPr>
        <w:t>CO</w:t>
      </w:r>
      <w:r w:rsidRPr="147BCEC0">
        <w:rPr>
          <w:vertAlign w:val="subscript"/>
          <w:lang w:val="en-US"/>
        </w:rPr>
        <w:t>2</w:t>
      </w:r>
      <w:r w:rsidR="18FD726C" w:rsidRPr="147BCEC0">
        <w:rPr>
          <w:vertAlign w:val="subscript"/>
          <w:lang w:val="en-US"/>
        </w:rPr>
        <w:t xml:space="preserve"> </w:t>
      </w:r>
      <w:r w:rsidRPr="147BCEC0">
        <w:rPr>
          <w:lang w:val="en-US"/>
        </w:rPr>
        <w:t>in</w:t>
      </w:r>
      <w:r w:rsidRPr="00EF10FA">
        <w:rPr>
          <w:lang w:val="en-US"/>
        </w:rPr>
        <w:t xml:space="preserve"> the atmosphere </w:t>
      </w:r>
      <w:r w:rsidR="0A1B81E2" w:rsidRPr="00EF10FA">
        <w:rPr>
          <w:lang w:val="en-US"/>
        </w:rPr>
        <w:t xml:space="preserve">is </w:t>
      </w:r>
      <w:r w:rsidRPr="00EF10FA">
        <w:rPr>
          <w:lang w:val="en-US"/>
        </w:rPr>
        <w:t>huge. It would require an international approach and investment that is unprecedented.</w:t>
      </w:r>
    </w:p>
    <w:p w14:paraId="6247C2E1" w14:textId="129698CC" w:rsidR="00354D7F" w:rsidRPr="00A25D8F" w:rsidRDefault="44DD0AC0" w:rsidP="00FA77AD">
      <w:pPr>
        <w:pStyle w:val="Heading3"/>
        <w:rPr>
          <w:lang w:val="en-US"/>
        </w:rPr>
      </w:pPr>
      <w:r w:rsidRPr="147BCEC0">
        <w:rPr>
          <w:lang w:val="en-US"/>
        </w:rPr>
        <w:t>Do</w:t>
      </w:r>
      <w:r w:rsidR="2035AB20" w:rsidRPr="147BCEC0">
        <w:rPr>
          <w:lang w:val="en-US"/>
        </w:rPr>
        <w:t>es it</w:t>
      </w:r>
      <w:r w:rsidRPr="00EF10FA">
        <w:rPr>
          <w:lang w:val="en-US"/>
        </w:rPr>
        <w:t xml:space="preserve"> substantially reduce </w:t>
      </w:r>
      <w:r w:rsidRPr="147BCEC0">
        <w:rPr>
          <w:lang w:val="en-US"/>
        </w:rPr>
        <w:t>CO</w:t>
      </w:r>
      <w:r w:rsidRPr="147BCEC0">
        <w:rPr>
          <w:vertAlign w:val="subscript"/>
          <w:lang w:val="en-US"/>
        </w:rPr>
        <w:t>2</w:t>
      </w:r>
      <w:r w:rsidR="0350485A" w:rsidRPr="147BCEC0">
        <w:rPr>
          <w:vertAlign w:val="subscript"/>
          <w:lang w:val="en-US"/>
        </w:rPr>
        <w:t xml:space="preserve"> </w:t>
      </w:r>
      <w:r w:rsidRPr="147BCEC0">
        <w:rPr>
          <w:lang w:val="en-US"/>
        </w:rPr>
        <w:t>emissions</w:t>
      </w:r>
      <w:r w:rsidRPr="00EF10FA">
        <w:rPr>
          <w:lang w:val="en-US"/>
        </w:rPr>
        <w:t xml:space="preserve"> if you don't use </w:t>
      </w:r>
      <w:r w:rsidR="71467482" w:rsidRPr="00EF10FA">
        <w:rPr>
          <w:lang w:val="en-US"/>
        </w:rPr>
        <w:t>generative AI?</w:t>
      </w:r>
    </w:p>
    <w:p w14:paraId="642AA8C6" w14:textId="2F5BA879" w:rsidR="009C0CA9" w:rsidRPr="00A25D8F" w:rsidRDefault="00AD279D">
      <w:pPr>
        <w:rPr>
          <w:lang w:val="en-US"/>
        </w:rPr>
      </w:pPr>
      <w:r w:rsidRPr="00EF10FA">
        <w:rPr>
          <w:lang w:val="en-US"/>
        </w:rPr>
        <w:t>If</w:t>
      </w:r>
      <w:r w:rsidR="711C32EE" w:rsidRPr="00EF10FA">
        <w:rPr>
          <w:lang w:val="en-US"/>
        </w:rPr>
        <w:t xml:space="preserve"> </w:t>
      </w:r>
      <w:r w:rsidR="26583071" w:rsidRPr="00EF10FA">
        <w:rPr>
          <w:lang w:val="en-US"/>
        </w:rPr>
        <w:t xml:space="preserve">the world continues to rely heavily on burning fossil fuels for energy consumption, this will lead to global problems. The use of technology, AI and generative AI </w:t>
      </w:r>
      <w:r w:rsidR="762E95E6" w:rsidRPr="00EF10FA">
        <w:rPr>
          <w:lang w:val="en-US"/>
        </w:rPr>
        <w:t xml:space="preserve">always </w:t>
      </w:r>
      <w:r w:rsidR="26583071" w:rsidRPr="00EF10FA">
        <w:rPr>
          <w:lang w:val="en-US"/>
        </w:rPr>
        <w:t>contributes to</w:t>
      </w:r>
      <w:r w:rsidR="48347D5F" w:rsidRPr="00EF10FA">
        <w:rPr>
          <w:lang w:val="en-US"/>
        </w:rPr>
        <w:t xml:space="preserve"> this. And probably because of the novelty</w:t>
      </w:r>
      <w:r w:rsidR="09DBA7DC" w:rsidRPr="00EF10FA">
        <w:rPr>
          <w:lang w:val="en-US"/>
        </w:rPr>
        <w:t xml:space="preserve">, </w:t>
      </w:r>
      <w:r w:rsidR="48347D5F" w:rsidRPr="00EF10FA">
        <w:rPr>
          <w:lang w:val="en-US"/>
        </w:rPr>
        <w:t>speed</w:t>
      </w:r>
      <w:r w:rsidR="5AC79F8B" w:rsidRPr="147BCEC0">
        <w:rPr>
          <w:lang w:val="en-US"/>
        </w:rPr>
        <w:t>,</w:t>
      </w:r>
      <w:r w:rsidR="48347D5F" w:rsidRPr="00EF10FA">
        <w:rPr>
          <w:lang w:val="en-US"/>
        </w:rPr>
        <w:t xml:space="preserve"> </w:t>
      </w:r>
      <w:r w:rsidR="0E06B86F" w:rsidRPr="00EF10FA">
        <w:rPr>
          <w:lang w:val="en-US"/>
        </w:rPr>
        <w:t xml:space="preserve">and scale </w:t>
      </w:r>
      <w:r w:rsidR="48347D5F" w:rsidRPr="00EF10FA">
        <w:rPr>
          <w:lang w:val="en-US"/>
        </w:rPr>
        <w:t xml:space="preserve">of </w:t>
      </w:r>
      <w:r w:rsidR="4D7AE397" w:rsidRPr="00EF10FA">
        <w:rPr>
          <w:lang w:val="en-US"/>
        </w:rPr>
        <w:t>growth in it, climate discussions place great emphasis on it</w:t>
      </w:r>
      <w:r w:rsidR="26583071" w:rsidRPr="00EF10FA">
        <w:rPr>
          <w:lang w:val="en-US"/>
        </w:rPr>
        <w:t xml:space="preserve">. </w:t>
      </w:r>
      <w:r w:rsidR="39AF6A44" w:rsidRPr="00EF10FA">
        <w:rPr>
          <w:lang w:val="en-US"/>
        </w:rPr>
        <w:t xml:space="preserve">Fears and concerns about the impact of new </w:t>
      </w:r>
      <w:r w:rsidR="44DD0AC0" w:rsidRPr="00EF10FA">
        <w:rPr>
          <w:lang w:val="en-US"/>
        </w:rPr>
        <w:t xml:space="preserve">technologies </w:t>
      </w:r>
      <w:r w:rsidR="18B99498" w:rsidRPr="00EF10FA">
        <w:rPr>
          <w:lang w:val="en-US"/>
        </w:rPr>
        <w:t xml:space="preserve">are </w:t>
      </w:r>
      <w:r w:rsidR="39AF6A44" w:rsidRPr="00EF10FA">
        <w:rPr>
          <w:lang w:val="en-US"/>
        </w:rPr>
        <w:t xml:space="preserve">of all times, so how much do you really need to worry this time? </w:t>
      </w:r>
      <w:r w:rsidR="3B205DB7" w:rsidRPr="00EF10FA">
        <w:rPr>
          <w:lang w:val="en-US"/>
        </w:rPr>
        <w:t xml:space="preserve">Many journalistic, social media and even scientific sources </w:t>
      </w:r>
      <w:r w:rsidR="4B2740B6" w:rsidRPr="00EF10FA">
        <w:rPr>
          <w:lang w:val="en-US"/>
        </w:rPr>
        <w:t xml:space="preserve">argue that we </w:t>
      </w:r>
      <w:r w:rsidR="1FF2DB7D" w:rsidRPr="00EF10FA">
        <w:rPr>
          <w:lang w:val="en-US"/>
        </w:rPr>
        <w:t xml:space="preserve">really shouldn't </w:t>
      </w:r>
      <w:r w:rsidR="1129BC5F" w:rsidRPr="00EF10FA">
        <w:rPr>
          <w:lang w:val="en-US"/>
        </w:rPr>
        <w:t xml:space="preserve">use </w:t>
      </w:r>
      <w:r w:rsidR="4B2740B6" w:rsidRPr="00EF10FA">
        <w:rPr>
          <w:lang w:val="en-US"/>
        </w:rPr>
        <w:t xml:space="preserve">generative AI </w:t>
      </w:r>
      <w:r w:rsidR="1FF2DB7D" w:rsidRPr="00EF10FA">
        <w:rPr>
          <w:lang w:val="en-US"/>
        </w:rPr>
        <w:t xml:space="preserve">at all </w:t>
      </w:r>
      <w:r w:rsidR="1129BC5F" w:rsidRPr="00EF10FA">
        <w:rPr>
          <w:lang w:val="en-US"/>
        </w:rPr>
        <w:t>because of environmental concerns</w:t>
      </w:r>
      <w:r w:rsidR="337E3B3B" w:rsidRPr="00EF10FA">
        <w:rPr>
          <w:lang w:val="en-US"/>
        </w:rPr>
        <w:t xml:space="preserve">. </w:t>
      </w:r>
    </w:p>
    <w:p w14:paraId="373AB4A0" w14:textId="71C5FD8E" w:rsidR="000A459C" w:rsidRPr="00A25D8F" w:rsidRDefault="75804993">
      <w:pPr>
        <w:rPr>
          <w:lang w:val="en-US"/>
        </w:rPr>
      </w:pPr>
      <w:r w:rsidRPr="00EF10FA">
        <w:rPr>
          <w:lang w:val="en-US"/>
        </w:rPr>
        <w:lastRenderedPageBreak/>
        <w:t xml:space="preserve">But: how effective is it really to </w:t>
      </w:r>
      <w:r w:rsidR="7E696A06" w:rsidRPr="00EF10FA">
        <w:rPr>
          <w:lang w:val="en-US"/>
        </w:rPr>
        <w:t xml:space="preserve">avoid generative AI </w:t>
      </w:r>
      <w:r w:rsidR="67B07E50" w:rsidRPr="00EF10FA">
        <w:rPr>
          <w:lang w:val="en-US"/>
        </w:rPr>
        <w:t>altogether</w:t>
      </w:r>
      <w:r w:rsidR="2B2750D7" w:rsidRPr="00EF10FA">
        <w:rPr>
          <w:lang w:val="en-US"/>
        </w:rPr>
        <w:t xml:space="preserve">. </w:t>
      </w:r>
      <w:proofErr w:type="gramStart"/>
      <w:r w:rsidR="35C61897" w:rsidRPr="00EF10FA">
        <w:rPr>
          <w:lang w:val="en-US"/>
        </w:rPr>
        <w:t>So</w:t>
      </w:r>
      <w:proofErr w:type="gramEnd"/>
      <w:r w:rsidR="35C61897" w:rsidRPr="00EF10FA">
        <w:rPr>
          <w:lang w:val="en-US"/>
        </w:rPr>
        <w:t xml:space="preserve"> </w:t>
      </w:r>
      <w:r w:rsidR="5544E2D9" w:rsidRPr="00EF10FA">
        <w:rPr>
          <w:lang w:val="en-US"/>
        </w:rPr>
        <w:t xml:space="preserve">if we look at size, </w:t>
      </w:r>
      <w:r w:rsidR="35C61897" w:rsidRPr="00EF10FA">
        <w:rPr>
          <w:lang w:val="en-US"/>
        </w:rPr>
        <w:t xml:space="preserve">we now know </w:t>
      </w:r>
      <w:r w:rsidR="4B2740B6" w:rsidRPr="00EF10FA">
        <w:rPr>
          <w:lang w:val="en-US"/>
        </w:rPr>
        <w:t xml:space="preserve">that generative AI's share of total global energy consumption </w:t>
      </w:r>
      <w:r w:rsidR="110FD0CB" w:rsidRPr="00EF10FA">
        <w:rPr>
          <w:lang w:val="en-US"/>
        </w:rPr>
        <w:t xml:space="preserve">is relatively modest. </w:t>
      </w:r>
      <w:r w:rsidR="7C3DB569" w:rsidRPr="00EF10FA">
        <w:rPr>
          <w:lang w:val="en-US"/>
        </w:rPr>
        <w:t xml:space="preserve">So why </w:t>
      </w:r>
      <w:r w:rsidR="7257486B" w:rsidRPr="00EF10FA">
        <w:rPr>
          <w:lang w:val="en-US"/>
        </w:rPr>
        <w:t xml:space="preserve">is there </w:t>
      </w:r>
      <w:r w:rsidR="7C3DB569" w:rsidRPr="00EF10FA">
        <w:rPr>
          <w:lang w:val="en-US"/>
        </w:rPr>
        <w:t xml:space="preserve">such an emphasis on generative AI </w:t>
      </w:r>
      <w:r w:rsidR="77CEF365" w:rsidRPr="00EF10FA">
        <w:rPr>
          <w:lang w:val="en-US"/>
        </w:rPr>
        <w:t>anyway</w:t>
      </w:r>
      <w:r w:rsidR="7C3DB569" w:rsidRPr="00EF10FA">
        <w:rPr>
          <w:lang w:val="en-US"/>
        </w:rPr>
        <w:t xml:space="preserve">? </w:t>
      </w:r>
      <w:r w:rsidR="5EDB7969" w:rsidRPr="00EF10FA">
        <w:rPr>
          <w:lang w:val="en-US"/>
        </w:rPr>
        <w:t xml:space="preserve">Why not (also) on other factors that </w:t>
      </w:r>
      <w:r w:rsidR="5C4392F7" w:rsidRPr="00EF10FA">
        <w:rPr>
          <w:lang w:val="en-US"/>
        </w:rPr>
        <w:t xml:space="preserve">cause </w:t>
      </w:r>
      <w:r w:rsidR="5C4392F7" w:rsidRPr="147BCEC0">
        <w:rPr>
          <w:lang w:val="en-US"/>
        </w:rPr>
        <w:t>CO</w:t>
      </w:r>
      <w:r w:rsidR="5C4392F7" w:rsidRPr="147BCEC0">
        <w:rPr>
          <w:vertAlign w:val="subscript"/>
          <w:lang w:val="en-US"/>
        </w:rPr>
        <w:t>2</w:t>
      </w:r>
      <w:r w:rsidR="45AFE225" w:rsidRPr="147BCEC0">
        <w:rPr>
          <w:vertAlign w:val="subscript"/>
          <w:lang w:val="en-US"/>
        </w:rPr>
        <w:t xml:space="preserve"> </w:t>
      </w:r>
      <w:r w:rsidR="5C4392F7" w:rsidRPr="147BCEC0">
        <w:rPr>
          <w:lang w:val="en-US"/>
        </w:rPr>
        <w:t>emissions</w:t>
      </w:r>
      <w:r w:rsidR="34EF95FE" w:rsidRPr="147BCEC0">
        <w:rPr>
          <w:lang w:val="en-US"/>
        </w:rPr>
        <w:t>?</w:t>
      </w:r>
    </w:p>
    <w:p w14:paraId="5AD3C7F0" w14:textId="66B16D32" w:rsidR="000A459C" w:rsidRPr="00A25D8F" w:rsidRDefault="1FD12F2E">
      <w:pPr>
        <w:rPr>
          <w:lang w:val="en-US"/>
        </w:rPr>
      </w:pPr>
      <w:r w:rsidRPr="00EF10FA">
        <w:rPr>
          <w:lang w:val="en-US"/>
        </w:rPr>
        <w:t xml:space="preserve">Putting other factors alongside AI use gives a more realistic and broader perspective on the relationships between them.  </w:t>
      </w:r>
      <w:r w:rsidR="6BDE58E9" w:rsidRPr="00EF10FA">
        <w:rPr>
          <w:lang w:val="en-US"/>
        </w:rPr>
        <w:t xml:space="preserve">To that end, </w:t>
      </w:r>
      <w:r w:rsidR="343FD69F" w:rsidRPr="00EF10FA">
        <w:rPr>
          <w:lang w:val="en-US"/>
        </w:rPr>
        <w:t>Masley</w:t>
      </w:r>
      <w:r w:rsidR="00CE5F62">
        <w:rPr>
          <w:lang w:val="en-US"/>
        </w:rPr>
        <w:t xml:space="preserve"> </w:t>
      </w:r>
      <w:r w:rsidR="2EFCE6DC" w:rsidRPr="00EF10FA">
        <w:rPr>
          <w:lang w:val="en-US"/>
        </w:rPr>
        <w:fldChar w:fldCharType="begin"/>
      </w:r>
      <w:r w:rsidR="00CE5F62">
        <w:rPr>
          <w:lang w:val="en-US"/>
        </w:rPr>
        <w:instrText xml:space="preserve"> ADDIN ZOTERO_ITEM CSL_CITATION {"citationID":"yCqthE1q","properties":{"formattedCitation":"(2025a)","plainCitation":"(2025a)","noteIndex":0},"citationItems":[{"id":17030,"uris":["http://zotero.org/users/1688/items/JEAAVH5P"],"itemData":{"id":17030,"type":"post-weblog","abstract":"And a plea to think seriously about climate change without getting distracted","container-title":"The Weird Turn Pro","genre":"Substack newsletter","title":"Using ChatGPT is not bad for the environment","URL":"https://andymasley.substack.com/p/individual-ai-use-is-not-bad-for","author":[{"family":"Masley","given":"Andy"}],"accessed":{"date-parts":[["2025",5,3]]},"issued":{"date-parts":[["2025",1,13]]}},"suppress-author":true}],"schema":"https://github.com/citation-style-language/schema/raw/master/csl-citation.json"} </w:instrText>
      </w:r>
      <w:r w:rsidR="2EFCE6DC" w:rsidRPr="00EF10FA">
        <w:rPr>
          <w:lang w:val="en-US"/>
        </w:rPr>
        <w:fldChar w:fldCharType="separate"/>
      </w:r>
      <w:r w:rsidR="00CE5F62">
        <w:rPr>
          <w:lang w:val="en-US"/>
        </w:rPr>
        <w:t>(2025a)</w:t>
      </w:r>
      <w:r w:rsidR="2EFCE6DC" w:rsidRPr="00EF10FA">
        <w:rPr>
          <w:lang w:val="en-US"/>
        </w:rPr>
        <w:fldChar w:fldCharType="end"/>
      </w:r>
      <w:r w:rsidR="110FD0CB" w:rsidRPr="00EF10FA">
        <w:rPr>
          <w:lang w:val="en-US"/>
        </w:rPr>
        <w:t xml:space="preserve"> </w:t>
      </w:r>
      <w:proofErr w:type="spellStart"/>
      <w:r w:rsidR="5C97C9F8" w:rsidRPr="147BCEC0">
        <w:rPr>
          <w:lang w:val="en-US"/>
        </w:rPr>
        <w:t>analysed</w:t>
      </w:r>
      <w:proofErr w:type="spellEnd"/>
      <w:r w:rsidR="110FD0CB" w:rsidRPr="00EF10FA">
        <w:rPr>
          <w:lang w:val="en-US"/>
        </w:rPr>
        <w:t xml:space="preserve"> </w:t>
      </w:r>
      <w:r w:rsidR="65ABD82B" w:rsidRPr="00EF10FA">
        <w:rPr>
          <w:lang w:val="en-US"/>
        </w:rPr>
        <w:t xml:space="preserve">changes </w:t>
      </w:r>
      <w:r w:rsidR="343FD69F" w:rsidRPr="00EF10FA">
        <w:rPr>
          <w:lang w:val="en-US"/>
        </w:rPr>
        <w:t xml:space="preserve">in lifestyle </w:t>
      </w:r>
      <w:r w:rsidR="61789A67" w:rsidRPr="00EF10FA">
        <w:rPr>
          <w:lang w:val="en-US"/>
        </w:rPr>
        <w:t xml:space="preserve">and </w:t>
      </w:r>
      <w:r w:rsidR="343FD69F" w:rsidRPr="00EF10FA">
        <w:rPr>
          <w:lang w:val="en-US"/>
        </w:rPr>
        <w:t xml:space="preserve">consumption patterns </w:t>
      </w:r>
      <w:r w:rsidR="110FD0CB" w:rsidRPr="00EF10FA">
        <w:rPr>
          <w:lang w:val="en-US"/>
        </w:rPr>
        <w:t xml:space="preserve">for effects </w:t>
      </w:r>
      <w:r w:rsidR="6191652B" w:rsidRPr="00EF10FA">
        <w:rPr>
          <w:lang w:val="en-US"/>
        </w:rPr>
        <w:t>(</w:t>
      </w:r>
      <w:r w:rsidR="3153ACBF" w:rsidRPr="00EF10FA">
        <w:rPr>
          <w:lang w:val="en-US"/>
        </w:rPr>
        <w:t>See</w:t>
      </w:r>
      <w:r w:rsidR="00300904">
        <w:rPr>
          <w:lang w:val="en-US"/>
        </w:rPr>
        <w:t xml:space="preserve"> </w:t>
      </w:r>
      <w:r w:rsidR="00300904">
        <w:rPr>
          <w:lang w:val="en-US"/>
        </w:rPr>
        <w:fldChar w:fldCharType="begin"/>
      </w:r>
      <w:r w:rsidR="00300904">
        <w:rPr>
          <w:lang w:val="en-US"/>
        </w:rPr>
        <w:instrText xml:space="preserve"> REF _Ref208585484 \h </w:instrText>
      </w:r>
      <w:r w:rsidR="00300904">
        <w:rPr>
          <w:lang w:val="en-US"/>
        </w:rPr>
      </w:r>
      <w:r w:rsidR="00300904">
        <w:rPr>
          <w:lang w:val="en-US"/>
        </w:rPr>
        <w:fldChar w:fldCharType="separate"/>
      </w:r>
      <w:r w:rsidR="00300904" w:rsidRPr="00EF10FA">
        <w:rPr>
          <w:lang w:val="en-US"/>
        </w:rPr>
        <w:t xml:space="preserve">Figure </w:t>
      </w:r>
      <w:r w:rsidR="00300904">
        <w:rPr>
          <w:noProof/>
          <w:lang w:val="en-US"/>
        </w:rPr>
        <w:t>6</w:t>
      </w:r>
      <w:r w:rsidR="00300904">
        <w:rPr>
          <w:lang w:val="en-US"/>
        </w:rPr>
        <w:t>.</w:t>
      </w:r>
      <w:r w:rsidR="00300904">
        <w:rPr>
          <w:noProof/>
          <w:lang w:val="en-US"/>
        </w:rPr>
        <w:t>5</w:t>
      </w:r>
      <w:r w:rsidR="00300904">
        <w:rPr>
          <w:lang w:val="en-US"/>
        </w:rPr>
        <w:fldChar w:fldCharType="end"/>
      </w:r>
      <w:r w:rsidR="311C4D28" w:rsidRPr="00EF10FA">
        <w:rPr>
          <w:lang w:val="en-US"/>
        </w:rPr>
        <w:t xml:space="preserve">). Masley </w:t>
      </w:r>
      <w:r w:rsidR="5732FB92" w:rsidRPr="00EF10FA">
        <w:rPr>
          <w:lang w:val="en-US"/>
        </w:rPr>
        <w:t xml:space="preserve">shows what </w:t>
      </w:r>
      <w:r w:rsidR="3153ACBF" w:rsidRPr="00EF10FA">
        <w:rPr>
          <w:lang w:val="en-US"/>
        </w:rPr>
        <w:t xml:space="preserve">is </w:t>
      </w:r>
      <w:r w:rsidR="5555D5C1" w:rsidRPr="00EF10FA">
        <w:rPr>
          <w:lang w:val="en-US"/>
        </w:rPr>
        <w:t>the amount of CO</w:t>
      </w:r>
      <w:r w:rsidR="5555D5C1" w:rsidRPr="00EF10FA">
        <w:rPr>
          <w:vertAlign w:val="subscript"/>
          <w:lang w:val="en-US"/>
        </w:rPr>
        <w:t>2</w:t>
      </w:r>
      <w:r w:rsidR="20AD5FBE" w:rsidRPr="00EF10FA">
        <w:rPr>
          <w:vertAlign w:val="subscript"/>
          <w:lang w:val="en-US"/>
        </w:rPr>
        <w:t xml:space="preserve"> </w:t>
      </w:r>
      <w:r w:rsidR="5555D5C1" w:rsidRPr="00EF10FA">
        <w:rPr>
          <w:lang w:val="en-US"/>
        </w:rPr>
        <w:t xml:space="preserve">emissions </w:t>
      </w:r>
      <w:r w:rsidR="18A9CDD1" w:rsidRPr="00EF10FA">
        <w:rPr>
          <w:lang w:val="en-US"/>
        </w:rPr>
        <w:t xml:space="preserve">you can </w:t>
      </w:r>
      <w:r w:rsidR="5555D5C1" w:rsidRPr="00EF10FA">
        <w:rPr>
          <w:lang w:val="en-US"/>
        </w:rPr>
        <w:t>avoid by making different lifestyle decisions</w:t>
      </w:r>
      <w:r w:rsidR="2338C716" w:rsidRPr="00EF10FA">
        <w:rPr>
          <w:lang w:val="en-US"/>
        </w:rPr>
        <w:t xml:space="preserve">, </w:t>
      </w:r>
      <w:r w:rsidR="38D83D4B" w:rsidRPr="00EF10FA">
        <w:rPr>
          <w:lang w:val="en-US"/>
        </w:rPr>
        <w:t xml:space="preserve">compared to </w:t>
      </w:r>
      <w:r w:rsidR="2338C716" w:rsidRPr="00EF10FA">
        <w:rPr>
          <w:lang w:val="en-US"/>
        </w:rPr>
        <w:t>50,000 fewer ChatGPT prompts</w:t>
      </w:r>
      <w:r w:rsidR="5555D5C1" w:rsidRPr="00EF10FA">
        <w:rPr>
          <w:lang w:val="en-US"/>
        </w:rPr>
        <w:t xml:space="preserve">. </w:t>
      </w:r>
      <w:r w:rsidR="343FD69F" w:rsidRPr="00EF10FA">
        <w:rPr>
          <w:lang w:val="en-US"/>
        </w:rPr>
        <w:t xml:space="preserve">This shows that the </w:t>
      </w:r>
      <w:r w:rsidR="1F69CCFB" w:rsidRPr="00EF10FA">
        <w:rPr>
          <w:lang w:val="en-US"/>
        </w:rPr>
        <w:t>impact</w:t>
      </w:r>
      <w:r w:rsidR="343FD69F" w:rsidRPr="00EF10FA">
        <w:rPr>
          <w:lang w:val="en-US"/>
        </w:rPr>
        <w:t xml:space="preserve"> of </w:t>
      </w:r>
      <w:r w:rsidR="4002DBE0" w:rsidRPr="00EF10FA">
        <w:rPr>
          <w:lang w:val="en-US"/>
        </w:rPr>
        <w:t>reducing</w:t>
      </w:r>
      <w:r w:rsidR="343FD69F" w:rsidRPr="00EF10FA">
        <w:rPr>
          <w:lang w:val="en-US"/>
        </w:rPr>
        <w:t xml:space="preserve"> ChatGPT </w:t>
      </w:r>
      <w:r w:rsidR="34BF9E86" w:rsidRPr="00EF10FA">
        <w:rPr>
          <w:lang w:val="en-US"/>
        </w:rPr>
        <w:t>use</w:t>
      </w:r>
      <w:r w:rsidR="52C2D69A" w:rsidRPr="00EF10FA">
        <w:rPr>
          <w:lang w:val="en-US"/>
        </w:rPr>
        <w:t xml:space="preserve"> </w:t>
      </w:r>
      <w:r w:rsidR="343FD69F" w:rsidRPr="00EF10FA">
        <w:rPr>
          <w:lang w:val="en-US"/>
        </w:rPr>
        <w:t>is dwarfed in</w:t>
      </w:r>
      <w:r w:rsidR="3A4AC891" w:rsidRPr="00EF10FA">
        <w:rPr>
          <w:lang w:val="en-US"/>
        </w:rPr>
        <w:t xml:space="preserve"> comparison to </w:t>
      </w:r>
      <w:r w:rsidR="343FD69F" w:rsidRPr="00EF10FA">
        <w:rPr>
          <w:lang w:val="en-US"/>
        </w:rPr>
        <w:t>other lifestyle changes</w:t>
      </w:r>
      <w:r w:rsidR="6623D38A" w:rsidRPr="00EF10FA">
        <w:rPr>
          <w:lang w:val="en-US"/>
        </w:rPr>
        <w:t>,</w:t>
      </w:r>
      <w:r w:rsidR="343FD69F" w:rsidRPr="00EF10FA">
        <w:rPr>
          <w:lang w:val="en-US"/>
        </w:rPr>
        <w:t xml:space="preserve"> </w:t>
      </w:r>
      <w:proofErr w:type="gramStart"/>
      <w:r w:rsidR="343FD69F" w:rsidRPr="00EF10FA">
        <w:rPr>
          <w:lang w:val="en-US"/>
        </w:rPr>
        <w:t>such as</w:t>
      </w:r>
      <w:r w:rsidR="15EDB143" w:rsidRPr="00EF10FA">
        <w:rPr>
          <w:lang w:val="en-US"/>
        </w:rPr>
        <w:t>:</w:t>
      </w:r>
      <w:proofErr w:type="gramEnd"/>
      <w:r w:rsidR="343FD69F" w:rsidRPr="00EF10FA">
        <w:rPr>
          <w:lang w:val="en-US"/>
        </w:rPr>
        <w:t xml:space="preserve"> </w:t>
      </w:r>
      <w:r w:rsidR="7AE82F72" w:rsidRPr="00EF10FA">
        <w:rPr>
          <w:lang w:val="en-US"/>
        </w:rPr>
        <w:t xml:space="preserve">not driving your car anymore, </w:t>
      </w:r>
      <w:r w:rsidR="343FD69F" w:rsidRPr="00EF10FA">
        <w:rPr>
          <w:lang w:val="en-US"/>
        </w:rPr>
        <w:t xml:space="preserve">not </w:t>
      </w:r>
      <w:r w:rsidR="24F3E1D7" w:rsidRPr="00EF10FA">
        <w:rPr>
          <w:lang w:val="en-US"/>
        </w:rPr>
        <w:t xml:space="preserve">taking the plane for once, </w:t>
      </w:r>
      <w:r w:rsidR="08B31260" w:rsidRPr="00EF10FA">
        <w:rPr>
          <w:lang w:val="en-US"/>
        </w:rPr>
        <w:t xml:space="preserve">becoming a </w:t>
      </w:r>
      <w:r w:rsidR="5732FB92" w:rsidRPr="00EF10FA">
        <w:rPr>
          <w:lang w:val="en-US"/>
        </w:rPr>
        <w:t>vegetarian</w:t>
      </w:r>
      <w:r w:rsidR="08B31260" w:rsidRPr="00EF10FA">
        <w:rPr>
          <w:lang w:val="en-US"/>
        </w:rPr>
        <w:t xml:space="preserve">, </w:t>
      </w:r>
      <w:r w:rsidR="3EB3A1C6" w:rsidRPr="00EF10FA">
        <w:rPr>
          <w:lang w:val="en-US"/>
        </w:rPr>
        <w:t xml:space="preserve">or hanging your clothes out to dry. </w:t>
      </w:r>
    </w:p>
    <w:p w14:paraId="12F9F8F4" w14:textId="2D1610D7" w:rsidR="000A459C" w:rsidRPr="00A25D8F" w:rsidRDefault="69758F56">
      <w:pPr>
        <w:rPr>
          <w:lang w:val="en-US"/>
        </w:rPr>
      </w:pPr>
      <w:r w:rsidRPr="00EF10FA">
        <w:rPr>
          <w:lang w:val="en-US"/>
        </w:rPr>
        <w:t xml:space="preserve">As a result, Masley wonders </w:t>
      </w:r>
      <w:r w:rsidR="2D3B79A7" w:rsidRPr="00EF10FA">
        <w:rPr>
          <w:lang w:val="en-US"/>
        </w:rPr>
        <w:t xml:space="preserve">if we </w:t>
      </w:r>
      <w:r w:rsidR="2EBE06BD" w:rsidRPr="00EF10FA">
        <w:rPr>
          <w:lang w:val="en-US"/>
        </w:rPr>
        <w:t xml:space="preserve">wouldn't be better off focusing </w:t>
      </w:r>
      <w:r w:rsidR="2D3B79A7" w:rsidRPr="00EF10FA">
        <w:rPr>
          <w:lang w:val="en-US"/>
        </w:rPr>
        <w:t xml:space="preserve">our efforts </w:t>
      </w:r>
      <w:r w:rsidR="2EBE06BD" w:rsidRPr="00EF10FA">
        <w:rPr>
          <w:lang w:val="en-US"/>
        </w:rPr>
        <w:t xml:space="preserve">on those </w:t>
      </w:r>
      <w:r w:rsidR="3E33FCC3" w:rsidRPr="00EF10FA">
        <w:rPr>
          <w:lang w:val="en-US"/>
        </w:rPr>
        <w:t>factors</w:t>
      </w:r>
      <w:r w:rsidR="2EBE06BD" w:rsidRPr="00EF10FA">
        <w:rPr>
          <w:lang w:val="en-US"/>
        </w:rPr>
        <w:t xml:space="preserve"> instead of unilaterally emphasizing the environmental impact of generative AI</w:t>
      </w:r>
      <w:r w:rsidR="3E33FCC3" w:rsidRPr="00EF10FA">
        <w:rPr>
          <w:lang w:val="en-US"/>
        </w:rPr>
        <w:t xml:space="preserve">. </w:t>
      </w:r>
    </w:p>
    <w:p w14:paraId="1AD056A6" w14:textId="19706D08" w:rsidR="000A459C" w:rsidRPr="00A25D8F" w:rsidRDefault="0F41A4F4" w:rsidP="000A459C">
      <w:pPr>
        <w:rPr>
          <w:lang w:val="en-US"/>
        </w:rPr>
      </w:pPr>
      <w:r w:rsidRPr="00EF10FA">
        <w:rPr>
          <w:noProof/>
          <w:lang w:val="en-US"/>
        </w:rPr>
        <w:drawing>
          <wp:inline distT="0" distB="0" distL="0" distR="0" wp14:anchorId="0A314C8A" wp14:editId="4C2F94FB">
            <wp:extent cx="5731510" cy="3514725"/>
            <wp:effectExtent l="0" t="0" r="0" b="3175"/>
            <wp:docPr id="316701832" name="Picture 2" descr="A graph of green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1832" name="Picture 2" descr="A graph of green and black bars&#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inline>
        </w:drawing>
      </w:r>
      <w:r w:rsidRPr="00EF10FA">
        <w:rPr>
          <w:lang w:val="en-US"/>
        </w:rPr>
        <w:fldChar w:fldCharType="begin"/>
      </w:r>
      <w:r w:rsidRPr="00EF10FA">
        <w:rPr>
          <w:lang w:val="en-US"/>
        </w:rPr>
        <w:instrText xml:space="preserve"> INCLUDEPICTURE "https://substackcdn.com/image/fetch/w_1456,c_limit,f_auto,q_auto:good,fl_progressive:steep/https%3A%2F%2Fsubstack-post-media.s3.amazonaws.com%2Fpublic%2Fimages%2F6b3c03f2-51f3-4fd1-9ea6-3adb0a9300e9_1456x893.webp" \* MERGEFORMATINET </w:instrText>
      </w:r>
      <w:r w:rsidRPr="00EF10FA">
        <w:rPr>
          <w:lang w:val="en-US"/>
        </w:rPr>
        <w:fldChar w:fldCharType="separate"/>
      </w:r>
      <w:r w:rsidRPr="00EF10FA">
        <w:rPr>
          <w:lang w:val="en-US"/>
        </w:rPr>
        <w:fldChar w:fldCharType="begin"/>
      </w:r>
      <w:r w:rsidRPr="00EF10FA">
        <w:rPr>
          <w:lang w:val="en-US"/>
        </w:rPr>
        <w:instrText xml:space="preserve"> INCLUDEPICTURE  "https://substackcdn.com/image/fetch/w_1456,c_limit,f_auto,q_auto:good,fl_progressive:steep/https://substack-post-media.s3.amazonaws.com/public/images/6b3c03f2-51f3-4fd1-9ea6-3adb0a9300e9_1456x893.webp" \* MERGEFORMATINET </w:instrText>
      </w:r>
      <w:r w:rsidRPr="00EF10FA">
        <w:rPr>
          <w:lang w:val="en-US"/>
        </w:rPr>
        <w:fldChar w:fldCharType="separate"/>
      </w:r>
      <w:r w:rsidRPr="00EF10FA">
        <w:rPr>
          <w:lang w:val="en-US"/>
        </w:rPr>
        <w:fldChar w:fldCharType="begin"/>
      </w:r>
      <w:r w:rsidRPr="00EF10FA">
        <w:rPr>
          <w:lang w:val="en-US"/>
        </w:rPr>
        <w:instrText xml:space="preserve"> INCLUDEPICTURE  "https://substackcdn.com/image/fetch/w_1456,c_limit,f_auto,q_auto:good,fl_progressive:steep/https:/substack-post-media.s3.amazonaws.com/public/images/6b3c03f2-51f3-4fd1-9ea6-3adb0a9300e9_1456x893.webp" \* MERGEFORMATINET </w:instrText>
      </w:r>
      <w:r w:rsidRPr="00EF10FA">
        <w:rPr>
          <w:lang w:val="en-US"/>
        </w:rPr>
        <w:fldChar w:fldCharType="separate"/>
      </w:r>
      <w:r w:rsidRPr="00EF10FA">
        <w:rPr>
          <w:lang w:val="en-US"/>
        </w:rPr>
        <w:fldChar w:fldCharType="begin"/>
      </w:r>
      <w:r w:rsidRPr="00EF10FA">
        <w:rPr>
          <w:lang w:val="en-US"/>
        </w:rPr>
        <w:instrText xml:space="preserve"> INCLUDEPICTURE  "https://substackcdn.com/image/fetch/w_1456,c_limit,f_auto,q_auto:good,fl_progressive:steep/https:/substack-post-media.s3.amazonaws.com/public/images/6b3c03f2-51f3-4fd1-9ea6-3adb0a9300e9_1456x893.webp" \* MERGEFORMATINET </w:instrText>
      </w:r>
      <w:r w:rsidRPr="00EF10FA">
        <w:rPr>
          <w:lang w:val="en-US"/>
        </w:rPr>
        <w:fldChar w:fldCharType="separate"/>
      </w:r>
      <w:r w:rsidRPr="00EF10FA">
        <w:rPr>
          <w:lang w:val="en-US"/>
        </w:rPr>
        <w:fldChar w:fldCharType="begin"/>
      </w:r>
      <w:r w:rsidRPr="00EF10FA">
        <w:rPr>
          <w:lang w:val="en-US"/>
        </w:rPr>
        <w:instrText xml:space="preserve"> INCLUDEPICTURE  "https://substackcdn.com/image/fetch/w_1456,c_limit,f_auto,q_auto:good,fl_progressive:steep/https:/substack-post-media.s3.amazonaws.com/public/images/6b3c03f2-51f3-4fd1-9ea6-3adb0a9300e9_1456x893.webp" \* MERGEFORMATINET </w:instrText>
      </w:r>
      <w:r w:rsidRPr="00EF10FA">
        <w:rPr>
          <w:lang w:val="en-US"/>
        </w:rPr>
        <w:fldChar w:fldCharType="separate"/>
      </w:r>
      <w:r w:rsidRPr="00EF10FA">
        <w:rPr>
          <w:lang w:val="en-US"/>
        </w:rPr>
        <w:fldChar w:fldCharType="begin"/>
      </w:r>
      <w:r w:rsidRPr="00EF10FA">
        <w:rPr>
          <w:lang w:val="en-US"/>
        </w:rPr>
        <w:instrText xml:space="preserve"> INCLUDEPICTURE  "https://substackcdn.com/image/fetch/w_1456,c_limit,f_auto,q_auto:good,fl_progressive:steep/https:/substack-post-media.s3.amazonaws.com/public/images/6b3c03f2-51f3-4fd1-9ea6-3adb0a9300e9_1456x893.webp" \* MERGEFORMATINET </w:instrText>
      </w:r>
      <w:r w:rsidRPr="00EF10FA">
        <w:rPr>
          <w:lang w:val="en-US"/>
        </w:rPr>
        <w:fldChar w:fldCharType="separate"/>
      </w:r>
      <w:r w:rsidRPr="00EF10FA">
        <w:rPr>
          <w:lang w:val="en-US"/>
        </w:rPr>
        <w:fldChar w:fldCharType="begin"/>
      </w:r>
      <w:r w:rsidRPr="00EF10FA">
        <w:rPr>
          <w:lang w:val="en-US"/>
        </w:rPr>
        <w:instrText xml:space="preserve"> INCLUDEPICTURE  "https://substackcdn.com/image/fetch/w_1456,c_limit,f_auto,q_auto:good,fl_progressive:steep/https:/substack-post-media.s3.amazonaws.com/public/images/6b3c03f2-51f3-4fd1-9ea6-3adb0a9300e9_1456x893.webp" \* MERGEFORMATINET </w:instrText>
      </w:r>
      <w:r w:rsidRPr="00EF10FA">
        <w:rPr>
          <w:lang w:val="en-US"/>
        </w:rPr>
        <w:fldChar w:fldCharType="separate"/>
      </w:r>
      <w:r w:rsidRPr="00EF10FA">
        <w:rPr>
          <w:lang w:val="en-US"/>
        </w:rPr>
        <w:fldChar w:fldCharType="begin"/>
      </w:r>
      <w:r w:rsidRPr="00EF10FA">
        <w:rPr>
          <w:lang w:val="en-US"/>
        </w:rPr>
        <w:instrText xml:space="preserve"> INCLUDEPICTURE  "https://substackcdn.com/image/fetch/w_1456,c_limit,f_auto,q_auto:good,fl_progressive:steep/https:/substack-post-media.s3.amazonaws.com/public/images/6b3c03f2-51f3-4fd1-9ea6-3adb0a9300e9_1456x893.webp" \* MERGEFORMATINET </w:instrText>
      </w:r>
      <w:r w:rsidRPr="00EF10FA">
        <w:rPr>
          <w:lang w:val="en-US"/>
        </w:rPr>
        <w:fldChar w:fldCharType="separate"/>
      </w:r>
      <w:r w:rsidRPr="00EF10FA">
        <w:rPr>
          <w:lang w:val="en-US"/>
        </w:rPr>
        <w:fldChar w:fldCharType="begin"/>
      </w:r>
      <w:r w:rsidRPr="00EF10FA">
        <w:rPr>
          <w:lang w:val="en-US"/>
        </w:rPr>
        <w:instrText xml:space="preserve"> INCLUDEPICTURE  "https://substackcdn.com/image/fetch/w_1456,c_limit,f_auto,q_auto:good,fl_progressive:steep/https:/substack-post-media.s3.amazonaws.com/public/images/6b3c03f2-51f3-4fd1-9ea6-3adb0a9300e9_1456x893.webp" \* MERGEFORMATINET </w:instrText>
      </w:r>
      <w:r w:rsidRPr="00EF10FA">
        <w:rPr>
          <w:lang w:val="en-US"/>
        </w:rPr>
        <w:fldChar w:fldCharType="separate"/>
      </w:r>
      <w:r w:rsidRPr="00EF10FA">
        <w:rPr>
          <w:lang w:val="en-US"/>
        </w:rPr>
        <w:fldChar w:fldCharType="begin"/>
      </w:r>
      <w:r w:rsidRPr="00EF10FA">
        <w:rPr>
          <w:lang w:val="en-US"/>
        </w:rPr>
        <w:instrText xml:space="preserve"> INCLUDEPICTURE  "https://substackcdn.com/image/fetch/w_1456,c_limit,f_auto,q_auto:good,fl_progressive:steep/https:/substack-post-media.s3.amazonaws.com/public/images/6b3c03f2-51f3-4fd1-9ea6-3adb0a9300e9_1456x893.webp" \* MERGEFORMATINET </w:instrText>
      </w:r>
      <w:r w:rsidRPr="00EF10FA">
        <w:rPr>
          <w:lang w:val="en-US"/>
        </w:rPr>
        <w:fldChar w:fldCharType="separate"/>
      </w:r>
      <w:r w:rsidRPr="00EF10FA">
        <w:rPr>
          <w:lang w:val="en-US"/>
        </w:rPr>
        <w:fldChar w:fldCharType="begin"/>
      </w:r>
      <w:r w:rsidRPr="00EF10FA">
        <w:rPr>
          <w:lang w:val="en-US"/>
        </w:rPr>
        <w:instrText xml:space="preserve"> INCLUDEPICTURE  "https://substackcdn.com/image/fetch/w_1456,c_limit,f_auto,q_auto:good,fl_progressive:steep/https:/substack-post-media.s3.amazonaws.com/public/images/6b3c03f2-51f3-4fd1-9ea6-3adb0a9300e9_1456x893.webp" \* MERGEFORMATINET </w:instrText>
      </w:r>
      <w:r w:rsidRPr="00EF10FA">
        <w:rPr>
          <w:lang w:val="en-US"/>
        </w:rPr>
        <w:fldChar w:fldCharType="separate"/>
      </w:r>
      <w:r w:rsidRPr="00EF10FA">
        <w:rPr>
          <w:lang w:val="en-US"/>
        </w:rPr>
        <w:fldChar w:fldCharType="begin"/>
      </w:r>
      <w:r w:rsidRPr="00EF10FA">
        <w:rPr>
          <w:lang w:val="en-US"/>
        </w:rPr>
        <w:instrText xml:space="preserve"> INCLUDEPICTURE  "https://substackcdn.com/image/fetch/w_1456,c_limit,f_auto,q_auto:good,fl_progressive:steep/https:/substack-post-media.s3.amazonaws.com/public/images/6b3c03f2-51f3-4fd1-9ea6-3adb0a9300e9_1456x893.webp" \* MERGEFORMATINET </w:instrText>
      </w:r>
      <w:r w:rsidRPr="00EF10FA">
        <w:rPr>
          <w:lang w:val="en-US"/>
        </w:rPr>
        <w:fldChar w:fldCharType="separate"/>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r w:rsidRPr="00EF10FA">
        <w:rPr>
          <w:lang w:val="en-US"/>
        </w:rPr>
        <w:fldChar w:fldCharType="end"/>
      </w:r>
    </w:p>
    <w:p w14:paraId="4598E603" w14:textId="3000170B" w:rsidR="000A459C" w:rsidRPr="00EF10FA" w:rsidRDefault="009D546F" w:rsidP="009D546F">
      <w:pPr>
        <w:pStyle w:val="Caption"/>
        <w:rPr>
          <w:lang w:val="en-US"/>
        </w:rPr>
      </w:pPr>
      <w:bookmarkStart w:id="469" w:name="_Ref208585484"/>
      <w:bookmarkStart w:id="470" w:name="_Toc208673955"/>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6</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5</w:t>
      </w:r>
      <w:r w:rsidR="001D5D1F">
        <w:rPr>
          <w:lang w:val="en-US"/>
        </w:rPr>
        <w:fldChar w:fldCharType="end"/>
      </w:r>
      <w:bookmarkEnd w:id="469"/>
      <w:r w:rsidRPr="00EF10FA">
        <w:rPr>
          <w:lang w:val="en-US"/>
        </w:rPr>
        <w:t xml:space="preserve"> </w:t>
      </w:r>
      <w:r w:rsidR="343FD69F" w:rsidRPr="00EF10FA">
        <w:rPr>
          <w:lang w:val="en-US"/>
        </w:rPr>
        <w:t xml:space="preserve">Graph showing which lifestyle changes result in a given </w:t>
      </w:r>
      <w:r w:rsidR="77DBA26F" w:rsidRPr="00EF10FA">
        <w:rPr>
          <w:lang w:val="en-US"/>
        </w:rPr>
        <w:t xml:space="preserve">reduction in </w:t>
      </w:r>
      <w:r w:rsidR="343FD69F" w:rsidRPr="00EF10FA">
        <w:rPr>
          <w:lang w:val="en-US"/>
        </w:rPr>
        <w:t>CO2 emissions (in tons</w:t>
      </w:r>
      <w:r w:rsidR="39E14998" w:rsidRPr="00EF10FA">
        <w:rPr>
          <w:lang w:val="en-US"/>
        </w:rPr>
        <w:t>)</w:t>
      </w:r>
      <w:r w:rsidR="00CE5F62">
        <w:rPr>
          <w:lang w:val="en-US"/>
        </w:rPr>
        <w:t xml:space="preserve"> </w:t>
      </w:r>
      <w:r w:rsidR="343FD69F" w:rsidRPr="00EF10FA">
        <w:rPr>
          <w:lang w:val="en-US"/>
        </w:rPr>
        <w:fldChar w:fldCharType="begin"/>
      </w:r>
      <w:r w:rsidR="00CE5F62">
        <w:rPr>
          <w:lang w:val="en-US"/>
        </w:rPr>
        <w:instrText xml:space="preserve"> ADDIN ZOTERO_ITEM CSL_CITATION {"citationID":"6Si5VlY4","properties":{"formattedCitation":"(source graph: You, 2025)","plainCitation":"(source graph: You, 2025)","noteIndex":0},"citationItems":[{"id":16990,"uris":["http://zotero.org/users/1688/items/GAK5D55Z"],"itemData":{"id":16990,"type":"webpage","abstract":"This Gradient Updates issue explores how much energy ChatGPT uses per query, revealing it’s 10x less than common estimates.","container-title":"Epoch AI","language":"en","title":"How much energy does ChatGPT use?","URL":"https://epoch.ai/gradient-updates/how-much-energy-does-chatgpt-use","author":[{"family":"You","given":"Josh"}],"accessed":{"date-parts":[["2025",4,23]]},"issued":{"date-parts":[["2025",2,7]]}},"prefix":"source graph:"}],"schema":"https://github.com/citation-style-language/schema/raw/master/csl-citation.json"} </w:instrText>
      </w:r>
      <w:r w:rsidR="343FD69F" w:rsidRPr="00EF10FA">
        <w:rPr>
          <w:lang w:val="en-US"/>
        </w:rPr>
        <w:fldChar w:fldCharType="separate"/>
      </w:r>
      <w:bookmarkEnd w:id="470"/>
      <w:r w:rsidR="00CE5F62">
        <w:rPr>
          <w:lang w:val="en-US"/>
        </w:rPr>
        <w:t>(source graph: You, 2025)</w:t>
      </w:r>
      <w:r w:rsidR="343FD69F" w:rsidRPr="00EF10FA">
        <w:rPr>
          <w:lang w:val="en-US"/>
        </w:rPr>
        <w:fldChar w:fldCharType="end"/>
      </w:r>
    </w:p>
    <w:p w14:paraId="15BCD46A" w14:textId="7849B042" w:rsidR="000A459C" w:rsidRPr="00A25D8F" w:rsidRDefault="000A459C" w:rsidP="00435754">
      <w:pPr>
        <w:pStyle w:val="Heading2"/>
        <w:rPr>
          <w:lang w:val="en-US"/>
        </w:rPr>
      </w:pPr>
      <w:bookmarkStart w:id="471" w:name="_Toc208677718"/>
      <w:r w:rsidRPr="00EF10FA">
        <w:rPr>
          <w:lang w:val="en-US"/>
        </w:rPr>
        <w:t>Water: why your AI is thirsty too</w:t>
      </w:r>
      <w:bookmarkEnd w:id="471"/>
    </w:p>
    <w:p w14:paraId="0E6C7CA1" w14:textId="1EFB4DE8" w:rsidR="00FE68B3" w:rsidRPr="00A25D8F" w:rsidRDefault="3AA77B83" w:rsidP="00FA77AD">
      <w:pPr>
        <w:pStyle w:val="Heading3"/>
        <w:rPr>
          <w:lang w:val="en-US"/>
        </w:rPr>
      </w:pPr>
      <w:r w:rsidRPr="00EF10FA">
        <w:rPr>
          <w:lang w:val="en-US"/>
        </w:rPr>
        <w:t xml:space="preserve">Global </w:t>
      </w:r>
      <w:r w:rsidR="6DCFD7B3" w:rsidRPr="00EF10FA">
        <w:rPr>
          <w:lang w:val="en-US"/>
        </w:rPr>
        <w:t xml:space="preserve">and local </w:t>
      </w:r>
      <w:r w:rsidRPr="00EF10FA">
        <w:rPr>
          <w:lang w:val="en-US"/>
        </w:rPr>
        <w:t>water use</w:t>
      </w:r>
    </w:p>
    <w:p w14:paraId="05794DC7" w14:textId="75D88EC6" w:rsidR="00D414D8" w:rsidRPr="00A25D8F" w:rsidRDefault="42DEA83A" w:rsidP="00D414D8">
      <w:pPr>
        <w:pStyle w:val="whitespace-normal"/>
        <w:rPr>
          <w:lang w:val="en-US"/>
        </w:rPr>
      </w:pPr>
      <w:r w:rsidRPr="00EF10FA">
        <w:rPr>
          <w:lang w:val="en-US"/>
        </w:rPr>
        <w:t xml:space="preserve">You may not realize it when you </w:t>
      </w:r>
      <w:r w:rsidR="0642208F" w:rsidRPr="147BCEC0">
        <w:rPr>
          <w:lang w:val="en-US"/>
        </w:rPr>
        <w:t>enter</w:t>
      </w:r>
      <w:r w:rsidRPr="00EF10FA">
        <w:rPr>
          <w:lang w:val="en-US"/>
        </w:rPr>
        <w:t xml:space="preserve"> prompt, but AI systems also use a relatively large amount of water</w:t>
      </w:r>
      <w:r w:rsidR="007067A2">
        <w:rPr>
          <w:lang w:val="en-US"/>
        </w:rPr>
        <w:t xml:space="preserve"> </w:t>
      </w:r>
      <w:r w:rsidRPr="00EF10FA">
        <w:rPr>
          <w:lang w:val="en-US"/>
        </w:rPr>
        <w:fldChar w:fldCharType="begin"/>
      </w:r>
      <w:r w:rsidR="007067A2">
        <w:rPr>
          <w:lang w:val="en-US"/>
        </w:rPr>
        <w:instrText xml:space="preserve"> ADDIN ZOTERO_ITEM CSL_CITATION {"citationID":"tppNHPE9","properties":{"formattedCitation":"(You, 2025)","plainCitation":"(You, 2025)","noteIndex":0},"citationItems":[{"id":16990,"uris":["http://zotero.org/users/1688/items/GAK5D55Z"],"itemData":{"id":16990,"type":"webpage","abstract":"This Gradient Updates issue explores how much energy ChatGPT uses per query, revealing it’s 10x less than common estimates.","container-title":"Epoch AI","language":"en","title":"How much energy does ChatGPT use?","URL":"https://epoch.ai/gradient-updates/how-much-energy-does-chatgpt-use","author":[{"family":"You","given":"Josh"}],"accessed":{"date-parts":[["2025",4,23]]},"issued":{"date-parts":[["2025",2,7]]}}}],"schema":"https://github.com/citation-style-language/schema/raw/master/csl-citation.json"} </w:instrText>
      </w:r>
      <w:r w:rsidRPr="00EF10FA">
        <w:rPr>
          <w:lang w:val="en-US"/>
        </w:rPr>
        <w:fldChar w:fldCharType="separate"/>
      </w:r>
      <w:r w:rsidR="007067A2">
        <w:rPr>
          <w:lang w:val="en-US"/>
        </w:rPr>
        <w:t>(You, 2025)</w:t>
      </w:r>
      <w:r w:rsidRPr="00EF10FA">
        <w:rPr>
          <w:lang w:val="en-US"/>
        </w:rPr>
        <w:fldChar w:fldCharType="end"/>
      </w:r>
      <w:r w:rsidR="6C4A5C04" w:rsidRPr="00EF10FA">
        <w:rPr>
          <w:lang w:val="en-US"/>
        </w:rPr>
        <w:t xml:space="preserve">. In fact, </w:t>
      </w:r>
      <w:r w:rsidR="343FD69F" w:rsidRPr="00EF10FA">
        <w:rPr>
          <w:lang w:val="en-US"/>
        </w:rPr>
        <w:t xml:space="preserve">servers in data </w:t>
      </w:r>
      <w:proofErr w:type="spellStart"/>
      <w:r w:rsidR="19A07DA2" w:rsidRPr="147BCEC0">
        <w:rPr>
          <w:lang w:val="en-US"/>
        </w:rPr>
        <w:t>centres</w:t>
      </w:r>
      <w:proofErr w:type="spellEnd"/>
      <w:r w:rsidR="343FD69F" w:rsidRPr="00EF10FA">
        <w:rPr>
          <w:lang w:val="en-US"/>
        </w:rPr>
        <w:t xml:space="preserve"> generate a lot of heat and </w:t>
      </w:r>
      <w:r w:rsidR="34906FCD" w:rsidRPr="00EF10FA">
        <w:rPr>
          <w:lang w:val="en-US"/>
        </w:rPr>
        <w:t xml:space="preserve">therefore </w:t>
      </w:r>
      <w:r w:rsidR="343FD69F" w:rsidRPr="00EF10FA">
        <w:rPr>
          <w:lang w:val="en-US"/>
        </w:rPr>
        <w:t>need to be cooled</w:t>
      </w:r>
      <w:r w:rsidR="2AFD8C0E" w:rsidRPr="00EF10FA">
        <w:rPr>
          <w:lang w:val="en-US"/>
        </w:rPr>
        <w:t xml:space="preserve">, </w:t>
      </w:r>
      <w:r w:rsidR="0272B9DB" w:rsidRPr="00EF10FA">
        <w:rPr>
          <w:lang w:val="en-US"/>
        </w:rPr>
        <w:t xml:space="preserve">currently </w:t>
      </w:r>
      <w:r w:rsidR="3AA77B83" w:rsidRPr="00EF10FA">
        <w:rPr>
          <w:lang w:val="en-US"/>
        </w:rPr>
        <w:t>with water</w:t>
      </w:r>
      <w:r w:rsidR="343FD69F" w:rsidRPr="00EF10FA">
        <w:rPr>
          <w:lang w:val="en-US"/>
        </w:rPr>
        <w:t xml:space="preserve">. </w:t>
      </w:r>
      <w:r w:rsidR="33A81716" w:rsidRPr="00EF10FA">
        <w:rPr>
          <w:lang w:val="en-US"/>
        </w:rPr>
        <w:t xml:space="preserve">On a global level, the impact of </w:t>
      </w:r>
      <w:r w:rsidR="59F9DFDD" w:rsidRPr="00EF10FA">
        <w:rPr>
          <w:lang w:val="en-US"/>
        </w:rPr>
        <w:t xml:space="preserve">this </w:t>
      </w:r>
      <w:r w:rsidR="33A81716" w:rsidRPr="00EF10FA">
        <w:rPr>
          <w:lang w:val="en-US"/>
        </w:rPr>
        <w:t xml:space="preserve">is significant. Tech companies such as Microsoft, Meta and Google, for example, together used about 2.2 billion cubic meters of water in 2022 </w:t>
      </w:r>
      <w:proofErr w:type="gramStart"/>
      <w:r w:rsidR="00A14D2D">
        <w:rPr>
          <w:lang w:val="en-US"/>
        </w:rPr>
        <w:t>-</w:t>
      </w:r>
      <w:r w:rsidR="0F40DEF1" w:rsidRPr="147BCEC0">
        <w:rPr>
          <w:lang w:val="en-US"/>
        </w:rPr>
        <w:t xml:space="preserve"> </w:t>
      </w:r>
      <w:r w:rsidR="33A81716" w:rsidRPr="00EF10FA">
        <w:rPr>
          <w:lang w:val="en-US"/>
        </w:rPr>
        <w:t xml:space="preserve"> comparable</w:t>
      </w:r>
      <w:proofErr w:type="gramEnd"/>
      <w:r w:rsidR="33A81716" w:rsidRPr="00EF10FA">
        <w:rPr>
          <w:lang w:val="en-US"/>
        </w:rPr>
        <w:t xml:space="preserve"> to the annual water consumption of all of Denmark. And this consumption is growing rapidly. </w:t>
      </w:r>
    </w:p>
    <w:p w14:paraId="15548A0B" w14:textId="5C4367B7" w:rsidR="00D414D8" w:rsidRPr="00A25D8F" w:rsidRDefault="6FAC203D" w:rsidP="00D25B21">
      <w:pPr>
        <w:pStyle w:val="whitespace-normal"/>
        <w:rPr>
          <w:lang w:val="en-US"/>
        </w:rPr>
      </w:pPr>
      <w:r w:rsidRPr="00EF10FA">
        <w:rPr>
          <w:lang w:val="en-US"/>
        </w:rPr>
        <w:t>The biggest problem with this is not even the total volume of use (the water returns to the cycle)</w:t>
      </w:r>
      <w:r w:rsidR="1A08ABB3" w:rsidRPr="00EF10FA">
        <w:rPr>
          <w:lang w:val="en-US"/>
        </w:rPr>
        <w:t>, more on this later</w:t>
      </w:r>
      <w:r w:rsidRPr="00EF10FA">
        <w:rPr>
          <w:lang w:val="en-US"/>
        </w:rPr>
        <w:t xml:space="preserve">, but mainly that it </w:t>
      </w:r>
      <w:r w:rsidR="1A598312" w:rsidRPr="00EF10FA">
        <w:rPr>
          <w:lang w:val="en-US"/>
        </w:rPr>
        <w:t xml:space="preserve">leads to problems </w:t>
      </w:r>
      <w:r w:rsidRPr="00EF10FA">
        <w:rPr>
          <w:lang w:val="en-US"/>
        </w:rPr>
        <w:t>locally</w:t>
      </w:r>
      <w:r w:rsidR="6757A96C" w:rsidRPr="147BCEC0">
        <w:rPr>
          <w:lang w:val="en-US"/>
        </w:rPr>
        <w:t>.</w:t>
      </w:r>
      <w:r w:rsidR="1A598312" w:rsidRPr="147BCEC0">
        <w:rPr>
          <w:lang w:val="en-US"/>
        </w:rPr>
        <w:t xml:space="preserve"> </w:t>
      </w:r>
      <w:r w:rsidR="6757A96C" w:rsidRPr="147BCEC0">
        <w:rPr>
          <w:lang w:val="en-US"/>
        </w:rPr>
        <w:t>D</w:t>
      </w:r>
      <w:r w:rsidR="33A81716" w:rsidRPr="147BCEC0">
        <w:rPr>
          <w:lang w:val="en-US"/>
        </w:rPr>
        <w:t xml:space="preserve">ata </w:t>
      </w:r>
      <w:proofErr w:type="spellStart"/>
      <w:r w:rsidR="112F2952" w:rsidRPr="147BCEC0">
        <w:rPr>
          <w:lang w:val="en-US"/>
        </w:rPr>
        <w:t>centres</w:t>
      </w:r>
      <w:proofErr w:type="spellEnd"/>
      <w:r w:rsidR="33A81716" w:rsidRPr="00EF10FA">
        <w:rPr>
          <w:lang w:val="en-US"/>
        </w:rPr>
        <w:t xml:space="preserve"> are </w:t>
      </w:r>
      <w:r w:rsidR="1C528840" w:rsidRPr="00EF10FA">
        <w:rPr>
          <w:lang w:val="en-US"/>
        </w:rPr>
        <w:t xml:space="preserve">also </w:t>
      </w:r>
      <w:r w:rsidR="33A81716" w:rsidRPr="00EF10FA">
        <w:rPr>
          <w:lang w:val="en-US"/>
        </w:rPr>
        <w:t xml:space="preserve">built in areas where there is already water scarcity. This leads to conflicting interests between the cooling water needs of data </w:t>
      </w:r>
      <w:proofErr w:type="spellStart"/>
      <w:r w:rsidR="784D8298" w:rsidRPr="147BCEC0">
        <w:rPr>
          <w:lang w:val="en-US"/>
        </w:rPr>
        <w:t>centres</w:t>
      </w:r>
      <w:proofErr w:type="spellEnd"/>
      <w:r w:rsidR="33A81716" w:rsidRPr="00EF10FA">
        <w:rPr>
          <w:lang w:val="en-US"/>
        </w:rPr>
        <w:t xml:space="preserve"> and water use for agriculture, industry</w:t>
      </w:r>
      <w:r w:rsidR="0819A15B" w:rsidRPr="147BCEC0">
        <w:rPr>
          <w:lang w:val="en-US"/>
        </w:rPr>
        <w:t>,</w:t>
      </w:r>
      <w:r w:rsidR="33A81716" w:rsidRPr="00EF10FA">
        <w:rPr>
          <w:lang w:val="en-US"/>
        </w:rPr>
        <w:t xml:space="preserve"> and households.</w:t>
      </w:r>
    </w:p>
    <w:p w14:paraId="26C94BF6" w14:textId="171F5994" w:rsidR="00C64875" w:rsidRPr="00A25D8F" w:rsidRDefault="3CF07A7C">
      <w:pPr>
        <w:pStyle w:val="whitespace-normal"/>
        <w:rPr>
          <w:lang w:val="en-US"/>
        </w:rPr>
      </w:pPr>
      <w:r w:rsidRPr="00EF10FA">
        <w:rPr>
          <w:lang w:val="en-US"/>
        </w:rPr>
        <w:lastRenderedPageBreak/>
        <w:t xml:space="preserve">For example, </w:t>
      </w:r>
      <w:r w:rsidR="33A81716" w:rsidRPr="00EF10FA">
        <w:rPr>
          <w:lang w:val="en-US"/>
        </w:rPr>
        <w:t xml:space="preserve">Mesa </w:t>
      </w:r>
      <w:r w:rsidRPr="00EF10FA">
        <w:rPr>
          <w:lang w:val="en-US"/>
        </w:rPr>
        <w:t xml:space="preserve">is </w:t>
      </w:r>
      <w:r w:rsidR="33A81716" w:rsidRPr="00EF10FA">
        <w:rPr>
          <w:lang w:val="en-US"/>
        </w:rPr>
        <w:t xml:space="preserve">a city in a desert-like area in Arizona </w:t>
      </w:r>
      <w:r w:rsidR="3396F38A" w:rsidRPr="00EF10FA">
        <w:rPr>
          <w:lang w:val="en-US"/>
        </w:rPr>
        <w:t xml:space="preserve">that </w:t>
      </w:r>
      <w:r w:rsidR="33A81716" w:rsidRPr="00EF10FA">
        <w:rPr>
          <w:lang w:val="en-US"/>
        </w:rPr>
        <w:t xml:space="preserve">illustrates </w:t>
      </w:r>
      <w:r w:rsidR="3396F38A" w:rsidRPr="00EF10FA">
        <w:rPr>
          <w:lang w:val="en-US"/>
        </w:rPr>
        <w:t xml:space="preserve">this </w:t>
      </w:r>
      <w:r w:rsidR="2DC1AEAC" w:rsidRPr="147BCEC0">
        <w:rPr>
          <w:lang w:val="en-US"/>
        </w:rPr>
        <w:t>issue</w:t>
      </w:r>
      <w:r w:rsidR="3396F38A" w:rsidRPr="00EF10FA">
        <w:rPr>
          <w:lang w:val="en-US"/>
        </w:rPr>
        <w:t xml:space="preserve"> well</w:t>
      </w:r>
      <w:r w:rsidR="00CE5F62">
        <w:rPr>
          <w:lang w:val="en-US"/>
        </w:rPr>
        <w:t xml:space="preserve"> </w:t>
      </w:r>
      <w:r w:rsidRPr="00EF10FA">
        <w:rPr>
          <w:lang w:val="en-US"/>
        </w:rPr>
        <w:fldChar w:fldCharType="begin"/>
      </w:r>
      <w:r w:rsidR="00CE5F62">
        <w:rPr>
          <w:lang w:val="en-US"/>
        </w:rPr>
        <w:instrText xml:space="preserve"> ADDIN ZOTERO_ITEM CSL_CITATION {"citationID":"HjGX7El7","properties":{"formattedCitation":"(Solon, 2021)","plainCitation":"(Solon, 2021)","noteIndex":0},"citationItems":[{"id":17266,"uris":["http://zotero.org/users/1688/items/RFXHGI5K"],"itemData":{"id":17266,"type":"article-newspaper","abstract":"As cash-strapped cities welcome Big Tech to build hundreds of million-dollar data centers in their backyards, critics question the environmental cost.","container-title":"NBC News","language":"en","title":"Drought-stricken communities push back against data centers","URL":"https://www.nbcnews.com/tech/internet/drought-stricken-communities-push-back-against-data-centers-n1271344","author":[{"family":"Solon","given":"Olivia"}],"accessed":{"date-parts":[["2025",8,23]]},"issued":{"date-parts":[["2021",6,19]]}}}],"schema":"https://github.com/citation-style-language/schema/raw/master/csl-citation.json"} </w:instrText>
      </w:r>
      <w:r w:rsidRPr="00EF10FA">
        <w:rPr>
          <w:lang w:val="en-US"/>
        </w:rPr>
        <w:fldChar w:fldCharType="separate"/>
      </w:r>
      <w:r w:rsidR="00CE5F62">
        <w:rPr>
          <w:rFonts w:ascii="Aptos" w:eastAsiaTheme="minorEastAsia"/>
          <w:lang w:val="en-US" w:eastAsia="en-US"/>
        </w:rPr>
        <w:t>(Solon, 2021)</w:t>
      </w:r>
      <w:r w:rsidRPr="00EF10FA">
        <w:rPr>
          <w:lang w:val="en-US"/>
        </w:rPr>
        <w:fldChar w:fldCharType="end"/>
      </w:r>
      <w:r w:rsidR="7808E578" w:rsidRPr="00EF10FA">
        <w:rPr>
          <w:lang w:val="en-US"/>
        </w:rPr>
        <w:t xml:space="preserve">. A major reason for local governments to want to house data </w:t>
      </w:r>
      <w:proofErr w:type="spellStart"/>
      <w:r w:rsidR="38D0840E" w:rsidRPr="147BCEC0">
        <w:rPr>
          <w:lang w:val="en-US"/>
        </w:rPr>
        <w:t>centres</w:t>
      </w:r>
      <w:proofErr w:type="spellEnd"/>
      <w:r w:rsidR="7808E578" w:rsidRPr="00EF10FA">
        <w:rPr>
          <w:lang w:val="en-US"/>
        </w:rPr>
        <w:t xml:space="preserve"> is jobs. </w:t>
      </w:r>
      <w:r w:rsidR="0AC5E0F4" w:rsidRPr="00EF10FA">
        <w:rPr>
          <w:lang w:val="en-US"/>
        </w:rPr>
        <w:t xml:space="preserve">And </w:t>
      </w:r>
      <w:r w:rsidR="7808E578" w:rsidRPr="00EF10FA">
        <w:rPr>
          <w:lang w:val="en-US"/>
        </w:rPr>
        <w:t xml:space="preserve">a desert-like area with lots of solar and wind power </w:t>
      </w:r>
      <w:r w:rsidR="0AC5E0F4" w:rsidRPr="00EF10FA">
        <w:rPr>
          <w:lang w:val="en-US"/>
        </w:rPr>
        <w:t xml:space="preserve">offers data </w:t>
      </w:r>
      <w:proofErr w:type="spellStart"/>
      <w:r w:rsidR="77F8EBBC" w:rsidRPr="147BCEC0">
        <w:rPr>
          <w:lang w:val="en-US"/>
        </w:rPr>
        <w:t>centres</w:t>
      </w:r>
      <w:proofErr w:type="spellEnd"/>
      <w:r w:rsidR="0AC5E0F4" w:rsidRPr="00EF10FA">
        <w:rPr>
          <w:lang w:val="en-US"/>
        </w:rPr>
        <w:t xml:space="preserve"> cheap </w:t>
      </w:r>
      <w:r w:rsidR="57CB5C6A" w:rsidRPr="00EF10FA">
        <w:rPr>
          <w:lang w:val="en-US"/>
        </w:rPr>
        <w:t>electricity</w:t>
      </w:r>
      <w:r w:rsidR="0AC5E0F4" w:rsidRPr="00EF10FA">
        <w:rPr>
          <w:lang w:val="en-US"/>
        </w:rPr>
        <w:t xml:space="preserve">. </w:t>
      </w:r>
      <w:proofErr w:type="gramStart"/>
      <w:r w:rsidR="407AE425" w:rsidRPr="00EF10FA">
        <w:rPr>
          <w:lang w:val="en-US"/>
        </w:rPr>
        <w:t>So</w:t>
      </w:r>
      <w:proofErr w:type="gramEnd"/>
      <w:r w:rsidR="407AE425" w:rsidRPr="00EF10FA">
        <w:rPr>
          <w:lang w:val="en-US"/>
        </w:rPr>
        <w:t xml:space="preserve"> Arizona seems suitable for a data </w:t>
      </w:r>
      <w:proofErr w:type="spellStart"/>
      <w:r w:rsidR="3DB23552" w:rsidRPr="147BCEC0">
        <w:rPr>
          <w:lang w:val="en-US"/>
        </w:rPr>
        <w:t>centre</w:t>
      </w:r>
      <w:proofErr w:type="spellEnd"/>
      <w:r w:rsidR="407AE425" w:rsidRPr="147BCEC0">
        <w:rPr>
          <w:lang w:val="en-US"/>
        </w:rPr>
        <w:t>.</w:t>
      </w:r>
      <w:r w:rsidR="407AE425" w:rsidRPr="00EF10FA">
        <w:rPr>
          <w:lang w:val="en-US"/>
        </w:rPr>
        <w:t xml:space="preserve"> </w:t>
      </w:r>
      <w:r w:rsidR="0AC5E0F4" w:rsidRPr="00EF10FA">
        <w:rPr>
          <w:lang w:val="en-US"/>
        </w:rPr>
        <w:t xml:space="preserve">But this does not </w:t>
      </w:r>
      <w:r w:rsidR="09A1E602" w:rsidRPr="147BCEC0">
        <w:rPr>
          <w:lang w:val="en-US"/>
        </w:rPr>
        <w:t>consider</w:t>
      </w:r>
      <w:r w:rsidR="0AC5E0F4" w:rsidRPr="00EF10FA">
        <w:rPr>
          <w:lang w:val="en-US"/>
        </w:rPr>
        <w:t xml:space="preserve"> water needs. </w:t>
      </w:r>
      <w:r w:rsidR="407AE425" w:rsidRPr="00EF10FA">
        <w:rPr>
          <w:lang w:val="en-US"/>
        </w:rPr>
        <w:t xml:space="preserve">The </w:t>
      </w:r>
      <w:r w:rsidR="33A81716" w:rsidRPr="00EF10FA">
        <w:rPr>
          <w:lang w:val="en-US"/>
        </w:rPr>
        <w:t xml:space="preserve">data </w:t>
      </w:r>
      <w:proofErr w:type="spellStart"/>
      <w:r w:rsidR="7ACA2413" w:rsidRPr="147BCEC0">
        <w:rPr>
          <w:lang w:val="en-US"/>
        </w:rPr>
        <w:t>centre</w:t>
      </w:r>
      <w:proofErr w:type="spellEnd"/>
      <w:r w:rsidR="33A81716" w:rsidRPr="00EF10FA">
        <w:rPr>
          <w:lang w:val="en-US"/>
        </w:rPr>
        <w:t xml:space="preserve"> built in </w:t>
      </w:r>
      <w:r w:rsidR="407AE425" w:rsidRPr="00EF10FA">
        <w:rPr>
          <w:lang w:val="en-US"/>
        </w:rPr>
        <w:t xml:space="preserve">Mesa in </w:t>
      </w:r>
      <w:r w:rsidR="33A81716" w:rsidRPr="00EF10FA">
        <w:rPr>
          <w:lang w:val="en-US"/>
        </w:rPr>
        <w:t>2021 consumes up to 15 million gallons of water per day</w:t>
      </w:r>
      <w:r w:rsidR="32611B7C" w:rsidRPr="147BCEC0">
        <w:rPr>
          <w:lang w:val="en-US"/>
        </w:rPr>
        <w:t>,</w:t>
      </w:r>
      <w:r w:rsidR="33A81716" w:rsidRPr="00EF10FA">
        <w:rPr>
          <w:lang w:val="en-US"/>
        </w:rPr>
        <w:t xml:space="preserve"> while the region has suffered from extreme drought for decades. In total, data </w:t>
      </w:r>
      <w:proofErr w:type="spellStart"/>
      <w:r w:rsidR="1C420877" w:rsidRPr="147BCEC0">
        <w:rPr>
          <w:lang w:val="en-US"/>
        </w:rPr>
        <w:t>centres</w:t>
      </w:r>
      <w:proofErr w:type="spellEnd"/>
      <w:r w:rsidR="33A81716" w:rsidRPr="00EF10FA">
        <w:rPr>
          <w:lang w:val="en-US"/>
        </w:rPr>
        <w:t xml:space="preserve"> in Mesa in 2021 consumed more than 3.8 billion gallons of water per year-enough to supply tens of thousands of households with water.</w:t>
      </w:r>
      <w:r w:rsidR="3AA77B83" w:rsidRPr="00EF10FA">
        <w:rPr>
          <w:lang w:val="en-US"/>
        </w:rPr>
        <w:t xml:space="preserve"> This leads to many local </w:t>
      </w:r>
      <w:r w:rsidR="4302C583" w:rsidRPr="147BCEC0">
        <w:rPr>
          <w:lang w:val="en-US"/>
        </w:rPr>
        <w:t>problems</w:t>
      </w:r>
      <w:r w:rsidR="3AA77B83" w:rsidRPr="00EF10FA">
        <w:rPr>
          <w:lang w:val="en-US"/>
        </w:rPr>
        <w:t xml:space="preserve">. </w:t>
      </w:r>
    </w:p>
    <w:p w14:paraId="6234E6DF" w14:textId="2158D142" w:rsidR="00C64875" w:rsidRPr="00A25D8F" w:rsidRDefault="6DCFD7B3" w:rsidP="00FA77AD">
      <w:pPr>
        <w:pStyle w:val="Heading3"/>
        <w:rPr>
          <w:lang w:val="en-US"/>
        </w:rPr>
      </w:pPr>
      <w:r w:rsidRPr="00EF10FA">
        <w:rPr>
          <w:lang w:val="en-US"/>
        </w:rPr>
        <w:t>Water use per prompt</w:t>
      </w:r>
    </w:p>
    <w:p w14:paraId="722253FD" w14:textId="0E80D897" w:rsidR="00D76BE4" w:rsidRPr="00A25D8F" w:rsidRDefault="0EC192D1" w:rsidP="1E5EA214">
      <w:pPr>
        <w:pStyle w:val="whitespace-normal"/>
        <w:rPr>
          <w:lang w:val="en-US"/>
        </w:rPr>
      </w:pPr>
      <w:r w:rsidRPr="00EF10FA">
        <w:rPr>
          <w:lang w:val="en-US"/>
        </w:rPr>
        <w:t xml:space="preserve">But how much water does generative AI </w:t>
      </w:r>
      <w:proofErr w:type="gramStart"/>
      <w:r w:rsidRPr="00EF10FA">
        <w:rPr>
          <w:lang w:val="en-US"/>
        </w:rPr>
        <w:t>actually use</w:t>
      </w:r>
      <w:proofErr w:type="gramEnd"/>
      <w:r w:rsidRPr="00EF10FA">
        <w:rPr>
          <w:lang w:val="en-US"/>
        </w:rPr>
        <w:t xml:space="preserve"> compared to </w:t>
      </w:r>
      <w:r w:rsidR="69CD57C7" w:rsidRPr="00EF10FA">
        <w:rPr>
          <w:lang w:val="en-US"/>
        </w:rPr>
        <w:t>other activities</w:t>
      </w:r>
      <w:r w:rsidR="4C450BA9" w:rsidRPr="00EF10FA">
        <w:rPr>
          <w:lang w:val="en-US"/>
        </w:rPr>
        <w:t xml:space="preserve">? </w:t>
      </w:r>
      <w:r w:rsidR="04473AF8" w:rsidRPr="00EF10FA">
        <w:rPr>
          <w:lang w:val="en-US"/>
        </w:rPr>
        <w:t xml:space="preserve"> You might hear more often in the media or on the Internet that a single prompt would consume half a </w:t>
      </w:r>
      <w:proofErr w:type="spellStart"/>
      <w:r w:rsidR="04473AF8" w:rsidRPr="00EF10FA">
        <w:rPr>
          <w:lang w:val="en-US"/>
        </w:rPr>
        <w:t>lit</w:t>
      </w:r>
      <w:r w:rsidR="498E3A28" w:rsidRPr="00EF10FA">
        <w:rPr>
          <w:lang w:val="en-US"/>
        </w:rPr>
        <w:t>r</w:t>
      </w:r>
      <w:r w:rsidR="04473AF8" w:rsidRPr="00EF10FA">
        <w:rPr>
          <w:lang w:val="en-US"/>
        </w:rPr>
        <w:t>e</w:t>
      </w:r>
      <w:proofErr w:type="spellEnd"/>
      <w:r w:rsidR="04473AF8" w:rsidRPr="00EF10FA">
        <w:rPr>
          <w:lang w:val="en-US"/>
        </w:rPr>
        <w:t xml:space="preserve"> of water. </w:t>
      </w:r>
      <w:r w:rsidR="6150FDD1" w:rsidRPr="147BCEC0">
        <w:rPr>
          <w:lang w:val="en-US"/>
        </w:rPr>
        <w:t>However,</w:t>
      </w:r>
      <w:r w:rsidR="04473AF8" w:rsidRPr="00EF10FA">
        <w:rPr>
          <w:lang w:val="en-US"/>
        </w:rPr>
        <w:t xml:space="preserve"> that's not true: </w:t>
      </w:r>
      <w:r w:rsidR="24F4C01E" w:rsidRPr="00EF10FA">
        <w:rPr>
          <w:lang w:val="en-US"/>
        </w:rPr>
        <w:t>a</w:t>
      </w:r>
      <w:r w:rsidR="2410747D" w:rsidRPr="00EF10FA">
        <w:rPr>
          <w:lang w:val="en-US"/>
        </w:rPr>
        <w:t xml:space="preserve">ccording to </w:t>
      </w:r>
      <w:r w:rsidR="343FD69F" w:rsidRPr="00EF10FA">
        <w:rPr>
          <w:lang w:val="en-US"/>
        </w:rPr>
        <w:t xml:space="preserve">recent estimates, </w:t>
      </w:r>
      <w:r w:rsidR="3F4687B5" w:rsidRPr="00EF10FA">
        <w:rPr>
          <w:lang w:val="en-US"/>
        </w:rPr>
        <w:t xml:space="preserve">the amount of </w:t>
      </w:r>
      <w:r w:rsidR="2410747D" w:rsidRPr="00EF10FA">
        <w:rPr>
          <w:lang w:val="en-US"/>
        </w:rPr>
        <w:t xml:space="preserve">cooling water </w:t>
      </w:r>
      <w:r w:rsidR="681D71B7" w:rsidRPr="00EF10FA">
        <w:rPr>
          <w:lang w:val="en-US"/>
        </w:rPr>
        <w:t xml:space="preserve">required </w:t>
      </w:r>
      <w:r w:rsidR="343FD69F" w:rsidRPr="00EF10FA">
        <w:rPr>
          <w:lang w:val="en-US"/>
        </w:rPr>
        <w:t xml:space="preserve">to process 20 to 50 prompts via ChatGPT is </w:t>
      </w:r>
      <w:r w:rsidR="2410747D" w:rsidRPr="00EF10FA">
        <w:rPr>
          <w:lang w:val="en-US"/>
        </w:rPr>
        <w:t xml:space="preserve">about half a gallon of </w:t>
      </w:r>
      <w:r w:rsidR="0CB42290" w:rsidRPr="00EF10FA">
        <w:rPr>
          <w:lang w:val="en-US"/>
        </w:rPr>
        <w:t>cooling water</w:t>
      </w:r>
      <w:r w:rsidR="0B1029CF" w:rsidRPr="00EF10FA">
        <w:rPr>
          <w:lang w:val="en-US"/>
        </w:rPr>
        <w:t xml:space="preserve">. </w:t>
      </w:r>
      <w:r w:rsidR="41926EC3" w:rsidRPr="00EF10FA">
        <w:rPr>
          <w:lang w:val="en-US"/>
        </w:rPr>
        <w:t xml:space="preserve">In comparison, </w:t>
      </w:r>
      <w:r w:rsidR="27813B31" w:rsidRPr="00EF10FA">
        <w:rPr>
          <w:lang w:val="en-US"/>
        </w:rPr>
        <w:t>watching streaming videos, for example, consumes a lot of energy and water</w:t>
      </w:r>
      <w:r w:rsidR="666698C6" w:rsidRPr="00EF10FA">
        <w:rPr>
          <w:lang w:val="en-US"/>
        </w:rPr>
        <w:t xml:space="preserve">, according to Masley. </w:t>
      </w:r>
      <w:r w:rsidR="0450354E" w:rsidRPr="00EF10FA">
        <w:rPr>
          <w:lang w:val="en-US"/>
        </w:rPr>
        <w:t xml:space="preserve">He also puts this next to the water consumption for </w:t>
      </w:r>
      <w:r w:rsidR="29610002" w:rsidRPr="00EF10FA">
        <w:rPr>
          <w:lang w:val="en-US"/>
        </w:rPr>
        <w:t xml:space="preserve">producing a hamburger </w:t>
      </w:r>
      <w:r w:rsidR="771C1E55" w:rsidRPr="00EF10FA">
        <w:rPr>
          <w:lang w:val="en-US"/>
        </w:rPr>
        <w:t xml:space="preserve">(agriculture) </w:t>
      </w:r>
      <w:r w:rsidR="29610002" w:rsidRPr="00EF10FA">
        <w:rPr>
          <w:lang w:val="en-US"/>
        </w:rPr>
        <w:t xml:space="preserve">or </w:t>
      </w:r>
      <w:r w:rsidR="688D7F54" w:rsidRPr="00EF10FA">
        <w:rPr>
          <w:lang w:val="en-US"/>
        </w:rPr>
        <w:t xml:space="preserve">the </w:t>
      </w:r>
      <w:r w:rsidR="29610002" w:rsidRPr="00EF10FA">
        <w:rPr>
          <w:lang w:val="en-US"/>
        </w:rPr>
        <w:t xml:space="preserve">total volume of water lost through leakage </w:t>
      </w:r>
      <w:r w:rsidR="72B9E607" w:rsidRPr="00EF10FA">
        <w:rPr>
          <w:lang w:val="en-US"/>
        </w:rPr>
        <w:t xml:space="preserve">in the U.S. </w:t>
      </w:r>
      <w:r w:rsidR="29610002" w:rsidRPr="00EF10FA">
        <w:rPr>
          <w:lang w:val="en-US"/>
        </w:rPr>
        <w:t>See</w:t>
      </w:r>
      <w:r w:rsidR="00300904">
        <w:rPr>
          <w:lang w:val="en-US"/>
        </w:rPr>
        <w:t xml:space="preserve"> </w:t>
      </w:r>
      <w:r w:rsidR="00300904">
        <w:rPr>
          <w:lang w:val="en-US"/>
        </w:rPr>
        <w:fldChar w:fldCharType="begin"/>
      </w:r>
      <w:r w:rsidR="00300904">
        <w:rPr>
          <w:lang w:val="en-US"/>
        </w:rPr>
        <w:instrText xml:space="preserve"> REF _Ref208585526 \h </w:instrText>
      </w:r>
      <w:r w:rsidR="00300904">
        <w:rPr>
          <w:lang w:val="en-US"/>
        </w:rPr>
      </w:r>
      <w:r w:rsidR="00300904">
        <w:rPr>
          <w:lang w:val="en-US"/>
        </w:rPr>
        <w:fldChar w:fldCharType="separate"/>
      </w:r>
      <w:r w:rsidR="00300904" w:rsidRPr="00EF10FA">
        <w:rPr>
          <w:lang w:val="en-US"/>
        </w:rPr>
        <w:t xml:space="preserve">Figure </w:t>
      </w:r>
      <w:r w:rsidR="00300904">
        <w:rPr>
          <w:noProof/>
          <w:lang w:val="en-US"/>
        </w:rPr>
        <w:t>6</w:t>
      </w:r>
      <w:r w:rsidR="00300904">
        <w:rPr>
          <w:lang w:val="en-US"/>
        </w:rPr>
        <w:t>.</w:t>
      </w:r>
      <w:r w:rsidR="00300904">
        <w:rPr>
          <w:noProof/>
          <w:lang w:val="en-US"/>
        </w:rPr>
        <w:t>6</w:t>
      </w:r>
      <w:r w:rsidR="00300904">
        <w:rPr>
          <w:lang w:val="en-US"/>
        </w:rPr>
        <w:fldChar w:fldCharType="end"/>
      </w:r>
      <w:r w:rsidR="00300904">
        <w:rPr>
          <w:lang w:val="en-US"/>
        </w:rPr>
        <w:t xml:space="preserve"> and </w:t>
      </w:r>
      <w:r w:rsidR="00300904">
        <w:rPr>
          <w:lang w:val="en-US"/>
        </w:rPr>
        <w:fldChar w:fldCharType="begin"/>
      </w:r>
      <w:r w:rsidR="00300904">
        <w:rPr>
          <w:lang w:val="en-US"/>
        </w:rPr>
        <w:instrText xml:space="preserve"> REF _Ref208585534 \h </w:instrText>
      </w:r>
      <w:r w:rsidR="00300904">
        <w:rPr>
          <w:lang w:val="en-US"/>
        </w:rPr>
      </w:r>
      <w:r w:rsidR="00300904">
        <w:rPr>
          <w:lang w:val="en-US"/>
        </w:rPr>
        <w:fldChar w:fldCharType="separate"/>
      </w:r>
      <w:r w:rsidR="00300904" w:rsidRPr="00EF10FA">
        <w:rPr>
          <w:lang w:val="en-US"/>
        </w:rPr>
        <w:t xml:space="preserve">Figure </w:t>
      </w:r>
      <w:r w:rsidR="00300904">
        <w:rPr>
          <w:noProof/>
          <w:lang w:val="en-US"/>
        </w:rPr>
        <w:t>6</w:t>
      </w:r>
      <w:r w:rsidR="00300904">
        <w:rPr>
          <w:lang w:val="en-US"/>
        </w:rPr>
        <w:t>.</w:t>
      </w:r>
      <w:r w:rsidR="00300904">
        <w:rPr>
          <w:noProof/>
          <w:lang w:val="en-US"/>
        </w:rPr>
        <w:t>7</w:t>
      </w:r>
      <w:r w:rsidR="00300904">
        <w:rPr>
          <w:lang w:val="en-US"/>
        </w:rPr>
        <w:fldChar w:fldCharType="end"/>
      </w:r>
      <w:r w:rsidR="59C1A8C6" w:rsidRPr="00EF10FA">
        <w:rPr>
          <w:lang w:val="en-US"/>
        </w:rPr>
        <w:t xml:space="preserve">. His considerations lead him to the </w:t>
      </w:r>
      <w:r w:rsidR="53821A8F" w:rsidRPr="00EF10FA">
        <w:rPr>
          <w:lang w:val="en-US"/>
        </w:rPr>
        <w:t>conclusion</w:t>
      </w:r>
      <w:r w:rsidR="59C1A8C6" w:rsidRPr="00EF10FA">
        <w:rPr>
          <w:lang w:val="en-US"/>
        </w:rPr>
        <w:t xml:space="preserve"> that using </w:t>
      </w:r>
      <w:r w:rsidR="4578ED44" w:rsidRPr="00EF10FA">
        <w:rPr>
          <w:lang w:val="en-US"/>
        </w:rPr>
        <w:t xml:space="preserve">twenty </w:t>
      </w:r>
      <w:r w:rsidR="59C1A8C6" w:rsidRPr="00EF10FA">
        <w:rPr>
          <w:lang w:val="en-US"/>
        </w:rPr>
        <w:t xml:space="preserve">ChatGPT prompts of 500 </w:t>
      </w:r>
      <w:proofErr w:type="spellStart"/>
      <w:r w:rsidR="0FAF4EE0" w:rsidRPr="147BCEC0">
        <w:rPr>
          <w:lang w:val="en-US"/>
        </w:rPr>
        <w:t>millilitres</w:t>
      </w:r>
      <w:proofErr w:type="spellEnd"/>
      <w:r w:rsidR="2E439DCC" w:rsidRPr="00EF10FA">
        <w:rPr>
          <w:lang w:val="en-US"/>
        </w:rPr>
        <w:t xml:space="preserve"> </w:t>
      </w:r>
      <w:r w:rsidR="59C1A8C6" w:rsidRPr="00EF10FA">
        <w:rPr>
          <w:lang w:val="en-US"/>
        </w:rPr>
        <w:t xml:space="preserve">of water could also be offset by </w:t>
      </w:r>
      <w:r w:rsidR="7F9472F0" w:rsidRPr="00EF10FA">
        <w:rPr>
          <w:lang w:val="en-US"/>
        </w:rPr>
        <w:t xml:space="preserve">simply </w:t>
      </w:r>
      <w:r w:rsidR="59C1A8C6" w:rsidRPr="00EF10FA">
        <w:rPr>
          <w:lang w:val="en-US"/>
        </w:rPr>
        <w:t xml:space="preserve">showering </w:t>
      </w:r>
      <w:r w:rsidR="53EE2BB1" w:rsidRPr="00EF10FA">
        <w:rPr>
          <w:lang w:val="en-US"/>
        </w:rPr>
        <w:t xml:space="preserve">five </w:t>
      </w:r>
      <w:r w:rsidR="59C1A8C6" w:rsidRPr="00EF10FA">
        <w:rPr>
          <w:lang w:val="en-US"/>
        </w:rPr>
        <w:t xml:space="preserve">seconds shorter or </w:t>
      </w:r>
      <w:r w:rsidR="4977F1EC" w:rsidRPr="00EF10FA">
        <w:rPr>
          <w:lang w:val="en-US"/>
        </w:rPr>
        <w:t>skipping</w:t>
      </w:r>
      <w:r w:rsidR="59C1A8C6" w:rsidRPr="00EF10FA">
        <w:rPr>
          <w:lang w:val="en-US"/>
        </w:rPr>
        <w:t xml:space="preserve"> a hamburger. </w:t>
      </w:r>
    </w:p>
    <w:p w14:paraId="58622B41" w14:textId="2CAD0287" w:rsidR="000A459C" w:rsidRPr="00A25D8F" w:rsidDel="00D76BE4" w:rsidRDefault="001604F8" w:rsidP="000A459C">
      <w:pPr>
        <w:rPr>
          <w:lang w:val="en-US"/>
        </w:rPr>
      </w:pPr>
      <w:r w:rsidRPr="00EF10FA">
        <w:rPr>
          <w:lang w:val="en-US"/>
        </w:rPr>
        <w:fldChar w:fldCharType="begin"/>
      </w:r>
      <w:r w:rsidRPr="00EF10FA">
        <w:rPr>
          <w:lang w:val="en-US"/>
        </w:rPr>
        <w:instrText xml:space="preserve"> INCLUDEPICTURE "https://substackcdn.com/image/fetch/f_auto,q_auto:good,fl_progressive:steep/https%3A%2F%2Fsubstack-post-media.s3.amazonaws.com%2Fpublic%2Fimages%2F21550978-efd9-4aca-bfd8-55be56807d85_2506x1260.png" \* MERGEFORMATINET </w:instrText>
      </w:r>
      <w:r w:rsidRPr="00EF10FA">
        <w:rPr>
          <w:lang w:val="en-US"/>
        </w:rPr>
        <w:fldChar w:fldCharType="separate"/>
      </w:r>
      <w:r w:rsidR="08229EC9" w:rsidRPr="00EF10FA">
        <w:rPr>
          <w:noProof/>
          <w:lang w:val="en-US"/>
        </w:rPr>
        <w:drawing>
          <wp:inline distT="0" distB="0" distL="0" distR="0" wp14:anchorId="5C74FBFC" wp14:editId="0464869E">
            <wp:extent cx="5731510" cy="2880995"/>
            <wp:effectExtent l="0" t="0" r="0" b="1905"/>
            <wp:docPr id="2145386437" name="Picture 2" descr="A graph showing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86437" name="Picture 2" descr="A graph showing a bar graph&#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880995"/>
                    </a:xfrm>
                    <a:prstGeom prst="rect">
                      <a:avLst/>
                    </a:prstGeom>
                    <a:noFill/>
                    <a:ln>
                      <a:noFill/>
                    </a:ln>
                  </pic:spPr>
                </pic:pic>
              </a:graphicData>
            </a:graphic>
          </wp:inline>
        </w:drawing>
      </w:r>
      <w:r w:rsidRPr="00EF10FA">
        <w:rPr>
          <w:lang w:val="en-US"/>
        </w:rPr>
        <w:fldChar w:fldCharType="end"/>
      </w:r>
    </w:p>
    <w:p w14:paraId="3FAF9BE6" w14:textId="6773FCD3" w:rsidR="000A459C" w:rsidRPr="00EF10FA" w:rsidRDefault="00A948F0" w:rsidP="00A948F0">
      <w:pPr>
        <w:pStyle w:val="Caption"/>
        <w:rPr>
          <w:lang w:val="en-US"/>
        </w:rPr>
      </w:pPr>
      <w:bookmarkStart w:id="472" w:name="_Ref208585526"/>
      <w:bookmarkStart w:id="473" w:name="_Toc208673956"/>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6</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6</w:t>
      </w:r>
      <w:r w:rsidR="001D5D1F">
        <w:rPr>
          <w:lang w:val="en-US"/>
        </w:rPr>
        <w:fldChar w:fldCharType="end"/>
      </w:r>
      <w:bookmarkEnd w:id="472"/>
      <w:r w:rsidR="000A459C" w:rsidRPr="00EF10FA">
        <w:rPr>
          <w:lang w:val="en-US"/>
        </w:rPr>
        <w:t xml:space="preserve"> Comparison of water consumption by different </w:t>
      </w:r>
      <w:r w:rsidR="001C6D14" w:rsidRPr="00EF10FA">
        <w:rPr>
          <w:lang w:val="en-US"/>
        </w:rPr>
        <w:t>online activities</w:t>
      </w:r>
      <w:r w:rsidR="009F2089">
        <w:rPr>
          <w:lang w:val="en-US"/>
        </w:rPr>
        <w:t xml:space="preserve"> </w:t>
      </w:r>
      <w:r w:rsidR="000A459C" w:rsidRPr="00EF10FA">
        <w:rPr>
          <w:lang w:val="en-US"/>
        </w:rPr>
        <w:fldChar w:fldCharType="begin"/>
      </w:r>
      <w:r w:rsidR="00CE5F62">
        <w:rPr>
          <w:lang w:val="en-US"/>
        </w:rPr>
        <w:instrText xml:space="preserve"> ADDIN ZOTERO_ITEM CSL_CITATION {"citationID":"KMJ6OGEo","properties":{"formattedCitation":"(source graph: Masley, 2025a)","plainCitation":"(source graph: Masley, 2025a)","noteIndex":0},"citationItems":[{"id":17030,"uris":["http://zotero.org/users/1688/items/JEAAVH5P"],"itemData":{"id":17030,"type":"post-weblog","abstract":"And a plea to think seriously about climate change without getting distracted","container-title":"The Weird Turn Pro","genre":"Substack newsletter","title":"Using ChatGPT is not bad for the environment","URL":"https://andymasley.substack.com/p/individual-ai-use-is-not-bad-for","author":[{"family":"Masley","given":"Andy"}],"accessed":{"date-parts":[["2025",5,3]]},"issued":{"date-parts":[["2025",1,13]]}},"prefix":"source graph:"}],"schema":"https://github.com/citation-style-language/schema/raw/master/csl-citation.json"} </w:instrText>
      </w:r>
      <w:r w:rsidR="000A459C" w:rsidRPr="00EF10FA">
        <w:rPr>
          <w:lang w:val="en-US"/>
        </w:rPr>
        <w:fldChar w:fldCharType="separate"/>
      </w:r>
      <w:bookmarkEnd w:id="473"/>
      <w:r w:rsidR="00CE5F62">
        <w:rPr>
          <w:lang w:val="en-US"/>
        </w:rPr>
        <w:t>(source graph: Masley, 2025a)</w:t>
      </w:r>
      <w:r w:rsidR="000A459C" w:rsidRPr="00EF10FA">
        <w:rPr>
          <w:lang w:val="en-US"/>
        </w:rPr>
        <w:fldChar w:fldCharType="end"/>
      </w:r>
    </w:p>
    <w:p w14:paraId="4EFCAE7B" w14:textId="77777777" w:rsidR="000A459C" w:rsidRPr="00A25D8F" w:rsidRDefault="000A459C" w:rsidP="000A459C">
      <w:pPr>
        <w:rPr>
          <w:lang w:val="en-US"/>
        </w:rPr>
      </w:pPr>
      <w:r w:rsidRPr="00EF10FA">
        <w:rPr>
          <w:noProof/>
          <w:lang w:val="en-US"/>
        </w:rPr>
        <w:lastRenderedPageBreak/>
        <w:drawing>
          <wp:inline distT="0" distB="0" distL="0" distR="0" wp14:anchorId="3352CE8D" wp14:editId="65704169">
            <wp:extent cx="5801769" cy="3155429"/>
            <wp:effectExtent l="0" t="0" r="2540" b="0"/>
            <wp:docPr id="1686836528" name="Picture 1" descr="A graph showing a number of people using chat g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01769" cy="3155429"/>
                    </a:xfrm>
                    <a:prstGeom prst="rect">
                      <a:avLst/>
                    </a:prstGeom>
                  </pic:spPr>
                </pic:pic>
              </a:graphicData>
            </a:graphic>
          </wp:inline>
        </w:drawing>
      </w:r>
    </w:p>
    <w:p w14:paraId="4EBE7C0D" w14:textId="280D2691" w:rsidR="000A459C" w:rsidRPr="00EF10FA" w:rsidRDefault="00A948F0" w:rsidP="00A948F0">
      <w:pPr>
        <w:pStyle w:val="Caption"/>
        <w:rPr>
          <w:lang w:val="en-US"/>
        </w:rPr>
      </w:pPr>
      <w:bookmarkStart w:id="474" w:name="_Ref208585534"/>
      <w:bookmarkStart w:id="475" w:name="_Toc208673957"/>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6</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7</w:t>
      </w:r>
      <w:r w:rsidR="001D5D1F">
        <w:rPr>
          <w:lang w:val="en-US"/>
        </w:rPr>
        <w:fldChar w:fldCharType="end"/>
      </w:r>
      <w:bookmarkEnd w:id="474"/>
      <w:r w:rsidRPr="00EF10FA">
        <w:rPr>
          <w:lang w:val="en-US"/>
        </w:rPr>
        <w:t xml:space="preserve"> </w:t>
      </w:r>
      <w:r w:rsidR="343FD69F" w:rsidRPr="00EF10FA">
        <w:rPr>
          <w:lang w:val="en-US"/>
        </w:rPr>
        <w:t>Comparison 2 of water consumption by different functions</w:t>
      </w:r>
      <w:r w:rsidR="009F2089">
        <w:rPr>
          <w:lang w:val="en-US"/>
        </w:rPr>
        <w:t xml:space="preserve"> </w:t>
      </w:r>
      <w:r w:rsidR="343FD69F" w:rsidRPr="00EF10FA">
        <w:rPr>
          <w:lang w:val="en-US"/>
        </w:rPr>
        <w:fldChar w:fldCharType="begin"/>
      </w:r>
      <w:r w:rsidR="009F2089">
        <w:rPr>
          <w:lang w:val="en-US"/>
        </w:rPr>
        <w:instrText xml:space="preserve"> ADDIN ZOTERO_ITEM CSL_CITATION {"citationID":"aiMQ4sTe","properties":{"formattedCitation":"(source graph: Masley, 2025a)","plainCitation":"(source graph: Masley, 2025a)","noteIndex":0},"citationItems":[{"id":17030,"uris":["http://zotero.org/users/1688/items/JEAAVH5P"],"itemData":{"id":17030,"type":"post-weblog","abstract":"And a plea to think seriously about climate change without getting distracted","container-title":"The Weird Turn Pro","genre":"Substack newsletter","title":"Using ChatGPT is not bad for the environment","URL":"https://andymasley.substack.com/p/individual-ai-use-is-not-bad-for","author":[{"family":"Masley","given":"Andy"}],"accessed":{"date-parts":[["2025",5,3]]},"issued":{"date-parts":[["2025",1,13]]}},"prefix":"source graph: "}],"schema":"https://github.com/citation-style-language/schema/raw/master/csl-citation.json"} </w:instrText>
      </w:r>
      <w:r w:rsidR="343FD69F" w:rsidRPr="00EF10FA">
        <w:rPr>
          <w:lang w:val="en-US"/>
        </w:rPr>
        <w:fldChar w:fldCharType="separate"/>
      </w:r>
      <w:bookmarkEnd w:id="475"/>
      <w:r w:rsidR="009F2089">
        <w:rPr>
          <w:lang w:val="en-US"/>
        </w:rPr>
        <w:t>(source graph: Masley, 2025a)</w:t>
      </w:r>
      <w:r w:rsidR="343FD69F" w:rsidRPr="00EF10FA">
        <w:rPr>
          <w:lang w:val="en-US"/>
        </w:rPr>
        <w:fldChar w:fldCharType="end"/>
      </w:r>
    </w:p>
    <w:p w14:paraId="6FC5849A" w14:textId="30AC4CF4" w:rsidR="000A67B4" w:rsidRPr="00A25D8F" w:rsidRDefault="753F9050" w:rsidP="00530A9F">
      <w:pPr>
        <w:pStyle w:val="whitespace-normal"/>
        <w:rPr>
          <w:lang w:val="en-US"/>
        </w:rPr>
      </w:pPr>
      <w:r w:rsidRPr="00EF10FA">
        <w:rPr>
          <w:lang w:val="en-US"/>
        </w:rPr>
        <w:t xml:space="preserve">The question is not </w:t>
      </w:r>
      <w:r w:rsidR="6B4977A4" w:rsidRPr="00EF10FA">
        <w:rPr>
          <w:lang w:val="en-US"/>
        </w:rPr>
        <w:t xml:space="preserve">so </w:t>
      </w:r>
      <w:r w:rsidRPr="00EF10FA">
        <w:rPr>
          <w:lang w:val="en-US"/>
        </w:rPr>
        <w:t xml:space="preserve">much </w:t>
      </w:r>
      <w:r w:rsidR="28ACB82A" w:rsidRPr="00EF10FA">
        <w:rPr>
          <w:lang w:val="en-US"/>
        </w:rPr>
        <w:t xml:space="preserve">whether </w:t>
      </w:r>
      <w:r w:rsidR="5F72A40F" w:rsidRPr="00EF10FA">
        <w:rPr>
          <w:lang w:val="en-US"/>
        </w:rPr>
        <w:t xml:space="preserve">water use by </w:t>
      </w:r>
      <w:r w:rsidR="28ACB82A" w:rsidRPr="00EF10FA">
        <w:rPr>
          <w:lang w:val="en-US"/>
        </w:rPr>
        <w:t xml:space="preserve">data </w:t>
      </w:r>
      <w:proofErr w:type="spellStart"/>
      <w:r w:rsidR="7BEA2E64" w:rsidRPr="2B1E5312">
        <w:rPr>
          <w:lang w:val="en-US"/>
        </w:rPr>
        <w:t>centres</w:t>
      </w:r>
      <w:proofErr w:type="spellEnd"/>
      <w:r w:rsidR="39A5B610" w:rsidRPr="00EF10FA">
        <w:rPr>
          <w:lang w:val="en-US"/>
        </w:rPr>
        <w:t xml:space="preserve"> </w:t>
      </w:r>
      <w:r w:rsidR="28ACB82A" w:rsidRPr="00EF10FA">
        <w:rPr>
          <w:lang w:val="en-US"/>
        </w:rPr>
        <w:t xml:space="preserve">is inherently bad, but </w:t>
      </w:r>
      <w:r w:rsidR="39884ADF" w:rsidRPr="00EF10FA">
        <w:rPr>
          <w:lang w:val="en-US"/>
        </w:rPr>
        <w:t xml:space="preserve">rather whether </w:t>
      </w:r>
      <w:r w:rsidR="28ACB82A" w:rsidRPr="00EF10FA">
        <w:rPr>
          <w:lang w:val="en-US"/>
        </w:rPr>
        <w:t xml:space="preserve">conscious choices </w:t>
      </w:r>
      <w:r w:rsidR="206891F8" w:rsidRPr="00EF10FA">
        <w:rPr>
          <w:lang w:val="en-US"/>
        </w:rPr>
        <w:t>are being made</w:t>
      </w:r>
      <w:r w:rsidR="28ACB82A" w:rsidRPr="00EF10FA">
        <w:rPr>
          <w:lang w:val="en-US"/>
        </w:rPr>
        <w:t xml:space="preserve">. In water-rich areas, </w:t>
      </w:r>
      <w:r w:rsidR="479175DD" w:rsidRPr="00EF10FA">
        <w:rPr>
          <w:lang w:val="en-US"/>
        </w:rPr>
        <w:t xml:space="preserve">water use for data </w:t>
      </w:r>
      <w:proofErr w:type="spellStart"/>
      <w:r w:rsidR="290D6841" w:rsidRPr="2B1E5312">
        <w:rPr>
          <w:lang w:val="en-US"/>
        </w:rPr>
        <w:t>centres</w:t>
      </w:r>
      <w:proofErr w:type="spellEnd"/>
      <w:r w:rsidR="479175DD" w:rsidRPr="00EF10FA">
        <w:rPr>
          <w:lang w:val="en-US"/>
        </w:rPr>
        <w:t xml:space="preserve"> </w:t>
      </w:r>
      <w:r w:rsidR="28ACB82A" w:rsidRPr="00EF10FA">
        <w:rPr>
          <w:lang w:val="en-US"/>
        </w:rPr>
        <w:t xml:space="preserve">is probably not a problem, but in water-scarce areas, </w:t>
      </w:r>
      <w:r w:rsidR="2F642A22" w:rsidRPr="00EF10FA">
        <w:rPr>
          <w:lang w:val="en-US"/>
        </w:rPr>
        <w:t xml:space="preserve">every drop </w:t>
      </w:r>
      <w:r w:rsidR="28ACB82A" w:rsidRPr="00EF10FA">
        <w:rPr>
          <w:lang w:val="en-US"/>
        </w:rPr>
        <w:t xml:space="preserve">is an ethical consideration. The question should be: is this the best location for a data </w:t>
      </w:r>
      <w:proofErr w:type="spellStart"/>
      <w:r w:rsidR="57D4B26B" w:rsidRPr="2B1E5312">
        <w:rPr>
          <w:lang w:val="en-US"/>
        </w:rPr>
        <w:t>centre</w:t>
      </w:r>
      <w:proofErr w:type="spellEnd"/>
      <w:r w:rsidR="4A74C720" w:rsidRPr="2B1E5312">
        <w:rPr>
          <w:lang w:val="en-US"/>
        </w:rPr>
        <w:t>?</w:t>
      </w:r>
      <w:r w:rsidR="4A74C720" w:rsidRPr="00EF10FA">
        <w:rPr>
          <w:lang w:val="en-US"/>
        </w:rPr>
        <w:t xml:space="preserve"> </w:t>
      </w:r>
      <w:r w:rsidR="28ACB82A" w:rsidRPr="00EF10FA">
        <w:rPr>
          <w:lang w:val="en-US"/>
        </w:rPr>
        <w:t>Are there alternatives for cooling</w:t>
      </w:r>
      <w:r w:rsidR="1731F6D3" w:rsidRPr="00EF10FA">
        <w:rPr>
          <w:lang w:val="en-US"/>
        </w:rPr>
        <w:t xml:space="preserve">? </w:t>
      </w:r>
      <w:r w:rsidR="28ACB82A" w:rsidRPr="00EF10FA">
        <w:rPr>
          <w:lang w:val="en-US"/>
        </w:rPr>
        <w:t xml:space="preserve">And how do the economic benefits compare to the environmental and social costs? Data </w:t>
      </w:r>
      <w:proofErr w:type="spellStart"/>
      <w:r w:rsidR="23B77B36" w:rsidRPr="2B1E5312">
        <w:rPr>
          <w:lang w:val="en-US"/>
        </w:rPr>
        <w:t>centre</w:t>
      </w:r>
      <w:proofErr w:type="spellEnd"/>
      <w:r w:rsidR="28ACB82A" w:rsidRPr="00EF10FA">
        <w:rPr>
          <w:lang w:val="en-US"/>
        </w:rPr>
        <w:t xml:space="preserve"> water use is relatively small compared to agriculture, but in </w:t>
      </w:r>
      <w:r w:rsidR="3D1DAF3D" w:rsidRPr="00EF10FA">
        <w:rPr>
          <w:lang w:val="en-US"/>
        </w:rPr>
        <w:t xml:space="preserve">the </w:t>
      </w:r>
      <w:r w:rsidR="28ACB82A" w:rsidRPr="00EF10FA">
        <w:rPr>
          <w:lang w:val="en-US"/>
        </w:rPr>
        <w:t>context of extreme drought, every gallon counts.</w:t>
      </w:r>
    </w:p>
    <w:p w14:paraId="19B52BB2" w14:textId="77777777" w:rsidR="000A459C" w:rsidRPr="00A25D8F" w:rsidRDefault="000A459C" w:rsidP="00435754">
      <w:pPr>
        <w:pStyle w:val="Heading2"/>
        <w:rPr>
          <w:lang w:val="en-US"/>
        </w:rPr>
      </w:pPr>
      <w:bookmarkStart w:id="476" w:name="_Toc208677719"/>
      <w:r w:rsidRPr="00EF10FA">
        <w:rPr>
          <w:lang w:val="en-US"/>
        </w:rPr>
        <w:t xml:space="preserve">When does AI </w:t>
      </w:r>
      <w:proofErr w:type="gramStart"/>
      <w:r w:rsidRPr="00EF10FA">
        <w:rPr>
          <w:lang w:val="en-US"/>
        </w:rPr>
        <w:t>actually help</w:t>
      </w:r>
      <w:proofErr w:type="gramEnd"/>
      <w:r w:rsidRPr="00EF10FA">
        <w:rPr>
          <w:lang w:val="en-US"/>
        </w:rPr>
        <w:t xml:space="preserve"> the environment?</w:t>
      </w:r>
      <w:bookmarkEnd w:id="476"/>
    </w:p>
    <w:p w14:paraId="565A0D86" w14:textId="5F0E54FE" w:rsidR="000A459C" w:rsidRPr="00A25D8F" w:rsidRDefault="000A459C" w:rsidP="000A459C">
      <w:pPr>
        <w:rPr>
          <w:lang w:val="en-US"/>
        </w:rPr>
      </w:pPr>
      <w:r w:rsidRPr="00EF10FA">
        <w:rPr>
          <w:lang w:val="en-US"/>
        </w:rPr>
        <w:t>So</w:t>
      </w:r>
      <w:r w:rsidR="40BD865E" w:rsidRPr="2B1E5312">
        <w:rPr>
          <w:lang w:val="en-US"/>
        </w:rPr>
        <w:t>,</w:t>
      </w:r>
      <w:r w:rsidRPr="00EF10FA">
        <w:rPr>
          <w:lang w:val="en-US"/>
        </w:rPr>
        <w:t xml:space="preserve"> is AI always bad for the environment? Not necessarily. </w:t>
      </w:r>
      <w:r w:rsidR="226ACE32" w:rsidRPr="00EF10FA">
        <w:rPr>
          <w:lang w:val="en-US"/>
        </w:rPr>
        <w:t xml:space="preserve">We find </w:t>
      </w:r>
      <w:r w:rsidRPr="00EF10FA">
        <w:rPr>
          <w:lang w:val="en-US"/>
        </w:rPr>
        <w:t xml:space="preserve">in all sorts of sources that AI applications can </w:t>
      </w:r>
      <w:proofErr w:type="gramStart"/>
      <w:r w:rsidRPr="00EF10FA">
        <w:rPr>
          <w:lang w:val="en-US"/>
        </w:rPr>
        <w:t>actually contribute</w:t>
      </w:r>
      <w:proofErr w:type="gramEnd"/>
      <w:r w:rsidRPr="00EF10FA">
        <w:rPr>
          <w:lang w:val="en-US"/>
        </w:rPr>
        <w:t xml:space="preserve"> to sustainability. Think of:</w:t>
      </w:r>
    </w:p>
    <w:p w14:paraId="57C5C0EB" w14:textId="7964A386" w:rsidR="000A459C" w:rsidRPr="00A25D8F" w:rsidRDefault="000A459C" w:rsidP="000A459C">
      <w:pPr>
        <w:pStyle w:val="ListParagraph"/>
        <w:numPr>
          <w:ilvl w:val="0"/>
          <w:numId w:val="30"/>
        </w:numPr>
        <w:rPr>
          <w:lang w:val="en-US"/>
        </w:rPr>
      </w:pPr>
      <w:r w:rsidRPr="00EF10FA">
        <w:rPr>
          <w:lang w:val="en-US"/>
        </w:rPr>
        <w:t xml:space="preserve">optimization of energy consumption in </w:t>
      </w:r>
      <w:proofErr w:type="gramStart"/>
      <w:r w:rsidRPr="00EF10FA">
        <w:rPr>
          <w:lang w:val="en-US"/>
        </w:rPr>
        <w:t>buildings</w:t>
      </w:r>
      <w:r w:rsidR="5FEDC46F" w:rsidRPr="00EF10FA">
        <w:rPr>
          <w:lang w:val="en-US"/>
        </w:rPr>
        <w:t>;</w:t>
      </w:r>
      <w:proofErr w:type="gramEnd"/>
    </w:p>
    <w:p w14:paraId="5886DF25" w14:textId="1A9A8833" w:rsidR="000A459C" w:rsidRPr="00A25D8F" w:rsidRDefault="000A459C" w:rsidP="000A459C">
      <w:pPr>
        <w:pStyle w:val="ListParagraph"/>
        <w:numPr>
          <w:ilvl w:val="0"/>
          <w:numId w:val="30"/>
        </w:numPr>
        <w:rPr>
          <w:lang w:val="en-US"/>
        </w:rPr>
      </w:pPr>
      <w:r w:rsidRPr="00EF10FA">
        <w:rPr>
          <w:lang w:val="en-US"/>
        </w:rPr>
        <w:t xml:space="preserve">faster analysis of climate </w:t>
      </w:r>
      <w:proofErr w:type="gramStart"/>
      <w:r w:rsidRPr="00EF10FA">
        <w:rPr>
          <w:lang w:val="en-US"/>
        </w:rPr>
        <w:t>data</w:t>
      </w:r>
      <w:r w:rsidR="3B349099" w:rsidRPr="00EF10FA">
        <w:rPr>
          <w:lang w:val="en-US"/>
        </w:rPr>
        <w:t>;</w:t>
      </w:r>
      <w:proofErr w:type="gramEnd"/>
    </w:p>
    <w:p w14:paraId="492B7E3C" w14:textId="23BB6FDA" w:rsidR="000A459C" w:rsidRPr="00A25D8F" w:rsidRDefault="000A459C" w:rsidP="000A459C">
      <w:pPr>
        <w:pStyle w:val="ListParagraph"/>
        <w:numPr>
          <w:ilvl w:val="0"/>
          <w:numId w:val="30"/>
        </w:numPr>
        <w:rPr>
          <w:lang w:val="en-US"/>
        </w:rPr>
      </w:pPr>
      <w:r w:rsidRPr="00EF10FA">
        <w:rPr>
          <w:lang w:val="en-US"/>
        </w:rPr>
        <w:t xml:space="preserve">forecasting agricultural </w:t>
      </w:r>
      <w:proofErr w:type="gramStart"/>
      <w:r w:rsidRPr="00EF10FA">
        <w:rPr>
          <w:lang w:val="en-US"/>
        </w:rPr>
        <w:t>yields</w:t>
      </w:r>
      <w:r w:rsidR="16742B58" w:rsidRPr="00EF10FA">
        <w:rPr>
          <w:lang w:val="en-US"/>
        </w:rPr>
        <w:t>;</w:t>
      </w:r>
      <w:proofErr w:type="gramEnd"/>
    </w:p>
    <w:p w14:paraId="24969DF0" w14:textId="4A283BE1" w:rsidR="000A459C" w:rsidRPr="00A25D8F" w:rsidRDefault="343FD69F" w:rsidP="000A459C">
      <w:pPr>
        <w:pStyle w:val="ListParagraph"/>
        <w:numPr>
          <w:ilvl w:val="0"/>
          <w:numId w:val="30"/>
        </w:numPr>
        <w:rPr>
          <w:lang w:val="en-US"/>
        </w:rPr>
      </w:pPr>
      <w:r w:rsidRPr="00EF10FA">
        <w:rPr>
          <w:lang w:val="en-US"/>
        </w:rPr>
        <w:t>more efficient planning of logistics and mobility.</w:t>
      </w:r>
    </w:p>
    <w:p w14:paraId="4135C75F" w14:textId="6E2F465A" w:rsidR="000A459C" w:rsidRPr="00A25D8F" w:rsidRDefault="000A459C" w:rsidP="000A459C">
      <w:pPr>
        <w:rPr>
          <w:lang w:val="en-US"/>
        </w:rPr>
      </w:pPr>
      <w:r w:rsidRPr="00EF10FA">
        <w:rPr>
          <w:lang w:val="en-US"/>
        </w:rPr>
        <w:t>The deployment of AI for these types of applications is very complex</w:t>
      </w:r>
      <w:r w:rsidR="6527C044" w:rsidRPr="00EF10FA">
        <w:rPr>
          <w:lang w:val="en-US"/>
        </w:rPr>
        <w:t xml:space="preserve">, </w:t>
      </w:r>
      <w:r w:rsidR="6527C044" w:rsidRPr="2B1E5312">
        <w:rPr>
          <w:lang w:val="en-US"/>
        </w:rPr>
        <w:t>th</w:t>
      </w:r>
      <w:r w:rsidR="2BFA6AEE" w:rsidRPr="2B1E5312">
        <w:rPr>
          <w:lang w:val="en-US"/>
        </w:rPr>
        <w:t>at's why</w:t>
      </w:r>
      <w:r w:rsidR="6527C044" w:rsidRPr="00EF10FA">
        <w:rPr>
          <w:lang w:val="en-US"/>
        </w:rPr>
        <w:t xml:space="preserve"> it is </w:t>
      </w:r>
      <w:r w:rsidRPr="00EF10FA">
        <w:rPr>
          <w:lang w:val="en-US"/>
        </w:rPr>
        <w:t>difficult to determine the extent to which positive results will come from this.</w:t>
      </w:r>
    </w:p>
    <w:p w14:paraId="7A04C5DB" w14:textId="28C1A8B8" w:rsidR="00CD5324" w:rsidRPr="00A25D8F" w:rsidRDefault="213C7BDB" w:rsidP="00435754">
      <w:pPr>
        <w:pStyle w:val="Heading2"/>
        <w:rPr>
          <w:lang w:val="en-US"/>
        </w:rPr>
      </w:pPr>
      <w:bookmarkStart w:id="477" w:name="_Ref201057160"/>
      <w:bookmarkStart w:id="478" w:name="_Toc208677720"/>
      <w:r w:rsidRPr="00EF10FA">
        <w:rPr>
          <w:lang w:val="en-US"/>
        </w:rPr>
        <w:t>The information-energy paradox</w:t>
      </w:r>
      <w:bookmarkEnd w:id="477"/>
      <w:bookmarkEnd w:id="478"/>
    </w:p>
    <w:p w14:paraId="0E80EDE7" w14:textId="198347CC" w:rsidR="46300E00" w:rsidRPr="00A25D8F" w:rsidRDefault="5AD39DF9" w:rsidP="46300E00">
      <w:pPr>
        <w:pStyle w:val="whitespace-normal"/>
        <w:rPr>
          <w:lang w:val="en-US"/>
        </w:rPr>
      </w:pPr>
      <w:r w:rsidRPr="00EF10FA">
        <w:rPr>
          <w:lang w:val="en-US"/>
        </w:rPr>
        <w:t xml:space="preserve">But how does </w:t>
      </w:r>
      <w:r w:rsidR="1E5EA214" w:rsidRPr="00EF10FA">
        <w:rPr>
          <w:lang w:val="en-US"/>
        </w:rPr>
        <w:t xml:space="preserve">the energy consumption of digitization and generative AI compare to the </w:t>
      </w:r>
      <w:r w:rsidR="2EB50E1A" w:rsidRPr="00EF10FA">
        <w:rPr>
          <w:lang w:val="en-US"/>
        </w:rPr>
        <w:t xml:space="preserve">amount of information it produces, asks </w:t>
      </w:r>
      <w:r w:rsidR="0D5CD92E" w:rsidRPr="00EF10FA">
        <w:rPr>
          <w:lang w:val="en-US"/>
        </w:rPr>
        <w:t>Masley</w:t>
      </w:r>
      <w:r w:rsidR="009F2089">
        <w:rPr>
          <w:lang w:val="en-US"/>
        </w:rPr>
        <w:t xml:space="preserve"> </w:t>
      </w:r>
      <w:r w:rsidRPr="00EF10FA">
        <w:rPr>
          <w:lang w:val="en-US"/>
        </w:rPr>
        <w:fldChar w:fldCharType="begin"/>
      </w:r>
      <w:r w:rsidR="009F2089">
        <w:rPr>
          <w:lang w:val="en-US"/>
        </w:rPr>
        <w:instrText xml:space="preserve"> ADDIN ZOTERO_ITEM CSL_CITATION {"citationID":"ConJAn9A","properties":{"formattedCitation":"(2025b)","plainCitation":"(2025b)","noteIndex":0},"citationItems":[{"id":17207,"uris":["http://zotero.org/users/1688/items/ELZTGX6I"],"itemData":{"id":17207,"type":"post-weblog","abstract":"The reason using ChatGPT isn't bad for the environment is that it's a computer program","container-title":"The Weird Turn Pro","genre":"Substack newsletter","title":"Computing is efficient","URL":"https://andymasley.substack.com/p/computing-is-efficient","author":[{"family":"Masley","given":"Andy"}],"accessed":{"date-parts":[["2025",6,17]]},"issued":{"date-parts":[["2025",6,14]]}},"suppress-author":true}],"schema":"https://github.com/citation-style-language/schema/raw/master/csl-citation.json"} </w:instrText>
      </w:r>
      <w:r w:rsidRPr="00EF10FA">
        <w:rPr>
          <w:lang w:val="en-US"/>
        </w:rPr>
        <w:fldChar w:fldCharType="separate"/>
      </w:r>
      <w:r w:rsidR="009F2089">
        <w:rPr>
          <w:lang w:val="en-US"/>
        </w:rPr>
        <w:t>(2025b)</w:t>
      </w:r>
      <w:r w:rsidRPr="00EF10FA">
        <w:rPr>
          <w:lang w:val="en-US"/>
        </w:rPr>
        <w:fldChar w:fldCharType="end"/>
      </w:r>
      <w:r w:rsidR="742DCFD9" w:rsidRPr="00EF10FA">
        <w:rPr>
          <w:lang w:val="en-US"/>
        </w:rPr>
        <w:t xml:space="preserve">. </w:t>
      </w:r>
      <w:r w:rsidR="213C7BDB" w:rsidRPr="00EF10FA">
        <w:rPr>
          <w:lang w:val="en-US"/>
        </w:rPr>
        <w:t xml:space="preserve">Putting the energy consumption of </w:t>
      </w:r>
      <w:r w:rsidR="2B9DC13B" w:rsidRPr="00EF10FA">
        <w:rPr>
          <w:lang w:val="en-US"/>
        </w:rPr>
        <w:t xml:space="preserve">digital information resources </w:t>
      </w:r>
      <w:r w:rsidR="213C7BDB" w:rsidRPr="00EF10FA">
        <w:rPr>
          <w:lang w:val="en-US"/>
        </w:rPr>
        <w:t xml:space="preserve">into perspective, a remarkable picture emerges. For 0.3 watt-hours </w:t>
      </w:r>
      <w:r w:rsidR="00A14D2D">
        <w:rPr>
          <w:lang w:val="en-US"/>
        </w:rPr>
        <w:t>-</w:t>
      </w:r>
      <w:r w:rsidR="01552017" w:rsidRPr="00EF10FA">
        <w:rPr>
          <w:lang w:val="en-US"/>
        </w:rPr>
        <w:t xml:space="preserve"> </w:t>
      </w:r>
      <w:r w:rsidR="213C7BDB" w:rsidRPr="00EF10FA">
        <w:rPr>
          <w:lang w:val="en-US"/>
        </w:rPr>
        <w:t xml:space="preserve">the energy consumed by a ChatGPT prompt </w:t>
      </w:r>
      <w:r w:rsidR="00A14D2D">
        <w:rPr>
          <w:lang w:val="en-US"/>
        </w:rPr>
        <w:t>-</w:t>
      </w:r>
      <w:r w:rsidR="4A39D1ED" w:rsidRPr="00EF10FA">
        <w:rPr>
          <w:lang w:val="en-US"/>
        </w:rPr>
        <w:t xml:space="preserve"> </w:t>
      </w:r>
      <w:r w:rsidR="213C7BDB" w:rsidRPr="00EF10FA">
        <w:rPr>
          <w:lang w:val="en-US"/>
        </w:rPr>
        <w:t>you get access to a synthesis of billions of documents of knowledge. By comparison, looking up the same information in a physical library would take hours, factoring in transportation to the library, building lighting, and possibly printing or copying resources. The shift from physical to digital information carriers has resulted in a huge environmental gain that we often overlook</w:t>
      </w:r>
      <w:r w:rsidR="6A309F52" w:rsidRPr="00EF10FA">
        <w:rPr>
          <w:lang w:val="en-US"/>
        </w:rPr>
        <w:t>, but which was already underway before the advent of generative AI</w:t>
      </w:r>
      <w:r w:rsidR="213C7BDB" w:rsidRPr="00EF10FA">
        <w:rPr>
          <w:lang w:val="en-US"/>
        </w:rPr>
        <w:t xml:space="preserve">. A scientific journal that used to be sent monthly to </w:t>
      </w:r>
      <w:r w:rsidR="213C7BDB" w:rsidRPr="00EF10FA">
        <w:rPr>
          <w:lang w:val="en-US"/>
        </w:rPr>
        <w:lastRenderedPageBreak/>
        <w:t xml:space="preserve">thousands of subscribers worldwide </w:t>
      </w:r>
      <w:r w:rsidR="00A14D2D">
        <w:rPr>
          <w:lang w:val="en-US"/>
        </w:rPr>
        <w:t>-</w:t>
      </w:r>
      <w:r w:rsidR="4E3BCC9C" w:rsidRPr="00EF10FA">
        <w:rPr>
          <w:lang w:val="en-US"/>
        </w:rPr>
        <w:t xml:space="preserve"> </w:t>
      </w:r>
      <w:r w:rsidR="213C7BDB" w:rsidRPr="00EF10FA">
        <w:rPr>
          <w:lang w:val="en-US"/>
        </w:rPr>
        <w:t>with all the paper production, ink, transportation</w:t>
      </w:r>
      <w:r w:rsidR="67BEA52D" w:rsidRPr="2B1E5312">
        <w:rPr>
          <w:lang w:val="en-US"/>
        </w:rPr>
        <w:t>,</w:t>
      </w:r>
      <w:r w:rsidR="213C7BDB" w:rsidRPr="00EF10FA">
        <w:rPr>
          <w:lang w:val="en-US"/>
        </w:rPr>
        <w:t xml:space="preserve"> and waste disposal </w:t>
      </w:r>
      <w:r w:rsidR="00A14D2D">
        <w:rPr>
          <w:lang w:val="en-US"/>
        </w:rPr>
        <w:t>-</w:t>
      </w:r>
      <w:r w:rsidR="2B20A35D" w:rsidRPr="00EF10FA">
        <w:rPr>
          <w:lang w:val="en-US"/>
        </w:rPr>
        <w:t xml:space="preserve"> </w:t>
      </w:r>
      <w:r w:rsidR="213C7BDB" w:rsidRPr="00EF10FA">
        <w:rPr>
          <w:lang w:val="en-US"/>
        </w:rPr>
        <w:t xml:space="preserve">is now accessible via a download of a few megabytes. Even counting all server costs and individual energy consumption, the </w:t>
      </w:r>
      <w:r w:rsidR="607B25F3" w:rsidRPr="00EF10FA">
        <w:rPr>
          <w:lang w:val="en-US"/>
        </w:rPr>
        <w:t xml:space="preserve">carbon </w:t>
      </w:r>
      <w:r w:rsidR="213C7BDB" w:rsidRPr="00EF10FA">
        <w:rPr>
          <w:lang w:val="en-US"/>
        </w:rPr>
        <w:t>footprint per article consulted dropped dramatically.</w:t>
      </w:r>
    </w:p>
    <w:p w14:paraId="05140757" w14:textId="42E1B44B" w:rsidR="4263A8AF" w:rsidRPr="00A25D8F" w:rsidRDefault="41AE2E34" w:rsidP="4263A8AF">
      <w:pPr>
        <w:pStyle w:val="whitespace-normal"/>
        <w:rPr>
          <w:lang w:val="en-US"/>
        </w:rPr>
      </w:pPr>
      <w:r w:rsidRPr="00EF10FA">
        <w:rPr>
          <w:lang w:val="en-US"/>
        </w:rPr>
        <w:t xml:space="preserve">In addition, </w:t>
      </w:r>
      <w:r w:rsidR="6B08CB28" w:rsidRPr="00EF10FA">
        <w:rPr>
          <w:lang w:val="en-US"/>
        </w:rPr>
        <w:t xml:space="preserve">according to Masley, </w:t>
      </w:r>
      <w:r w:rsidR="02465C5F" w:rsidRPr="00EF10FA">
        <w:rPr>
          <w:lang w:val="en-US"/>
        </w:rPr>
        <w:t xml:space="preserve">generative AI </w:t>
      </w:r>
      <w:r w:rsidR="62DD8E91" w:rsidRPr="2B1E5312">
        <w:rPr>
          <w:lang w:val="en-US"/>
        </w:rPr>
        <w:t>can</w:t>
      </w:r>
      <w:r w:rsidR="213C7BDB" w:rsidRPr="00EF10FA">
        <w:rPr>
          <w:lang w:val="en-US"/>
        </w:rPr>
        <w:t xml:space="preserve"> multiply knowledge without </w:t>
      </w:r>
      <w:r w:rsidR="1DF81CE7" w:rsidRPr="00EF10FA">
        <w:rPr>
          <w:lang w:val="en-US"/>
        </w:rPr>
        <w:t xml:space="preserve">a </w:t>
      </w:r>
      <w:r w:rsidR="213C7BDB" w:rsidRPr="00EF10FA">
        <w:rPr>
          <w:lang w:val="en-US"/>
        </w:rPr>
        <w:t>commensurate increase in energy consumption. Once an AI model is trained, it can serve millions of users simultaneously</w:t>
      </w:r>
      <w:r w:rsidR="6C773671" w:rsidRPr="2B1E5312">
        <w:rPr>
          <w:lang w:val="en-US"/>
        </w:rPr>
        <w:t>,</w:t>
      </w:r>
      <w:r w:rsidR="213C7BDB" w:rsidRPr="00EF10FA">
        <w:rPr>
          <w:lang w:val="en-US"/>
        </w:rPr>
        <w:t xml:space="preserve"> with each additional user </w:t>
      </w:r>
      <w:r w:rsidR="56073240" w:rsidRPr="00EF10FA">
        <w:rPr>
          <w:lang w:val="en-US"/>
        </w:rPr>
        <w:t xml:space="preserve">incurring </w:t>
      </w:r>
      <w:r w:rsidR="213C7BDB" w:rsidRPr="00EF10FA">
        <w:rPr>
          <w:lang w:val="en-US"/>
        </w:rPr>
        <w:t xml:space="preserve">only marginal costs. An AI-generated summary of complex scientific literature that would previously have required days of research work is now produced in seconds for the energy cost of </w:t>
      </w:r>
      <w:r w:rsidR="4B571624" w:rsidRPr="00EF10FA">
        <w:rPr>
          <w:lang w:val="en-US"/>
        </w:rPr>
        <w:t xml:space="preserve">seven </w:t>
      </w:r>
      <w:r w:rsidR="213C7BDB" w:rsidRPr="00EF10FA">
        <w:rPr>
          <w:lang w:val="en-US"/>
        </w:rPr>
        <w:t xml:space="preserve">seconds of blow-drying. </w:t>
      </w:r>
      <w:r w:rsidR="2D8D21D6" w:rsidRPr="00EF10FA">
        <w:rPr>
          <w:lang w:val="en-US"/>
        </w:rPr>
        <w:t xml:space="preserve">This gives every student </w:t>
      </w:r>
      <w:r w:rsidR="213C7BDB" w:rsidRPr="00EF10FA">
        <w:rPr>
          <w:lang w:val="en-US"/>
        </w:rPr>
        <w:t xml:space="preserve">worldwide access to the same advanced AI tools without the environmental costs of international conferences, study visits or shipping study materials. In this sense, the knowledge yield per watt-hour of modern AI systems is unprecedented </w:t>
      </w:r>
      <w:r w:rsidR="00A14D2D">
        <w:rPr>
          <w:lang w:val="en-US"/>
        </w:rPr>
        <w:t>-</w:t>
      </w:r>
      <w:r w:rsidR="540CCB60" w:rsidRPr="00EF10FA">
        <w:rPr>
          <w:lang w:val="en-US"/>
        </w:rPr>
        <w:t xml:space="preserve"> </w:t>
      </w:r>
      <w:r w:rsidR="213C7BDB" w:rsidRPr="00EF10FA">
        <w:rPr>
          <w:lang w:val="en-US"/>
        </w:rPr>
        <w:t>an efficiency that past information systems were nowhere near.</w:t>
      </w:r>
    </w:p>
    <w:p w14:paraId="0D41C024" w14:textId="0B064F61" w:rsidR="00CD5324" w:rsidRPr="00A25D8F" w:rsidRDefault="6135AB72" w:rsidP="4263A8AF">
      <w:pPr>
        <w:pStyle w:val="whitespace-normal"/>
        <w:rPr>
          <w:lang w:val="en-US"/>
        </w:rPr>
      </w:pPr>
      <w:r w:rsidRPr="00EF10FA">
        <w:rPr>
          <w:lang w:val="en-US"/>
        </w:rPr>
        <w:t xml:space="preserve">Yet something is gnawing. </w:t>
      </w:r>
      <w:r w:rsidR="6F67FB51" w:rsidRPr="00EF10FA">
        <w:rPr>
          <w:lang w:val="en-US"/>
        </w:rPr>
        <w:t xml:space="preserve">And that has to do with </w:t>
      </w:r>
      <w:r w:rsidR="228EFD29" w:rsidRPr="00EF10FA">
        <w:rPr>
          <w:lang w:val="en-US"/>
        </w:rPr>
        <w:t xml:space="preserve">the scale at which everything takes place, and </w:t>
      </w:r>
      <w:r w:rsidR="4BA35FD3" w:rsidRPr="00EF10FA">
        <w:rPr>
          <w:lang w:val="en-US"/>
        </w:rPr>
        <w:t>that new techniques</w:t>
      </w:r>
      <w:r w:rsidR="1FD9BB37" w:rsidRPr="2B1E5312">
        <w:rPr>
          <w:lang w:val="en-US"/>
        </w:rPr>
        <w:t>,</w:t>
      </w:r>
      <w:r w:rsidR="4BA35FD3" w:rsidRPr="00EF10FA">
        <w:rPr>
          <w:lang w:val="en-US"/>
        </w:rPr>
        <w:t xml:space="preserve"> if cheap enough</w:t>
      </w:r>
      <w:r w:rsidR="362D4C3A" w:rsidRPr="2B1E5312">
        <w:rPr>
          <w:lang w:val="en-US"/>
        </w:rPr>
        <w:t>,</w:t>
      </w:r>
      <w:r w:rsidR="4BA35FD3" w:rsidRPr="00EF10FA">
        <w:rPr>
          <w:lang w:val="en-US"/>
        </w:rPr>
        <w:t xml:space="preserve"> lead to a multitude of applications </w:t>
      </w:r>
      <w:r w:rsidR="692E2CD6" w:rsidRPr="00EF10FA">
        <w:rPr>
          <w:lang w:val="en-US"/>
        </w:rPr>
        <w:t>that were not initially anticipated. The Jevons paradox explains this.</w:t>
      </w:r>
    </w:p>
    <w:p w14:paraId="472E506B" w14:textId="2B6E26E0" w:rsidR="000A459C" w:rsidRPr="00A25D8F" w:rsidRDefault="000A459C" w:rsidP="00435754">
      <w:pPr>
        <w:pStyle w:val="Heading2"/>
        <w:rPr>
          <w:lang w:val="en-US"/>
        </w:rPr>
      </w:pPr>
      <w:r w:rsidRPr="00EF10FA">
        <w:rPr>
          <w:lang w:val="en-US"/>
        </w:rPr>
        <w:t xml:space="preserve"> </w:t>
      </w:r>
      <w:bookmarkStart w:id="479" w:name="_Toc208677721"/>
      <w:r w:rsidRPr="00EF10FA">
        <w:rPr>
          <w:lang w:val="en-US"/>
        </w:rPr>
        <w:t>Where is it headed?</w:t>
      </w:r>
      <w:r w:rsidR="00235F6B" w:rsidRPr="00EF10FA">
        <w:rPr>
          <w:lang w:val="en-US"/>
        </w:rPr>
        <w:t xml:space="preserve"> The Jevons Paradox</w:t>
      </w:r>
      <w:bookmarkEnd w:id="479"/>
    </w:p>
    <w:p w14:paraId="224F526B" w14:textId="13ED08D3" w:rsidR="004D6799" w:rsidRPr="00A25D8F" w:rsidRDefault="343FD69F" w:rsidP="000A459C">
      <w:pPr>
        <w:rPr>
          <w:lang w:val="en-US"/>
        </w:rPr>
      </w:pPr>
      <w:r w:rsidRPr="00EF10FA">
        <w:rPr>
          <w:lang w:val="en-US"/>
        </w:rPr>
        <w:t xml:space="preserve">How the balance is between </w:t>
      </w:r>
      <w:r w:rsidR="7B24D707" w:rsidRPr="00EF10FA">
        <w:rPr>
          <w:lang w:val="en-US"/>
        </w:rPr>
        <w:t xml:space="preserve">AI's </w:t>
      </w:r>
      <w:r w:rsidRPr="00EF10FA">
        <w:rPr>
          <w:lang w:val="en-US"/>
        </w:rPr>
        <w:t xml:space="preserve">contribution to sustainability or just the opposite </w:t>
      </w:r>
      <w:r w:rsidR="5F3088CE" w:rsidRPr="00EF10FA">
        <w:rPr>
          <w:lang w:val="en-US"/>
        </w:rPr>
        <w:t xml:space="preserve">is </w:t>
      </w:r>
      <w:r w:rsidRPr="00EF10FA">
        <w:rPr>
          <w:lang w:val="en-US"/>
        </w:rPr>
        <w:t xml:space="preserve">far from clear and </w:t>
      </w:r>
      <w:r w:rsidR="30ECF63D" w:rsidRPr="00EF10FA">
        <w:rPr>
          <w:lang w:val="en-US"/>
        </w:rPr>
        <w:t xml:space="preserve">may </w:t>
      </w:r>
      <w:r w:rsidRPr="00EF10FA">
        <w:rPr>
          <w:lang w:val="en-US"/>
        </w:rPr>
        <w:t xml:space="preserve">never be determined. </w:t>
      </w:r>
      <w:proofErr w:type="gramStart"/>
      <w:r w:rsidR="0BABAFB1" w:rsidRPr="11E991B7">
        <w:rPr>
          <w:lang w:val="en-US"/>
        </w:rPr>
        <w:t xml:space="preserve">But </w:t>
      </w:r>
      <w:r w:rsidR="15E650A4" w:rsidRPr="11E991B7">
        <w:rPr>
          <w:lang w:val="en-US"/>
        </w:rPr>
        <w:t xml:space="preserve"> it</w:t>
      </w:r>
      <w:proofErr w:type="gramEnd"/>
      <w:r w:rsidR="15E650A4" w:rsidRPr="11E991B7">
        <w:rPr>
          <w:lang w:val="en-US"/>
        </w:rPr>
        <w:t xml:space="preserve"> is certain</w:t>
      </w:r>
      <w:r w:rsidR="0BABAFB1" w:rsidRPr="00EF10FA">
        <w:rPr>
          <w:lang w:val="en-US"/>
        </w:rPr>
        <w:t xml:space="preserve"> </w:t>
      </w:r>
      <w:r w:rsidRPr="00EF10FA">
        <w:rPr>
          <w:lang w:val="en-US"/>
        </w:rPr>
        <w:t xml:space="preserve">that it takes a lot of energy </w:t>
      </w:r>
      <w:r w:rsidR="2DFAD860" w:rsidRPr="00EF10FA">
        <w:rPr>
          <w:lang w:val="en-US"/>
        </w:rPr>
        <w:t xml:space="preserve">worldwide </w:t>
      </w:r>
      <w:r w:rsidRPr="00EF10FA">
        <w:rPr>
          <w:lang w:val="en-US"/>
        </w:rPr>
        <w:t xml:space="preserve">to train and </w:t>
      </w:r>
      <w:r w:rsidR="2831FAA7" w:rsidRPr="00EF10FA">
        <w:rPr>
          <w:lang w:val="en-US"/>
        </w:rPr>
        <w:t xml:space="preserve">use </w:t>
      </w:r>
      <w:r w:rsidRPr="00EF10FA">
        <w:rPr>
          <w:lang w:val="en-US"/>
        </w:rPr>
        <w:t xml:space="preserve">generative AI </w:t>
      </w:r>
      <w:r w:rsidR="0017A63C" w:rsidRPr="00EF10FA">
        <w:rPr>
          <w:lang w:val="en-US"/>
        </w:rPr>
        <w:t>systems</w:t>
      </w:r>
      <w:r w:rsidR="0BABAFB1" w:rsidRPr="11E991B7">
        <w:rPr>
          <w:lang w:val="en-US"/>
        </w:rPr>
        <w:t>.</w:t>
      </w:r>
      <w:r w:rsidR="0BABAFB1" w:rsidRPr="00EF10FA">
        <w:rPr>
          <w:lang w:val="en-US"/>
        </w:rPr>
        <w:t xml:space="preserve"> </w:t>
      </w:r>
      <w:r w:rsidR="69A422C6" w:rsidRPr="00EF10FA">
        <w:rPr>
          <w:lang w:val="en-US"/>
        </w:rPr>
        <w:t xml:space="preserve">And </w:t>
      </w:r>
      <w:r w:rsidR="4162D568" w:rsidRPr="11E991B7">
        <w:rPr>
          <w:lang w:val="en-US"/>
        </w:rPr>
        <w:t>this</w:t>
      </w:r>
      <w:r w:rsidR="69A422C6" w:rsidRPr="00EF10FA">
        <w:rPr>
          <w:lang w:val="en-US"/>
        </w:rPr>
        <w:t xml:space="preserve"> will </w:t>
      </w:r>
      <w:r w:rsidR="7E4C9873" w:rsidRPr="00EF10FA">
        <w:rPr>
          <w:lang w:val="en-US"/>
        </w:rPr>
        <w:t xml:space="preserve">only </w:t>
      </w:r>
      <w:r w:rsidR="7459BDCE" w:rsidRPr="11E991B7">
        <w:rPr>
          <w:lang w:val="en-US"/>
        </w:rPr>
        <w:t>increase,</w:t>
      </w:r>
      <w:r w:rsidR="7E4C9873" w:rsidRPr="00EF10FA">
        <w:rPr>
          <w:lang w:val="en-US"/>
        </w:rPr>
        <w:t xml:space="preserve"> </w:t>
      </w:r>
      <w:r w:rsidR="4C704835" w:rsidRPr="00EF10FA">
        <w:rPr>
          <w:lang w:val="en-US"/>
        </w:rPr>
        <w:t xml:space="preserve">even as models and techniques </w:t>
      </w:r>
      <w:r w:rsidR="69A422C6" w:rsidRPr="00EF10FA">
        <w:rPr>
          <w:lang w:val="en-US"/>
        </w:rPr>
        <w:t>become more efficient.</w:t>
      </w:r>
    </w:p>
    <w:p w14:paraId="1A821F0A" w14:textId="685EE793" w:rsidR="00235F6B" w:rsidRPr="00A25D8F" w:rsidRDefault="56B5E6DC" w:rsidP="000A459C">
      <w:pPr>
        <w:rPr>
          <w:lang w:val="en-US"/>
        </w:rPr>
      </w:pPr>
      <w:r w:rsidRPr="00EF10FA">
        <w:rPr>
          <w:lang w:val="en-US"/>
        </w:rPr>
        <w:t xml:space="preserve">How can this be? </w:t>
      </w:r>
      <w:r w:rsidR="1923A6F7" w:rsidRPr="00EF10FA">
        <w:rPr>
          <w:lang w:val="en-US"/>
        </w:rPr>
        <w:t xml:space="preserve">One explanation is provided by the so-called </w:t>
      </w:r>
      <w:r w:rsidR="7FCA8C80" w:rsidRPr="00EF10FA">
        <w:rPr>
          <w:lang w:val="en-US"/>
        </w:rPr>
        <w:t>Jevons Paradox</w:t>
      </w:r>
      <w:r w:rsidR="1923A6F7" w:rsidRPr="00EF10FA">
        <w:rPr>
          <w:lang w:val="en-US"/>
        </w:rPr>
        <w:t xml:space="preserve">. That </w:t>
      </w:r>
      <w:r w:rsidR="7FCA8C80" w:rsidRPr="00EF10FA">
        <w:rPr>
          <w:lang w:val="en-US"/>
        </w:rPr>
        <w:t>theory does not bode well</w:t>
      </w:r>
      <w:r w:rsidR="009F2089">
        <w:rPr>
          <w:lang w:val="en-US"/>
        </w:rPr>
        <w:t xml:space="preserve"> </w:t>
      </w:r>
      <w:r w:rsidRPr="00EF10FA">
        <w:rPr>
          <w:lang w:val="en-US"/>
        </w:rPr>
        <w:fldChar w:fldCharType="begin"/>
      </w:r>
      <w:r w:rsidR="009F2089">
        <w:rPr>
          <w:lang w:val="en-US"/>
        </w:rPr>
        <w:instrText xml:space="preserve"> ADDIN ZOTERO_ITEM CSL_CITATION {"citationID":"826IXcQQ","properties":{"formattedCitation":"(Polimeni et al., 2015)","plainCitation":"(Polimeni et al., 2015)","noteIndex":0},"citationItems":[{"id":17222,"uris":["http://zotero.org/users/1688/items/AF8HYZQ3"],"itemData":{"id":17222,"type":"book","abstract":"'The Jevons Paradox', which was first expressed in 1865 by William Stanley Jevons in relation to use of coal, states that an increase in efficiency in using a resource leads to increased use of that resource rather than to a reduction. This has subsequently been proved to apply not just to fossil fuels, but other resource use scenarios. For example, doubling the efficiency of food production per hectare over the last 50 years (due to the Green Revolution) did not solve the problem of hunger. The increase in efficiency increased production and worsened hunger because of the resulting increase in population. The implications of this in today's world are substantial. Many scientists and policymakers argue that future technological innovations will reduce consumption of resources; the Jevons Paradox explains why this may be a false hope.\n\nThis is the first book to provide a historical overview of the Jevons Paradox, provide evidence for its existence and apply it to complex systems. Written and edited by world experts in the fields of economics, ecological economics, technology and the environment, it explains the myth of efficiency and explores its implications for resource usage (particularly oil). It is a must-read for policymakers, natural resource managers, academics and students concerned with the effects of efficiency on resource use.","event-place":"London","ISBN":"978-1-315-78135-8","note":"DOI: 10.4324/9781315781358","number-of-pages":"200","publisher":"Routledge","publisher-place":"London","title":"The Myth of Resource Efficiency: The Jevons Paradox","title-short":"The Myth of Resource Efficiency","author":[{"family":"Polimeni","given":"John M."},{"family":"Mayumi","given":"Kozo"},{"family":"Giampietro","given":"Mario"},{"family":"Alcott","given":"Blake"}],"issued":{"date-parts":[["2015",12,8]]}}}],"schema":"https://github.com/citation-style-language/schema/raw/master/csl-citation.json"} </w:instrText>
      </w:r>
      <w:r w:rsidRPr="00EF10FA">
        <w:rPr>
          <w:lang w:val="en-US"/>
        </w:rPr>
        <w:fldChar w:fldCharType="separate"/>
      </w:r>
      <w:r w:rsidR="009F2089">
        <w:rPr>
          <w:lang w:val="en-US"/>
        </w:rPr>
        <w:t>(Polimeni et al., 2015)</w:t>
      </w:r>
      <w:r w:rsidRPr="00EF10FA">
        <w:rPr>
          <w:lang w:val="en-US"/>
        </w:rPr>
        <w:fldChar w:fldCharType="end"/>
      </w:r>
      <w:r w:rsidR="306AD6D8" w:rsidRPr="11E991B7">
        <w:rPr>
          <w:lang w:val="en-US"/>
        </w:rPr>
        <w:t>:</w:t>
      </w:r>
      <w:r w:rsidR="306AD6D8" w:rsidRPr="00EF10FA">
        <w:rPr>
          <w:lang w:val="en-US"/>
        </w:rPr>
        <w:t xml:space="preserve"> efficiency gains of </w:t>
      </w:r>
      <w:r w:rsidR="4C704835" w:rsidRPr="00EF10FA">
        <w:rPr>
          <w:lang w:val="en-US"/>
        </w:rPr>
        <w:t>(</w:t>
      </w:r>
      <w:r w:rsidR="22E3CAAC" w:rsidRPr="00EF10FA">
        <w:rPr>
          <w:lang w:val="en-US"/>
        </w:rPr>
        <w:t>partial</w:t>
      </w:r>
      <w:r w:rsidR="4C704835" w:rsidRPr="00EF10FA">
        <w:rPr>
          <w:lang w:val="en-US"/>
        </w:rPr>
        <w:t xml:space="preserve">) </w:t>
      </w:r>
      <w:r w:rsidR="306AD6D8" w:rsidRPr="00EF10FA">
        <w:rPr>
          <w:lang w:val="en-US"/>
        </w:rPr>
        <w:t xml:space="preserve">systems </w:t>
      </w:r>
      <w:r w:rsidR="742E6781" w:rsidRPr="00EF10FA">
        <w:rPr>
          <w:lang w:val="en-US"/>
        </w:rPr>
        <w:t>are</w:t>
      </w:r>
      <w:r w:rsidR="306AD6D8" w:rsidRPr="00EF10FA">
        <w:rPr>
          <w:lang w:val="en-US"/>
        </w:rPr>
        <w:t xml:space="preserve"> always accompanied by growth of </w:t>
      </w:r>
      <w:r w:rsidR="6E3850C9" w:rsidRPr="00EF10FA">
        <w:rPr>
          <w:lang w:val="en-US"/>
        </w:rPr>
        <w:t xml:space="preserve">the </w:t>
      </w:r>
      <w:r w:rsidR="306AD6D8" w:rsidRPr="00EF10FA">
        <w:rPr>
          <w:lang w:val="en-US"/>
        </w:rPr>
        <w:t xml:space="preserve">energy demand </w:t>
      </w:r>
      <w:r w:rsidR="4F7AD4F3" w:rsidRPr="00EF10FA">
        <w:rPr>
          <w:lang w:val="en-US"/>
        </w:rPr>
        <w:t xml:space="preserve">of the total system </w:t>
      </w:r>
      <w:r w:rsidR="1CBEDC13" w:rsidRPr="00EF10FA">
        <w:rPr>
          <w:lang w:val="en-US"/>
        </w:rPr>
        <w:t xml:space="preserve">because the efficiency also enables more </w:t>
      </w:r>
      <w:r w:rsidR="24208FA2" w:rsidRPr="00EF10FA">
        <w:rPr>
          <w:lang w:val="en-US"/>
        </w:rPr>
        <w:t xml:space="preserve">uses </w:t>
      </w:r>
      <w:r w:rsidR="22E3CAAC" w:rsidRPr="00EF10FA">
        <w:rPr>
          <w:lang w:val="en-US"/>
        </w:rPr>
        <w:t xml:space="preserve">and yields </w:t>
      </w:r>
      <w:r w:rsidR="1CBEDC13" w:rsidRPr="00EF10FA">
        <w:rPr>
          <w:lang w:val="en-US"/>
        </w:rPr>
        <w:t xml:space="preserve">of systems. </w:t>
      </w:r>
      <w:r w:rsidR="2FFB124C" w:rsidRPr="00EF10FA">
        <w:rPr>
          <w:lang w:val="en-US"/>
        </w:rPr>
        <w:t xml:space="preserve">And this certainly applies to AI and generative AI </w:t>
      </w:r>
      <w:r w:rsidR="20F2F9CF" w:rsidRPr="00EF10FA">
        <w:rPr>
          <w:lang w:val="en-US"/>
        </w:rPr>
        <w:t>as well</w:t>
      </w:r>
      <w:r w:rsidR="2FFB124C" w:rsidRPr="00EF10FA">
        <w:rPr>
          <w:lang w:val="en-US"/>
        </w:rPr>
        <w:t xml:space="preserve">. </w:t>
      </w:r>
      <w:r w:rsidR="090A4D96" w:rsidRPr="00EF10FA">
        <w:rPr>
          <w:lang w:val="en-US"/>
        </w:rPr>
        <w:t xml:space="preserve">Because the possible applications of generative AI </w:t>
      </w:r>
      <w:r w:rsidR="00A14D2D">
        <w:rPr>
          <w:lang w:val="en-US"/>
        </w:rPr>
        <w:t>-</w:t>
      </w:r>
      <w:r w:rsidR="1253714D" w:rsidRPr="00EF10FA">
        <w:rPr>
          <w:lang w:val="en-US"/>
        </w:rPr>
        <w:t xml:space="preserve"> because it is relatively inexpensive </w:t>
      </w:r>
      <w:r w:rsidR="00A14D2D">
        <w:rPr>
          <w:lang w:val="en-US"/>
        </w:rPr>
        <w:t>-</w:t>
      </w:r>
      <w:r w:rsidR="1253714D" w:rsidRPr="00EF10FA">
        <w:rPr>
          <w:lang w:val="en-US"/>
        </w:rPr>
        <w:t xml:space="preserve"> are growing at staggering rates and can be made available to users almost at no additional cost</w:t>
      </w:r>
      <w:r w:rsidR="1C43324D" w:rsidRPr="00EF10FA">
        <w:rPr>
          <w:lang w:val="en-US"/>
        </w:rPr>
        <w:t xml:space="preserve">. </w:t>
      </w:r>
      <w:r w:rsidR="22E3CAAC" w:rsidRPr="00EF10FA">
        <w:rPr>
          <w:lang w:val="en-US"/>
        </w:rPr>
        <w:t>In other words</w:t>
      </w:r>
      <w:r w:rsidR="3EA24DE6" w:rsidRPr="00EF10FA">
        <w:rPr>
          <w:lang w:val="en-US"/>
        </w:rPr>
        <w:t xml:space="preserve">, </w:t>
      </w:r>
      <w:r w:rsidR="376E7D4C" w:rsidRPr="00EF10FA">
        <w:rPr>
          <w:lang w:val="en-US"/>
        </w:rPr>
        <w:t xml:space="preserve">cheaper and more energy-efficient </w:t>
      </w:r>
      <w:r w:rsidR="1923A6F7" w:rsidRPr="00EF10FA">
        <w:rPr>
          <w:lang w:val="en-US"/>
        </w:rPr>
        <w:t xml:space="preserve">digital </w:t>
      </w:r>
      <w:r w:rsidR="376E7D4C" w:rsidRPr="00EF10FA">
        <w:rPr>
          <w:lang w:val="en-US"/>
        </w:rPr>
        <w:t xml:space="preserve">processors are </w:t>
      </w:r>
      <w:proofErr w:type="gramStart"/>
      <w:r w:rsidR="376E7D4C" w:rsidRPr="00EF10FA">
        <w:rPr>
          <w:lang w:val="en-US"/>
        </w:rPr>
        <w:t>actually increasing</w:t>
      </w:r>
      <w:proofErr w:type="gramEnd"/>
      <w:r w:rsidR="376E7D4C" w:rsidRPr="00EF10FA">
        <w:rPr>
          <w:lang w:val="en-US"/>
        </w:rPr>
        <w:t xml:space="preserve"> the demand for digital </w:t>
      </w:r>
      <w:r w:rsidR="1C43324D" w:rsidRPr="00EF10FA">
        <w:rPr>
          <w:lang w:val="en-US"/>
        </w:rPr>
        <w:t xml:space="preserve">generative AI </w:t>
      </w:r>
      <w:r w:rsidR="376E7D4C" w:rsidRPr="00EF10FA">
        <w:rPr>
          <w:lang w:val="en-US"/>
        </w:rPr>
        <w:t xml:space="preserve">services </w:t>
      </w:r>
      <w:r w:rsidR="1923A6F7" w:rsidRPr="00EF10FA">
        <w:rPr>
          <w:lang w:val="en-US"/>
        </w:rPr>
        <w:t>and thus the energy requirements.</w:t>
      </w:r>
    </w:p>
    <w:p w14:paraId="5FD67835" w14:textId="279EBA4D" w:rsidR="00612571" w:rsidRPr="00A25D8F" w:rsidRDefault="343FD69F">
      <w:pPr>
        <w:rPr>
          <w:lang w:val="en-US"/>
        </w:rPr>
      </w:pPr>
      <w:r w:rsidRPr="00EF10FA">
        <w:rPr>
          <w:lang w:val="en-US"/>
        </w:rPr>
        <w:t xml:space="preserve">At the same time, </w:t>
      </w:r>
      <w:r w:rsidR="5EAAC0F9" w:rsidRPr="00EF10FA">
        <w:rPr>
          <w:lang w:val="en-US"/>
        </w:rPr>
        <w:t xml:space="preserve">it is important </w:t>
      </w:r>
      <w:r w:rsidRPr="00EF10FA">
        <w:rPr>
          <w:lang w:val="en-US"/>
        </w:rPr>
        <w:t xml:space="preserve">to also </w:t>
      </w:r>
      <w:r w:rsidR="0403A96C" w:rsidRPr="00EF10FA">
        <w:rPr>
          <w:lang w:val="en-US"/>
        </w:rPr>
        <w:t>consider</w:t>
      </w:r>
      <w:r w:rsidR="09A6116C" w:rsidRPr="00EF10FA">
        <w:rPr>
          <w:lang w:val="en-US"/>
        </w:rPr>
        <w:t xml:space="preserve"> </w:t>
      </w:r>
      <w:r w:rsidRPr="00EF10FA">
        <w:rPr>
          <w:lang w:val="en-US"/>
        </w:rPr>
        <w:t xml:space="preserve">the relative contribution of generative AI to environmental burden </w:t>
      </w:r>
      <w:r w:rsidR="352C9FD3" w:rsidRPr="00EF10FA">
        <w:rPr>
          <w:lang w:val="en-US"/>
        </w:rPr>
        <w:t xml:space="preserve">versus </w:t>
      </w:r>
      <w:r w:rsidRPr="00EF10FA">
        <w:rPr>
          <w:lang w:val="en-US"/>
        </w:rPr>
        <w:t xml:space="preserve">other activities </w:t>
      </w:r>
      <w:r w:rsidR="0FF91BD0" w:rsidRPr="00EF10FA">
        <w:rPr>
          <w:lang w:val="en-US"/>
        </w:rPr>
        <w:t xml:space="preserve">and the savings </w:t>
      </w:r>
      <w:r w:rsidR="4E68BFE0" w:rsidRPr="00EF10FA">
        <w:rPr>
          <w:lang w:val="en-US"/>
        </w:rPr>
        <w:t xml:space="preserve">from the paradoxical </w:t>
      </w:r>
      <w:r w:rsidR="0FF91BD0" w:rsidRPr="00EF10FA">
        <w:rPr>
          <w:lang w:val="en-US"/>
        </w:rPr>
        <w:t xml:space="preserve">perspective </w:t>
      </w:r>
      <w:r w:rsidR="410A340B" w:rsidRPr="00EF10FA">
        <w:rPr>
          <w:lang w:val="en-US"/>
        </w:rPr>
        <w:t>from</w:t>
      </w:r>
      <w:r w:rsidR="00F534D9">
        <w:rPr>
          <w:lang w:val="en-US"/>
        </w:rPr>
        <w:t xml:space="preserve"> paragraph</w:t>
      </w:r>
      <w:r w:rsidR="009637ED">
        <w:rPr>
          <w:lang w:val="en-US"/>
        </w:rPr>
        <w:t xml:space="preserve"> </w:t>
      </w:r>
      <w:r w:rsidR="00F534D9">
        <w:rPr>
          <w:lang w:val="en-US"/>
        </w:rPr>
        <w:fldChar w:fldCharType="begin"/>
      </w:r>
      <w:r w:rsidR="00F534D9">
        <w:rPr>
          <w:lang w:val="en-US"/>
        </w:rPr>
        <w:instrText xml:space="preserve"> REF _Ref201057160 \r \h </w:instrText>
      </w:r>
      <w:r w:rsidR="00F534D9">
        <w:rPr>
          <w:lang w:val="en-US"/>
        </w:rPr>
      </w:r>
      <w:r w:rsidR="00F534D9">
        <w:rPr>
          <w:lang w:val="en-US"/>
        </w:rPr>
        <w:fldChar w:fldCharType="separate"/>
      </w:r>
      <w:r w:rsidR="00F534D9">
        <w:rPr>
          <w:lang w:val="en-US"/>
        </w:rPr>
        <w:t>6.9</w:t>
      </w:r>
      <w:r w:rsidR="00F534D9">
        <w:rPr>
          <w:lang w:val="en-US"/>
        </w:rPr>
        <w:fldChar w:fldCharType="end"/>
      </w:r>
      <w:r w:rsidR="009637ED">
        <w:rPr>
          <w:lang w:val="en-US"/>
        </w:rPr>
        <w:t>.</w:t>
      </w:r>
      <w:r w:rsidR="00F534D9">
        <w:rPr>
          <w:lang w:val="en-US"/>
        </w:rPr>
        <w:t xml:space="preserve"> </w:t>
      </w:r>
      <w:r w:rsidR="12C3FE78" w:rsidRPr="00EF10FA">
        <w:rPr>
          <w:lang w:val="en-US"/>
        </w:rPr>
        <w:t xml:space="preserve">Ask yourself: </w:t>
      </w:r>
      <w:r w:rsidR="3CC32E2C" w:rsidRPr="00EF10FA">
        <w:rPr>
          <w:lang w:val="en-US"/>
        </w:rPr>
        <w:t xml:space="preserve">is </w:t>
      </w:r>
      <w:r w:rsidR="00E11698" w:rsidRPr="00EF10FA">
        <w:rPr>
          <w:lang w:val="en-US"/>
        </w:rPr>
        <w:t xml:space="preserve">there a </w:t>
      </w:r>
      <w:r w:rsidR="2BE5A7E8" w:rsidRPr="00EF10FA">
        <w:rPr>
          <w:lang w:val="en-US"/>
        </w:rPr>
        <w:t xml:space="preserve">supplier that </w:t>
      </w:r>
      <w:r w:rsidR="70A4380B" w:rsidRPr="00EF10FA">
        <w:rPr>
          <w:lang w:val="en-US"/>
        </w:rPr>
        <w:t xml:space="preserve">uses </w:t>
      </w:r>
      <w:r w:rsidR="2BE5A7E8" w:rsidRPr="00EF10FA">
        <w:rPr>
          <w:lang w:val="en-US"/>
        </w:rPr>
        <w:t xml:space="preserve">renewable </w:t>
      </w:r>
      <w:r w:rsidR="71B17979" w:rsidRPr="00EF10FA">
        <w:rPr>
          <w:lang w:val="en-US"/>
        </w:rPr>
        <w:t>energy sources</w:t>
      </w:r>
      <w:r w:rsidR="70A4380B" w:rsidRPr="00EF10FA">
        <w:rPr>
          <w:lang w:val="en-US"/>
        </w:rPr>
        <w:t xml:space="preserve">? </w:t>
      </w:r>
      <w:r w:rsidR="2BE5A7E8" w:rsidRPr="00EF10FA">
        <w:rPr>
          <w:lang w:val="en-US"/>
        </w:rPr>
        <w:t xml:space="preserve">For example, data </w:t>
      </w:r>
      <w:proofErr w:type="spellStart"/>
      <w:r w:rsidR="4ABC072C" w:rsidRPr="11E991B7">
        <w:rPr>
          <w:lang w:val="en-US"/>
        </w:rPr>
        <w:t>centres</w:t>
      </w:r>
      <w:proofErr w:type="spellEnd"/>
      <w:r w:rsidR="2BE5A7E8" w:rsidRPr="00EF10FA">
        <w:rPr>
          <w:lang w:val="en-US"/>
        </w:rPr>
        <w:t xml:space="preserve"> that you know run on solar or wind power.</w:t>
      </w:r>
    </w:p>
    <w:p w14:paraId="641033C6" w14:textId="58AB02FF" w:rsidR="000A459C" w:rsidRPr="00A25D8F" w:rsidRDefault="343FD69F" w:rsidP="000A459C">
      <w:pPr>
        <w:rPr>
          <w:lang w:val="en-US"/>
        </w:rPr>
      </w:pPr>
      <w:r w:rsidRPr="00EF10FA">
        <w:rPr>
          <w:lang w:val="en-US"/>
        </w:rPr>
        <w:t xml:space="preserve">As with other technologies, the key lies in responsible use </w:t>
      </w:r>
      <w:r w:rsidR="2BE5A7E8" w:rsidRPr="00EF10FA">
        <w:rPr>
          <w:lang w:val="en-US"/>
        </w:rPr>
        <w:t>and considerations</w:t>
      </w:r>
      <w:r w:rsidR="6371BEAA" w:rsidRPr="00EF10FA">
        <w:rPr>
          <w:lang w:val="en-US"/>
        </w:rPr>
        <w:t>:</w:t>
      </w:r>
    </w:p>
    <w:p w14:paraId="42621D5A" w14:textId="5303EA58" w:rsidR="000A459C" w:rsidRPr="00A25D8F" w:rsidRDefault="000A459C" w:rsidP="00CD47B9">
      <w:pPr>
        <w:pStyle w:val="ListParagraph"/>
        <w:numPr>
          <w:ilvl w:val="0"/>
          <w:numId w:val="107"/>
        </w:numPr>
        <w:rPr>
          <w:lang w:val="en-US"/>
        </w:rPr>
      </w:pPr>
      <w:r w:rsidRPr="00EF10FA">
        <w:rPr>
          <w:lang w:val="en-US"/>
        </w:rPr>
        <w:t>Consciously choose to use (less) devices or services in general</w:t>
      </w:r>
      <w:r w:rsidR="6607032C" w:rsidRPr="00EF10FA">
        <w:rPr>
          <w:lang w:val="en-US"/>
        </w:rPr>
        <w:t xml:space="preserve">. </w:t>
      </w:r>
      <w:r w:rsidRPr="00EF10FA">
        <w:rPr>
          <w:lang w:val="en-US"/>
        </w:rPr>
        <w:t xml:space="preserve">Specifically </w:t>
      </w:r>
      <w:r w:rsidRPr="11E991B7">
        <w:rPr>
          <w:lang w:val="en-US"/>
        </w:rPr>
        <w:t>planes</w:t>
      </w:r>
      <w:r w:rsidRPr="00EF10FA">
        <w:rPr>
          <w:lang w:val="en-US"/>
        </w:rPr>
        <w:t xml:space="preserve"> and cars</w:t>
      </w:r>
      <w:r w:rsidR="16A36270" w:rsidRPr="00EF10FA">
        <w:rPr>
          <w:lang w:val="en-US"/>
        </w:rPr>
        <w:t xml:space="preserve">. </w:t>
      </w:r>
    </w:p>
    <w:p w14:paraId="39686D4E" w14:textId="2C268A05" w:rsidR="000A459C" w:rsidRPr="00A25D8F" w:rsidRDefault="343FD69F" w:rsidP="4263A8AF">
      <w:pPr>
        <w:pStyle w:val="ListParagraph"/>
        <w:numPr>
          <w:ilvl w:val="0"/>
          <w:numId w:val="107"/>
        </w:numPr>
        <w:rPr>
          <w:lang w:val="en-US"/>
        </w:rPr>
      </w:pPr>
      <w:r w:rsidRPr="00EF10FA">
        <w:rPr>
          <w:lang w:val="en-US"/>
        </w:rPr>
        <w:t>Choose a different lifestyle to conserve energy and the environment</w:t>
      </w:r>
      <w:r w:rsidR="04AFA0A3" w:rsidRPr="00EF10FA">
        <w:rPr>
          <w:lang w:val="en-US"/>
        </w:rPr>
        <w:t xml:space="preserve">, </w:t>
      </w:r>
      <w:r w:rsidR="5B07E12C" w:rsidRPr="00EF10FA">
        <w:rPr>
          <w:lang w:val="en-US"/>
        </w:rPr>
        <w:t xml:space="preserve">e.g. </w:t>
      </w:r>
      <w:r w:rsidRPr="00EF10FA">
        <w:rPr>
          <w:lang w:val="en-US"/>
        </w:rPr>
        <w:t xml:space="preserve">become vegetarian </w:t>
      </w:r>
      <w:r w:rsidR="2C12E0FE" w:rsidRPr="00EF10FA">
        <w:rPr>
          <w:lang w:val="en-US"/>
        </w:rPr>
        <w:t>or flexitarian</w:t>
      </w:r>
      <w:r w:rsidRPr="00EF10FA">
        <w:rPr>
          <w:lang w:val="en-US"/>
        </w:rPr>
        <w:t xml:space="preserve">, watch less </w:t>
      </w:r>
      <w:r w:rsidR="66A2CB27" w:rsidRPr="00EF10FA">
        <w:rPr>
          <w:lang w:val="en-US"/>
        </w:rPr>
        <w:t xml:space="preserve">YouTube </w:t>
      </w:r>
      <w:r w:rsidR="4D0308F4" w:rsidRPr="00EF10FA">
        <w:rPr>
          <w:lang w:val="en-US"/>
        </w:rPr>
        <w:t>videos</w:t>
      </w:r>
      <w:r w:rsidR="42C839D7" w:rsidRPr="00EF10FA">
        <w:rPr>
          <w:lang w:val="en-US"/>
        </w:rPr>
        <w:t xml:space="preserve">, </w:t>
      </w:r>
      <w:r w:rsidR="49813025" w:rsidRPr="00EF10FA">
        <w:rPr>
          <w:lang w:val="en-US"/>
        </w:rPr>
        <w:t>limit your use of social media</w:t>
      </w:r>
      <w:r w:rsidR="69E5376D" w:rsidRPr="00EF10FA">
        <w:rPr>
          <w:lang w:val="en-US"/>
        </w:rPr>
        <w:t xml:space="preserve">. </w:t>
      </w:r>
    </w:p>
    <w:p w14:paraId="011AF341" w14:textId="45DB7668" w:rsidR="000A459C" w:rsidRPr="00A25D8F" w:rsidRDefault="000A459C" w:rsidP="00CD47B9">
      <w:pPr>
        <w:pStyle w:val="ListParagraph"/>
        <w:numPr>
          <w:ilvl w:val="0"/>
          <w:numId w:val="107"/>
        </w:numPr>
        <w:rPr>
          <w:lang w:val="en-US"/>
        </w:rPr>
      </w:pPr>
      <w:r w:rsidRPr="00EF10FA">
        <w:rPr>
          <w:lang w:val="en-US"/>
        </w:rPr>
        <w:t xml:space="preserve">Consciously </w:t>
      </w:r>
      <w:r w:rsidR="45543884" w:rsidRPr="11E991B7">
        <w:rPr>
          <w:lang w:val="en-US"/>
        </w:rPr>
        <w:t>decide</w:t>
      </w:r>
      <w:r w:rsidRPr="00EF10FA">
        <w:rPr>
          <w:lang w:val="en-US"/>
        </w:rPr>
        <w:t xml:space="preserve"> whether to use AI applications in </w:t>
      </w:r>
      <w:r w:rsidR="00D64B4C" w:rsidRPr="00EF10FA">
        <w:rPr>
          <w:lang w:val="en-US"/>
        </w:rPr>
        <w:t xml:space="preserve">relation to the information-energy paradox </w:t>
      </w:r>
      <w:r w:rsidR="00CD47B9" w:rsidRPr="00EF10FA">
        <w:rPr>
          <w:lang w:val="en-US"/>
        </w:rPr>
        <w:t>and the Jevons Paradox.</w:t>
      </w:r>
    </w:p>
    <w:p w14:paraId="01F2A489" w14:textId="6CABD83F" w:rsidR="000A459C" w:rsidRPr="00A25D8F" w:rsidRDefault="000A459C" w:rsidP="00435754">
      <w:pPr>
        <w:pStyle w:val="Heading2"/>
        <w:rPr>
          <w:lang w:val="en-US"/>
        </w:rPr>
      </w:pPr>
      <w:r w:rsidRPr="00EF10FA">
        <w:rPr>
          <w:lang w:val="en-US"/>
        </w:rPr>
        <w:lastRenderedPageBreak/>
        <w:t xml:space="preserve"> </w:t>
      </w:r>
      <w:bookmarkStart w:id="480" w:name="_Toc208677722"/>
      <w:r w:rsidRPr="00EF10FA">
        <w:rPr>
          <w:lang w:val="en-US"/>
        </w:rPr>
        <w:t>Self-study questions</w:t>
      </w:r>
      <w:bookmarkEnd w:id="480"/>
    </w:p>
    <w:p w14:paraId="549EDDC8" w14:textId="77777777" w:rsidR="000A459C" w:rsidRPr="00A25D8F" w:rsidRDefault="000A459C" w:rsidP="00FA77AD">
      <w:pPr>
        <w:pStyle w:val="Heading3"/>
        <w:rPr>
          <w:lang w:val="en-US"/>
        </w:rPr>
      </w:pPr>
      <w:r w:rsidRPr="00EF10FA">
        <w:rPr>
          <w:lang w:val="en-US"/>
        </w:rPr>
        <w:t>Check Questions</w:t>
      </w:r>
    </w:p>
    <w:p w14:paraId="6DAF27F7" w14:textId="183B5EB4" w:rsidR="000A459C" w:rsidRPr="00A25D8F" w:rsidRDefault="343FD69F" w:rsidP="000A459C">
      <w:pPr>
        <w:pStyle w:val="whitespace-normal"/>
        <w:numPr>
          <w:ilvl w:val="0"/>
          <w:numId w:val="77"/>
        </w:numPr>
        <w:rPr>
          <w:lang w:val="en-US"/>
        </w:rPr>
      </w:pPr>
      <w:r w:rsidRPr="00EF10FA">
        <w:rPr>
          <w:lang w:val="en-US"/>
        </w:rPr>
        <w:t>Approximately how much energy does an average ChatGPT prompt consume compared to a Google search</w:t>
      </w:r>
      <w:r w:rsidR="4B98B9A6" w:rsidRPr="11E991B7">
        <w:rPr>
          <w:lang w:val="en-US"/>
        </w:rPr>
        <w:t>,</w:t>
      </w:r>
      <w:r w:rsidRPr="00EF10FA">
        <w:rPr>
          <w:lang w:val="en-US"/>
        </w:rPr>
        <w:t xml:space="preserve"> </w:t>
      </w:r>
      <w:r w:rsidR="72179E7D" w:rsidRPr="00EF10FA">
        <w:rPr>
          <w:lang w:val="en-US"/>
        </w:rPr>
        <w:t xml:space="preserve">according to the </w:t>
      </w:r>
      <w:r w:rsidR="00E11698" w:rsidRPr="00EF10FA">
        <w:rPr>
          <w:lang w:val="en-US"/>
        </w:rPr>
        <w:t>textbook</w:t>
      </w:r>
      <w:r w:rsidRPr="00EF10FA">
        <w:rPr>
          <w:lang w:val="en-US"/>
        </w:rPr>
        <w:t>?</w:t>
      </w:r>
    </w:p>
    <w:p w14:paraId="739D2C4F" w14:textId="2BA995CE" w:rsidR="000A459C" w:rsidRPr="00A25D8F" w:rsidRDefault="000A459C" w:rsidP="000A459C">
      <w:pPr>
        <w:pStyle w:val="whitespace-normal"/>
        <w:numPr>
          <w:ilvl w:val="0"/>
          <w:numId w:val="77"/>
        </w:numPr>
        <w:rPr>
          <w:lang w:val="en-US"/>
        </w:rPr>
      </w:pPr>
      <w:r w:rsidRPr="00EF10FA">
        <w:rPr>
          <w:lang w:val="en-US"/>
        </w:rPr>
        <w:t xml:space="preserve">Why do AI data </w:t>
      </w:r>
      <w:proofErr w:type="spellStart"/>
      <w:r w:rsidR="062780BC" w:rsidRPr="11E991B7">
        <w:rPr>
          <w:lang w:val="en-US"/>
        </w:rPr>
        <w:t>centres</w:t>
      </w:r>
      <w:proofErr w:type="spellEnd"/>
      <w:r w:rsidRPr="00EF10FA">
        <w:rPr>
          <w:lang w:val="en-US"/>
        </w:rPr>
        <w:t xml:space="preserve"> need water and approximately how much water does it take to process 20 to 50 simple prompts?</w:t>
      </w:r>
    </w:p>
    <w:p w14:paraId="6FB9BD05" w14:textId="77777777" w:rsidR="000A459C" w:rsidRPr="00A25D8F" w:rsidRDefault="000A459C" w:rsidP="000A459C">
      <w:pPr>
        <w:pStyle w:val="whitespace-normal"/>
        <w:numPr>
          <w:ilvl w:val="0"/>
          <w:numId w:val="77"/>
        </w:numPr>
        <w:rPr>
          <w:lang w:val="en-US"/>
        </w:rPr>
      </w:pPr>
      <w:r w:rsidRPr="00EF10FA">
        <w:rPr>
          <w:lang w:val="en-US"/>
        </w:rPr>
        <w:t xml:space="preserve">Name two ways AI applications can </w:t>
      </w:r>
      <w:proofErr w:type="gramStart"/>
      <w:r w:rsidRPr="00EF10FA">
        <w:rPr>
          <w:lang w:val="en-US"/>
        </w:rPr>
        <w:t>actually contribute</w:t>
      </w:r>
      <w:proofErr w:type="gramEnd"/>
      <w:r w:rsidRPr="00EF10FA">
        <w:rPr>
          <w:lang w:val="en-US"/>
        </w:rPr>
        <w:t xml:space="preserve"> to sustainability.</w:t>
      </w:r>
    </w:p>
    <w:p w14:paraId="43955F6E" w14:textId="77777777" w:rsidR="000A459C" w:rsidRPr="00A25D8F" w:rsidRDefault="000A459C" w:rsidP="00FA77AD">
      <w:pPr>
        <w:pStyle w:val="Heading3"/>
        <w:rPr>
          <w:lang w:val="en-US"/>
        </w:rPr>
      </w:pPr>
      <w:r w:rsidRPr="00EF10FA">
        <w:rPr>
          <w:lang w:val="en-US"/>
        </w:rPr>
        <w:t>Reflection Questions</w:t>
      </w:r>
    </w:p>
    <w:p w14:paraId="547AC71E" w14:textId="77777777" w:rsidR="000A459C" w:rsidRPr="00A25D8F" w:rsidRDefault="000A459C" w:rsidP="000A459C">
      <w:pPr>
        <w:pStyle w:val="whitespace-normal"/>
        <w:numPr>
          <w:ilvl w:val="0"/>
          <w:numId w:val="78"/>
        </w:numPr>
        <w:rPr>
          <w:lang w:val="en-US"/>
        </w:rPr>
      </w:pPr>
      <w:r w:rsidRPr="00EF10FA">
        <w:rPr>
          <w:lang w:val="en-US"/>
        </w:rPr>
        <w:t>Suppose you use about 50 AI prompts daily for your studies. How do you relate this energy use to other choices you could make to reduce your carbon footprint? Explain how you would make this trade-off.</w:t>
      </w:r>
    </w:p>
    <w:p w14:paraId="0535A0AB" w14:textId="4B150B09" w:rsidR="000A459C" w:rsidRPr="00A25D8F" w:rsidRDefault="000A459C" w:rsidP="000A459C">
      <w:pPr>
        <w:pStyle w:val="whitespace-normal"/>
        <w:numPr>
          <w:ilvl w:val="0"/>
          <w:numId w:val="78"/>
        </w:numPr>
        <w:rPr>
          <w:lang w:val="en-US"/>
        </w:rPr>
      </w:pPr>
      <w:r w:rsidRPr="00EF10FA">
        <w:rPr>
          <w:lang w:val="en-US"/>
        </w:rPr>
        <w:t xml:space="preserve">The chapter suggests that the relative environmental impact of generative AI is limited compared to other digital activities. How does this information influence your attitude </w:t>
      </w:r>
      <w:r w:rsidR="7E64FAE3" w:rsidRPr="00EF10FA">
        <w:rPr>
          <w:lang w:val="en-US"/>
        </w:rPr>
        <w:t xml:space="preserve">around </w:t>
      </w:r>
      <w:r w:rsidRPr="00EF10FA">
        <w:rPr>
          <w:lang w:val="en-US"/>
        </w:rPr>
        <w:t>AI use? Does it make you think differently about when you do or do not use AI?</w:t>
      </w:r>
    </w:p>
    <w:p w14:paraId="61BA7C42" w14:textId="6F4158F0" w:rsidR="00180FBB" w:rsidRPr="00A25D8F" w:rsidRDefault="00D30FB1" w:rsidP="00180FBB">
      <w:pPr>
        <w:pStyle w:val="whitespace-normal"/>
        <w:keepNext/>
        <w:numPr>
          <w:ilvl w:val="0"/>
          <w:numId w:val="78"/>
        </w:numPr>
        <w:rPr>
          <w:lang w:val="en-US"/>
        </w:rPr>
      </w:pPr>
      <w:r w:rsidRPr="00EF10FA">
        <w:rPr>
          <w:lang w:val="en-US"/>
        </w:rPr>
        <w:t xml:space="preserve">Listen to </w:t>
      </w:r>
      <w:hyperlink r:id="rId77">
        <w:r w:rsidRPr="11E991B7">
          <w:rPr>
            <w:rStyle w:val="Hyperlink"/>
            <w:lang w:val="en-US"/>
          </w:rPr>
          <w:t>this podcast</w:t>
        </w:r>
      </w:hyperlink>
      <w:r w:rsidRPr="11E991B7">
        <w:rPr>
          <w:lang w:val="en-US"/>
        </w:rPr>
        <w:t xml:space="preserve"> </w:t>
      </w:r>
      <w:r w:rsidR="00EC4D96">
        <w:rPr>
          <w:lang w:val="en-US"/>
        </w:rPr>
        <w:t xml:space="preserve">at </w:t>
      </w:r>
      <w:hyperlink r:id="rId78" w:history="1">
        <w:r w:rsidR="00EC4D96" w:rsidRPr="00B17C3E">
          <w:rPr>
            <w:rStyle w:val="Hyperlink"/>
            <w:lang w:val="en-US"/>
          </w:rPr>
          <w:t>https://www.trouw.nl/podcasts/hoe-vervuilend-is-chatgpt~b47f55b5/</w:t>
        </w:r>
      </w:hyperlink>
      <w:r w:rsidR="00EC4D96">
        <w:rPr>
          <w:lang w:val="en-US"/>
        </w:rPr>
        <w:t xml:space="preserve"> </w:t>
      </w:r>
      <w:r w:rsidRPr="11E991B7">
        <w:rPr>
          <w:lang w:val="en-US"/>
        </w:rPr>
        <w:t xml:space="preserve">from </w:t>
      </w:r>
      <w:r w:rsidR="2169EFB3" w:rsidRPr="11E991B7">
        <w:rPr>
          <w:lang w:val="en-US"/>
        </w:rPr>
        <w:t>newspaper</w:t>
      </w:r>
      <w:r w:rsidRPr="00EF10FA">
        <w:rPr>
          <w:lang w:val="en-US"/>
        </w:rPr>
        <w:t xml:space="preserve"> </w:t>
      </w:r>
      <w:proofErr w:type="spellStart"/>
      <w:r w:rsidRPr="00EF10FA">
        <w:rPr>
          <w:lang w:val="en-US"/>
        </w:rPr>
        <w:t>Trouw</w:t>
      </w:r>
      <w:proofErr w:type="spellEnd"/>
      <w:r w:rsidRPr="00EF10FA">
        <w:rPr>
          <w:lang w:val="en-US"/>
        </w:rPr>
        <w:t xml:space="preserve"> </w:t>
      </w:r>
      <w:r w:rsidR="00AE3E17" w:rsidRPr="00EF10FA">
        <w:rPr>
          <w:lang w:val="en-US"/>
        </w:rPr>
        <w:t xml:space="preserve">and </w:t>
      </w:r>
      <w:r w:rsidR="00333389" w:rsidRPr="00EF10FA">
        <w:rPr>
          <w:lang w:val="en-US"/>
        </w:rPr>
        <w:t>try formulating a critique of the podcast's apparent message</w:t>
      </w:r>
      <w:r w:rsidRPr="00EF10FA">
        <w:rPr>
          <w:lang w:val="en-US"/>
        </w:rPr>
        <w:t xml:space="preserve">. </w:t>
      </w:r>
      <w:r w:rsidR="00180FBB">
        <w:br/>
      </w:r>
      <w:r w:rsidR="00180FBB">
        <w:rPr>
          <w:noProof/>
        </w:rPr>
        <w:drawing>
          <wp:inline distT="0" distB="0" distL="0" distR="0" wp14:anchorId="2C31A1A9" wp14:editId="585DBACB">
            <wp:extent cx="3904090" cy="1171314"/>
            <wp:effectExtent l="0" t="0" r="0" b="0"/>
            <wp:docPr id="9276119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11969" name="Picture 1" descr="A screenshot of a phone&#10;&#10;AI-generated content may be incorrect."/>
                    <pic:cNvPicPr/>
                  </pic:nvPicPr>
                  <pic:blipFill>
                    <a:blip r:embed="rId79"/>
                    <a:stretch>
                      <a:fillRect/>
                    </a:stretch>
                  </pic:blipFill>
                  <pic:spPr>
                    <a:xfrm>
                      <a:off x="0" y="0"/>
                      <a:ext cx="3929173" cy="1178839"/>
                    </a:xfrm>
                    <a:prstGeom prst="rect">
                      <a:avLst/>
                    </a:prstGeom>
                  </pic:spPr>
                </pic:pic>
              </a:graphicData>
            </a:graphic>
          </wp:inline>
        </w:drawing>
      </w:r>
    </w:p>
    <w:p w14:paraId="5AD64ED3" w14:textId="43DA9F08" w:rsidR="00F71C06" w:rsidRPr="00A25D8F" w:rsidRDefault="001D5D1F" w:rsidP="00E5213C">
      <w:pPr>
        <w:pStyle w:val="Caption"/>
        <w:rPr>
          <w:lang w:val="en-US"/>
        </w:rPr>
      </w:pPr>
      <w:bookmarkStart w:id="481" w:name="_Toc208673958"/>
      <w:r>
        <w:rPr>
          <w:lang w:val="en-US"/>
        </w:rPr>
        <w:t>Figure</w:t>
      </w:r>
      <w:r w:rsidR="00E5213C" w:rsidRPr="00EF10FA">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6</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Pr>
          <w:noProof/>
          <w:lang w:val="en-US"/>
        </w:rPr>
        <w:t>8</w:t>
      </w:r>
      <w:r>
        <w:rPr>
          <w:lang w:val="en-US"/>
        </w:rPr>
        <w:fldChar w:fldCharType="end"/>
      </w:r>
      <w:r w:rsidR="501AC60D" w:rsidRPr="00EF10FA">
        <w:rPr>
          <w:lang w:val="en-US"/>
        </w:rPr>
        <w:t xml:space="preserve"> Podcast from </w:t>
      </w:r>
      <w:proofErr w:type="spellStart"/>
      <w:r w:rsidR="00E5213C" w:rsidRPr="00EF10FA">
        <w:rPr>
          <w:lang w:val="en-US"/>
        </w:rPr>
        <w:t>Trouw</w:t>
      </w:r>
      <w:proofErr w:type="spellEnd"/>
      <w:r w:rsidR="501AC60D" w:rsidRPr="00EF10FA">
        <w:rPr>
          <w:lang w:val="en-US"/>
        </w:rPr>
        <w:t xml:space="preserve">, </w:t>
      </w:r>
      <w:r w:rsidR="5C9B74ED" w:rsidRPr="00EF10FA">
        <w:rPr>
          <w:lang w:val="en-US"/>
        </w:rPr>
        <w:t>June 25, 2025.</w:t>
      </w:r>
      <w:bookmarkEnd w:id="481"/>
    </w:p>
    <w:p w14:paraId="756180A2" w14:textId="77777777" w:rsidR="000A459C" w:rsidRPr="00A25D8F" w:rsidRDefault="000A459C" w:rsidP="00FA77AD">
      <w:pPr>
        <w:pStyle w:val="Heading3"/>
        <w:rPr>
          <w:lang w:val="en-US"/>
        </w:rPr>
      </w:pPr>
      <w:r w:rsidRPr="00EF10FA">
        <w:rPr>
          <w:lang w:val="en-US"/>
        </w:rPr>
        <w:t>Answer suggestions</w:t>
      </w:r>
    </w:p>
    <w:p w14:paraId="3890AFC0" w14:textId="66E97CC4" w:rsidR="000A459C" w:rsidRPr="00A25D8F" w:rsidRDefault="343FD69F" w:rsidP="000A459C">
      <w:pPr>
        <w:pStyle w:val="whitespace-normal"/>
        <w:numPr>
          <w:ilvl w:val="0"/>
          <w:numId w:val="79"/>
        </w:numPr>
        <w:rPr>
          <w:lang w:val="en-US"/>
        </w:rPr>
      </w:pPr>
      <w:r w:rsidRPr="00EF10FA">
        <w:rPr>
          <w:lang w:val="en-US"/>
        </w:rPr>
        <w:t xml:space="preserve">An average ChatGPT prompt consumes about 0.3 watt-hours, which is comparable to a Google search. Earlier models still consumed about 2.9 watt-hours, almost 10 times as much, but technological advances have reduced this significantly. </w:t>
      </w:r>
      <w:r w:rsidR="4877B37C" w:rsidRPr="00EF10FA">
        <w:rPr>
          <w:lang w:val="en-US"/>
        </w:rPr>
        <w:t xml:space="preserve">At the same time, </w:t>
      </w:r>
      <w:r w:rsidR="4B35B8CC" w:rsidRPr="00EF10FA">
        <w:rPr>
          <w:lang w:val="en-US"/>
        </w:rPr>
        <w:t>models are becoming more powerful</w:t>
      </w:r>
      <w:r w:rsidR="2702ECF0" w:rsidRPr="11E991B7">
        <w:rPr>
          <w:lang w:val="en-US"/>
        </w:rPr>
        <w:t>,</w:t>
      </w:r>
      <w:r w:rsidR="4B35B8CC" w:rsidRPr="00EF10FA">
        <w:rPr>
          <w:lang w:val="en-US"/>
        </w:rPr>
        <w:t xml:space="preserve"> which requires more energy. </w:t>
      </w:r>
      <w:proofErr w:type="gramStart"/>
      <w:r w:rsidR="4B35B8CC" w:rsidRPr="00EF10FA">
        <w:rPr>
          <w:lang w:val="en-US"/>
        </w:rPr>
        <w:t>But,</w:t>
      </w:r>
      <w:proofErr w:type="gramEnd"/>
      <w:r w:rsidR="4B35B8CC" w:rsidRPr="00EF10FA">
        <w:rPr>
          <w:lang w:val="en-US"/>
        </w:rPr>
        <w:t xml:space="preserve"> processor </w:t>
      </w:r>
      <w:proofErr w:type="gramStart"/>
      <w:r w:rsidR="4B35B8CC" w:rsidRPr="00EF10FA">
        <w:rPr>
          <w:lang w:val="en-US"/>
        </w:rPr>
        <w:t>are</w:t>
      </w:r>
      <w:proofErr w:type="gramEnd"/>
      <w:r w:rsidR="4B35B8CC" w:rsidRPr="00EF10FA">
        <w:rPr>
          <w:lang w:val="en-US"/>
        </w:rPr>
        <w:t xml:space="preserve"> becoming </w:t>
      </w:r>
      <w:r w:rsidR="00E11698" w:rsidRPr="00EF10FA">
        <w:rPr>
          <w:lang w:val="en-US"/>
        </w:rPr>
        <w:t xml:space="preserve">more efficient </w:t>
      </w:r>
      <w:r w:rsidR="4B35B8CC" w:rsidRPr="00EF10FA">
        <w:rPr>
          <w:lang w:val="en-US"/>
        </w:rPr>
        <w:t>again. That in turn requires more energy.</w:t>
      </w:r>
      <w:r w:rsidR="0889E775" w:rsidRPr="00EF10FA">
        <w:rPr>
          <w:lang w:val="en-US"/>
        </w:rPr>
        <w:t xml:space="preserve"> Actually, no one knows exactly where it is going.</w:t>
      </w:r>
    </w:p>
    <w:p w14:paraId="21B33DFB" w14:textId="7F12DC83" w:rsidR="000A459C" w:rsidRPr="00A25D8F" w:rsidRDefault="000A459C" w:rsidP="000A459C">
      <w:pPr>
        <w:pStyle w:val="whitespace-normal"/>
        <w:numPr>
          <w:ilvl w:val="0"/>
          <w:numId w:val="79"/>
        </w:numPr>
        <w:rPr>
          <w:lang w:val="en-US"/>
        </w:rPr>
      </w:pPr>
      <w:r w:rsidRPr="00EF10FA">
        <w:rPr>
          <w:lang w:val="en-US"/>
        </w:rPr>
        <w:t xml:space="preserve">AI data </w:t>
      </w:r>
      <w:proofErr w:type="spellStart"/>
      <w:r w:rsidR="4D3926FD" w:rsidRPr="11E991B7">
        <w:rPr>
          <w:lang w:val="en-US"/>
        </w:rPr>
        <w:t>centres</w:t>
      </w:r>
      <w:proofErr w:type="spellEnd"/>
      <w:r w:rsidRPr="00EF10FA">
        <w:rPr>
          <w:lang w:val="en-US"/>
        </w:rPr>
        <w:t xml:space="preserve"> need water for cooling the servers</w:t>
      </w:r>
      <w:r w:rsidR="2FADF78C" w:rsidRPr="11E991B7">
        <w:rPr>
          <w:lang w:val="en-US"/>
        </w:rPr>
        <w:t>,</w:t>
      </w:r>
      <w:r w:rsidRPr="00EF10FA">
        <w:rPr>
          <w:lang w:val="en-US"/>
        </w:rPr>
        <w:t xml:space="preserve"> which generate a lot of heat. About 20 to 50 simple prompts require an average of 500 ml of water, depending on the model, prompt length </w:t>
      </w:r>
      <w:r w:rsidRPr="00EF10FA">
        <w:rPr>
          <w:lang w:val="en-US"/>
        </w:rPr>
        <w:t xml:space="preserve">and data </w:t>
      </w:r>
      <w:proofErr w:type="spellStart"/>
      <w:r w:rsidR="0D01D588" w:rsidRPr="11E991B7">
        <w:rPr>
          <w:lang w:val="en-US"/>
        </w:rPr>
        <w:t>centre</w:t>
      </w:r>
      <w:proofErr w:type="spellEnd"/>
      <w:r w:rsidRPr="00EF10FA">
        <w:rPr>
          <w:lang w:val="en-US"/>
        </w:rPr>
        <w:t xml:space="preserve"> location.</w:t>
      </w:r>
    </w:p>
    <w:p w14:paraId="745D88DE" w14:textId="29616742" w:rsidR="000A459C" w:rsidRPr="00A25D8F" w:rsidRDefault="000A459C" w:rsidP="000A459C">
      <w:pPr>
        <w:pStyle w:val="whitespace-normal"/>
        <w:numPr>
          <w:ilvl w:val="0"/>
          <w:numId w:val="79"/>
        </w:numPr>
        <w:rPr>
          <w:lang w:val="en-US"/>
        </w:rPr>
      </w:pPr>
      <w:r w:rsidRPr="00EF10FA">
        <w:rPr>
          <w:lang w:val="en-US"/>
        </w:rPr>
        <w:t>AI can contribute to sustainability through, for example, optimization of energy consumption in buildings, faster analysis of climate data, prediction of agricultural yields, and more efficient planning of logistics and mobility.</w:t>
      </w:r>
      <w:r w:rsidR="00050B66">
        <w:rPr>
          <w:lang w:val="en-US"/>
        </w:rPr>
        <w:t xml:space="preserve"> </w:t>
      </w:r>
      <w:r w:rsidR="00F73A81" w:rsidRPr="00F73A81">
        <w:rPr>
          <w:lang w:val="en-US"/>
        </w:rPr>
        <w:t>Whether that outweighs the effects of the Jevons Paradox is, of course, open to question.</w:t>
      </w:r>
    </w:p>
    <w:p w14:paraId="43589FD0" w14:textId="77777777" w:rsidR="000A459C" w:rsidRPr="00A25D8F" w:rsidRDefault="000A459C" w:rsidP="000A459C">
      <w:pPr>
        <w:pStyle w:val="whitespace-normal"/>
        <w:numPr>
          <w:ilvl w:val="0"/>
          <w:numId w:val="79"/>
        </w:numPr>
        <w:rPr>
          <w:lang w:val="en-US"/>
        </w:rPr>
      </w:pPr>
      <w:r w:rsidRPr="00EF10FA">
        <w:rPr>
          <w:lang w:val="en-US"/>
        </w:rPr>
        <w:t xml:space="preserve">50 prompts per day cost about 15 watt-hours, equivalent to 5.5 kilowatt-hours per year. This is </w:t>
      </w:r>
      <w:r w:rsidRPr="00EF10FA">
        <w:rPr>
          <w:lang w:val="en-US"/>
        </w:rPr>
        <w:t>comparable to showering about 5 seconds shorter per day or watching a few minutes less YouTube. You might weigh that other choices such as flying less, eating vegetarian food or driving less by car have much greater impact on your carbon footprint.</w:t>
      </w:r>
    </w:p>
    <w:p w14:paraId="39F7CF72" w14:textId="337C7CF9" w:rsidR="000A459C" w:rsidRPr="00A25D8F" w:rsidRDefault="000A459C" w:rsidP="000A459C">
      <w:pPr>
        <w:pStyle w:val="whitespace-normal"/>
        <w:numPr>
          <w:ilvl w:val="0"/>
          <w:numId w:val="79"/>
        </w:numPr>
        <w:rPr>
          <w:lang w:val="en-US"/>
        </w:rPr>
      </w:pPr>
      <w:r w:rsidRPr="00EF10FA">
        <w:rPr>
          <w:lang w:val="en-US"/>
        </w:rPr>
        <w:t xml:space="preserve">This is a personal reflection where you might consider that the information makes you more aware of the relative impact of different activities. You might conclude that while you can use AI </w:t>
      </w:r>
      <w:r w:rsidRPr="00EF10FA">
        <w:rPr>
          <w:lang w:val="en-US"/>
        </w:rPr>
        <w:lastRenderedPageBreak/>
        <w:t>responsibly for meaningful purposes, you might become more aware of overuse. Or you might realize that other lifestyle choices are more important for the environment than limiting AI use.</w:t>
      </w:r>
    </w:p>
    <w:p w14:paraId="48230307" w14:textId="7A2FAC6F" w:rsidR="00333389" w:rsidRPr="00A25D8F" w:rsidRDefault="00333389" w:rsidP="000A459C">
      <w:pPr>
        <w:pStyle w:val="whitespace-normal"/>
        <w:numPr>
          <w:ilvl w:val="0"/>
          <w:numId w:val="79"/>
        </w:numPr>
        <w:rPr>
          <w:lang w:val="en-US"/>
        </w:rPr>
      </w:pPr>
      <w:r w:rsidRPr="00EF10FA">
        <w:rPr>
          <w:lang w:val="en-US"/>
        </w:rPr>
        <w:t xml:space="preserve">The Podcast seems to </w:t>
      </w:r>
      <w:r w:rsidR="00D5601B" w:rsidRPr="00EF10FA">
        <w:rPr>
          <w:lang w:val="en-US"/>
        </w:rPr>
        <w:t xml:space="preserve">endorse </w:t>
      </w:r>
      <w:r w:rsidRPr="00EF10FA">
        <w:rPr>
          <w:lang w:val="en-US"/>
        </w:rPr>
        <w:t xml:space="preserve">the general trend that generative AI is bad for the environment. But to make that point, it lumps everything about digitization </w:t>
      </w:r>
      <w:r w:rsidR="00D5601B" w:rsidRPr="00EF10FA">
        <w:rPr>
          <w:lang w:val="en-US"/>
        </w:rPr>
        <w:t>together.</w:t>
      </w:r>
      <w:r w:rsidR="00270940" w:rsidRPr="00EF10FA">
        <w:rPr>
          <w:lang w:val="en-US"/>
        </w:rPr>
        <w:t xml:space="preserve"> One could argue that this improperly exaggerates the discussion of the impact of generative AI.</w:t>
      </w:r>
    </w:p>
    <w:p w14:paraId="414099E1" w14:textId="413701E5" w:rsidR="00395E97" w:rsidRPr="00A25D8F" w:rsidRDefault="00547B8C" w:rsidP="00435754">
      <w:pPr>
        <w:pStyle w:val="Heading2"/>
        <w:rPr>
          <w:lang w:val="en-US"/>
        </w:rPr>
      </w:pPr>
      <w:bookmarkStart w:id="482" w:name="_Toc208677723"/>
      <w:r w:rsidRPr="00EF10FA">
        <w:rPr>
          <w:lang w:val="en-US"/>
        </w:rPr>
        <w:t>Activity</w:t>
      </w:r>
      <w:r w:rsidR="00A14D2D">
        <w:rPr>
          <w:lang w:val="en-US"/>
        </w:rPr>
        <w:t>-</w:t>
      </w:r>
      <w:r w:rsidR="00395E97" w:rsidRPr="00EF10FA">
        <w:rPr>
          <w:lang w:val="en-US"/>
        </w:rPr>
        <w:t xml:space="preserve"> AI Environmental Challenge</w:t>
      </w:r>
      <w:bookmarkEnd w:id="482"/>
    </w:p>
    <w:p w14:paraId="26FA5B60" w14:textId="4E39B67F" w:rsidR="00395E97" w:rsidRPr="00A25D8F" w:rsidRDefault="002C4D1E" w:rsidP="00395E97">
      <w:pPr>
        <w:rPr>
          <w:lang w:val="en-US" w:eastAsia="en-US"/>
        </w:rPr>
      </w:pPr>
      <w:r w:rsidRPr="00EF10FA">
        <w:rPr>
          <w:lang w:val="en-US" w:eastAsia="en-US"/>
        </w:rPr>
        <w:t>Test yourself on your environmental impact</w:t>
      </w:r>
      <w:r w:rsidR="00EC4D96">
        <w:rPr>
          <w:lang w:val="en-US" w:eastAsia="en-US"/>
        </w:rPr>
        <w:t xml:space="preserve"> and do the Challenge!</w:t>
      </w:r>
    </w:p>
    <w:p w14:paraId="665C1D95" w14:textId="77777777" w:rsidR="00395E97" w:rsidRPr="00A25D8F" w:rsidRDefault="00395E97" w:rsidP="00395E97">
      <w:pPr>
        <w:rPr>
          <w:lang w:val="en-US" w:eastAsia="en-US"/>
        </w:rPr>
      </w:pPr>
      <w:hyperlink r:id="rId80" w:history="1">
        <w:r w:rsidRPr="00EF10FA">
          <w:rPr>
            <w:rStyle w:val="Hyperlink"/>
            <w:lang w:val="en-US" w:eastAsia="en-US"/>
          </w:rPr>
          <w:t>https://canvas.vu.nl/courses/83333/pages/activiteit-ai-environmental-challenge</w:t>
        </w:r>
      </w:hyperlink>
    </w:p>
    <w:p w14:paraId="76E7DCF4" w14:textId="73167DE6" w:rsidR="00395E97" w:rsidRPr="00A25D8F" w:rsidRDefault="00547B8C" w:rsidP="00435754">
      <w:pPr>
        <w:pStyle w:val="Heading2"/>
        <w:rPr>
          <w:lang w:val="en-US"/>
        </w:rPr>
      </w:pPr>
      <w:bookmarkStart w:id="483" w:name="_Toc208677724"/>
      <w:r w:rsidRPr="00EF10FA">
        <w:rPr>
          <w:lang w:val="en-US"/>
        </w:rPr>
        <w:t>Activity</w:t>
      </w:r>
      <w:r w:rsidR="00A14D2D">
        <w:rPr>
          <w:lang w:val="en-US"/>
        </w:rPr>
        <w:t>-</w:t>
      </w:r>
      <w:r w:rsidR="00395E97" w:rsidRPr="00EF10FA">
        <w:rPr>
          <w:lang w:val="en-US"/>
        </w:rPr>
        <w:t xml:space="preserve"> How do you feel about the environmental impact of generative AI?</w:t>
      </w:r>
      <w:bookmarkEnd w:id="483"/>
    </w:p>
    <w:p w14:paraId="38147833" w14:textId="13EF59CF" w:rsidR="00395E97" w:rsidRPr="00A25D8F" w:rsidRDefault="00395E97" w:rsidP="00395E97">
      <w:pPr>
        <w:rPr>
          <w:lang w:val="en-US" w:eastAsia="en-US"/>
        </w:rPr>
      </w:pPr>
      <w:r w:rsidRPr="00EF10FA">
        <w:rPr>
          <w:lang w:val="en-US" w:eastAsia="en-US"/>
        </w:rPr>
        <w:t xml:space="preserve">If you have read Chapter 6 you will notice that the chapter does not give a straightforward answer </w:t>
      </w:r>
      <w:r w:rsidR="7C1BA60A" w:rsidRPr="11E991B7">
        <w:rPr>
          <w:lang w:val="en-US" w:eastAsia="en-US"/>
        </w:rPr>
        <w:t>whether</w:t>
      </w:r>
      <w:r w:rsidRPr="00EF10FA">
        <w:rPr>
          <w:lang w:val="en-US" w:eastAsia="en-US"/>
        </w:rPr>
        <w:t xml:space="preserve"> you should use generative AI from an </w:t>
      </w:r>
      <w:r w:rsidR="00547B8C" w:rsidRPr="00EF10FA">
        <w:rPr>
          <w:lang w:val="en-US" w:eastAsia="en-US"/>
        </w:rPr>
        <w:t>environmental perspective</w:t>
      </w:r>
      <w:r w:rsidRPr="00EF10FA">
        <w:rPr>
          <w:lang w:val="en-US" w:eastAsia="en-US"/>
        </w:rPr>
        <w:t xml:space="preserve">. What is your opinion on this now that you have read the chapter? Share your opinion with your fellow students </w:t>
      </w:r>
      <w:r w:rsidR="2C8398DD" w:rsidRPr="00EF10FA">
        <w:rPr>
          <w:lang w:val="en-US" w:eastAsia="en-US"/>
        </w:rPr>
        <w:t xml:space="preserve">on </w:t>
      </w:r>
      <w:hyperlink r:id="rId81">
        <w:r w:rsidR="2C8398DD" w:rsidRPr="00EF10FA">
          <w:rPr>
            <w:rStyle w:val="Hyperlink"/>
            <w:lang w:val="en-US" w:eastAsia="en-US"/>
          </w:rPr>
          <w:t>Canvas</w:t>
        </w:r>
      </w:hyperlink>
      <w:r w:rsidR="00EC4D96">
        <w:t xml:space="preserve"> at </w:t>
      </w:r>
      <w:hyperlink r:id="rId82" w:history="1">
        <w:r w:rsidR="00F72551" w:rsidRPr="00B17C3E">
          <w:rPr>
            <w:rStyle w:val="Hyperlink"/>
          </w:rPr>
          <w:t>https://canvas.vu.nl/courses/83333/discussion_topics/876574</w:t>
        </w:r>
      </w:hyperlink>
      <w:r w:rsidR="00F72551">
        <w:t>.</w:t>
      </w:r>
      <w:r w:rsidRPr="00EF10FA">
        <w:rPr>
          <w:lang w:val="en-US" w:eastAsia="en-US"/>
        </w:rPr>
        <w:t xml:space="preserve"> But stay friendly and remain open to arguments.</w:t>
      </w:r>
    </w:p>
    <w:p w14:paraId="72DE1CEE" w14:textId="77777777" w:rsidR="000A459C" w:rsidRPr="00A25D8F" w:rsidRDefault="000A459C" w:rsidP="002C4D1E">
      <w:pPr>
        <w:pStyle w:val="Bibliography"/>
        <w:ind w:left="0" w:firstLine="0"/>
        <w:rPr>
          <w:lang w:val="en-US"/>
        </w:rPr>
      </w:pPr>
    </w:p>
    <w:p w14:paraId="4E08D277" w14:textId="77777777" w:rsidR="000A459C" w:rsidRPr="00A25D8F" w:rsidRDefault="000A459C" w:rsidP="000A459C">
      <w:pPr>
        <w:rPr>
          <w:lang w:val="en-US"/>
        </w:rPr>
      </w:pPr>
      <w:r w:rsidRPr="00EF10FA">
        <w:rPr>
          <w:lang w:val="en-US"/>
        </w:rPr>
        <w:br w:type="page"/>
      </w:r>
    </w:p>
    <w:p w14:paraId="6A1453FE" w14:textId="62161FFC" w:rsidR="00CF1C22" w:rsidRPr="00A25D8F" w:rsidRDefault="00CF1C22" w:rsidP="00435754">
      <w:pPr>
        <w:pStyle w:val="Heading1"/>
        <w:rPr>
          <w:lang w:val="en-US"/>
        </w:rPr>
      </w:pPr>
      <w:bookmarkStart w:id="484" w:name="_Toc208677725"/>
      <w:bookmarkStart w:id="485" w:name="_Ref199010968"/>
      <w:bookmarkStart w:id="486" w:name="_Ref199078312"/>
      <w:r w:rsidRPr="00EF10FA">
        <w:rPr>
          <w:lang w:val="en-US"/>
        </w:rPr>
        <w:lastRenderedPageBreak/>
        <w:t>How does generative AI help you research and write?</w:t>
      </w:r>
      <w:bookmarkEnd w:id="484"/>
      <w:r w:rsidRPr="00EF10FA">
        <w:rPr>
          <w:lang w:val="en-US"/>
        </w:rPr>
        <w:t xml:space="preserve"> </w:t>
      </w:r>
      <w:bookmarkEnd w:id="485"/>
      <w:bookmarkEnd w:id="486"/>
    </w:p>
    <w:p w14:paraId="7CB25057" w14:textId="3543189F" w:rsidR="000A459C" w:rsidRPr="00A25D8F" w:rsidRDefault="000A459C" w:rsidP="00FB098A">
      <w:pPr>
        <w:pStyle w:val="Steljevoor"/>
        <w:rPr>
          <w:lang w:val="en-US"/>
        </w:rPr>
      </w:pPr>
      <w:r w:rsidRPr="00EF10FA">
        <w:rPr>
          <w:lang w:val="en-US"/>
        </w:rPr>
        <w:t xml:space="preserve">Imagine ... </w:t>
      </w:r>
    </w:p>
    <w:p w14:paraId="5FC11B74" w14:textId="0EBD8450" w:rsidR="000A459C" w:rsidRDefault="000A459C" w:rsidP="000A459C">
      <w:pPr>
        <w:rPr>
          <w:lang w:val="en-US"/>
        </w:rPr>
      </w:pPr>
      <w:r w:rsidRPr="00EF10FA">
        <w:rPr>
          <w:lang w:val="en-US"/>
        </w:rPr>
        <w:t xml:space="preserve">You're in the UB with Lisa. Lisa uses ChatGPT and various AI search </w:t>
      </w:r>
      <w:r w:rsidR="2F45261A" w:rsidRPr="00EF10FA">
        <w:rPr>
          <w:lang w:val="en-US"/>
        </w:rPr>
        <w:t xml:space="preserve">tools </w:t>
      </w:r>
      <w:r w:rsidRPr="00EF10FA">
        <w:rPr>
          <w:lang w:val="en-US"/>
        </w:rPr>
        <w:t xml:space="preserve">at the beginning of each project to generate research questions and </w:t>
      </w:r>
      <w:r w:rsidR="4654F2CA" w:rsidRPr="11E991B7">
        <w:rPr>
          <w:lang w:val="en-US"/>
        </w:rPr>
        <w:t>provide</w:t>
      </w:r>
      <w:r w:rsidRPr="00EF10FA">
        <w:rPr>
          <w:lang w:val="en-US"/>
        </w:rPr>
        <w:t xml:space="preserve"> suggestions for her research design</w:t>
      </w:r>
      <w:r w:rsidR="0B0DACDE" w:rsidRPr="00EF10FA">
        <w:rPr>
          <w:lang w:val="en-US"/>
        </w:rPr>
        <w:t xml:space="preserve">. </w:t>
      </w:r>
      <w:r w:rsidRPr="00EF10FA">
        <w:rPr>
          <w:lang w:val="en-US"/>
        </w:rPr>
        <w:t xml:space="preserve">She develops her research and uses ChatGPT to </w:t>
      </w:r>
      <w:proofErr w:type="spellStart"/>
      <w:r w:rsidR="3306F2FE" w:rsidRPr="11E991B7">
        <w:rPr>
          <w:lang w:val="en-US"/>
        </w:rPr>
        <w:t>analyse</w:t>
      </w:r>
      <w:proofErr w:type="spellEnd"/>
      <w:r w:rsidRPr="00EF10FA">
        <w:rPr>
          <w:lang w:val="en-US"/>
        </w:rPr>
        <w:t xml:space="preserve"> her data and suggest conclusions and discussion points. When writing her research, she sharpens her structure and paragraph structure with ChatGPT and uses </w:t>
      </w:r>
      <w:proofErr w:type="spellStart"/>
      <w:r w:rsidRPr="00EF10FA">
        <w:rPr>
          <w:lang w:val="en-US"/>
        </w:rPr>
        <w:t>Writefull</w:t>
      </w:r>
      <w:proofErr w:type="spellEnd"/>
      <w:r w:rsidRPr="00EF10FA">
        <w:rPr>
          <w:lang w:val="en-US"/>
        </w:rPr>
        <w:t xml:space="preserve"> to best fit the text genre of academic writing. By using AI strategically, she saves time and deepens her understanding of her research topic. But is that </w:t>
      </w:r>
      <w:r w:rsidR="00B833B3" w:rsidRPr="00EF10FA">
        <w:rPr>
          <w:lang w:val="en-US"/>
        </w:rPr>
        <w:t>allowed</w:t>
      </w:r>
      <w:r w:rsidRPr="00EF10FA">
        <w:rPr>
          <w:lang w:val="en-US"/>
        </w:rPr>
        <w:t>?</w:t>
      </w:r>
      <w:r w:rsidR="133DE5FC" w:rsidRPr="00EF10FA">
        <w:rPr>
          <w:lang w:val="en-US"/>
        </w:rPr>
        <w:t xml:space="preserve"> And how </w:t>
      </w:r>
      <w:r w:rsidR="407DA762" w:rsidRPr="11E991B7">
        <w:rPr>
          <w:lang w:val="en-US"/>
        </w:rPr>
        <w:t>to</w:t>
      </w:r>
      <w:r w:rsidR="133DE5FC" w:rsidRPr="00EF10FA">
        <w:rPr>
          <w:lang w:val="en-US"/>
        </w:rPr>
        <w:t xml:space="preserve"> tackle it productively?</w:t>
      </w:r>
    </w:p>
    <w:p w14:paraId="2E08594F" w14:textId="77777777" w:rsidR="00290803" w:rsidRPr="005A209E" w:rsidRDefault="00290803" w:rsidP="00B833B3">
      <w:pPr>
        <w:pStyle w:val="Revisions"/>
        <w:rPr>
          <w:lang w:val="en-US"/>
        </w:rPr>
      </w:pPr>
      <w:r w:rsidRPr="005A209E">
        <w:rPr>
          <w:lang w:val="en-US"/>
        </w:rPr>
        <w:t>Note on version 1.1 of this book</w:t>
      </w:r>
    </w:p>
    <w:p w14:paraId="64BDF432" w14:textId="45D5D3FC" w:rsidR="00040ED9" w:rsidRPr="005A209E" w:rsidRDefault="00040ED9" w:rsidP="00B833B3">
      <w:pPr>
        <w:pStyle w:val="Boxtext"/>
        <w:rPr>
          <w:lang w:val="en-US"/>
        </w:rPr>
      </w:pPr>
      <w:r w:rsidRPr="005A209E">
        <w:rPr>
          <w:lang w:val="en-US"/>
        </w:rPr>
        <w:t xml:space="preserve">This chapter provoked considerable resistance from </w:t>
      </w:r>
      <w:r w:rsidR="00DE5950" w:rsidRPr="005A209E">
        <w:rPr>
          <w:lang w:val="en-US"/>
        </w:rPr>
        <w:t>several</w:t>
      </w:r>
      <w:r w:rsidRPr="005A209E">
        <w:rPr>
          <w:lang w:val="en-US"/>
        </w:rPr>
        <w:t xml:space="preserve"> teachers in the previous version of this book. After all, if you prohibit the use of generative AI for writing a thesis, why would you discuss how generative AI can help you do so? In academia, there is also a lot of discussion about this </w:t>
      </w:r>
      <w:r w:rsidR="000A527A" w:rsidRPr="005A209E">
        <w:rPr>
          <w:lang w:val="en-US"/>
        </w:rPr>
        <w:fldChar w:fldCharType="begin"/>
      </w:r>
      <w:r w:rsidR="000A527A" w:rsidRPr="005A209E">
        <w:rPr>
          <w:lang w:val="en-US"/>
        </w:rPr>
        <w:instrText xml:space="preserve"> ADDIN ZOTERO_ITEM CSL_CITATION {"citationID":"4wmhmNn2","properties":{"formattedCitation":"(zie bijv. Andersen et al., 2025)","plainCitation":"(zie bijv. Andersen et al., 2025)","noteIndex":0},"citationItems":[{"id":17322,"uris":["http://zotero.org/users/1688/items/WR7PSZSA"],"itemData":{"id":17322,"type":"article-journal","abstract":"This study explores the use of generative AI (GenAI) and research integrity assessments of use cases by researchers, including PhD students, at Danish universities. Conducted through a survey sent to all Danish researchers from January to February 2024, the study received 2534 responses and evaluated 32 GenAI use cases across five research phases: idea generation, research design, data collection, data analysis, and writing/reporting. Respondents reported on their own and colleagues' GenAI usage. They also assessed whether the practices in the use cases were considered good research practice. Through an explorative factor analysis, we identified three clusters of perception: \"GenAI as a work horse\", \"GenAI as a language assistant only\", and \"GenAI as a research accelerator\". The findings further show varied opinions on GenAI's research integrity implications. Language editing and data analysis were generally viewed positively, whereas experiment design and peer review tasks faced more criticism. Controversial areas included image creation/modification and synthetic data, with comments highlighting the need for critical and reflexive use of GenAI. Usage differed by main research area, with technical and quantitative sciences reporting slightly higher usage and more positive assessments. Junior researchers used GenAI more than senior colleagues, while no significant gender differences were observed. The study underscores the need for adaptable, discipline-specific guidelines for GenAI use in research, developed collaboratively with experts to align with diverse research practices and minimize ethical and practical misalignment.","container-title":"Technology in Society","DOI":"10.1016/j.techsoc.2025.102813","ISSN":"0160-791X","journalAbbreviation":"Technology in Society","page":"102813","source":"ScienceDirect","title":"Generative Artificial Intelligence (GenAI) in the research process – A survey of researchers’ practices and perceptions","volume":"81","author":[{"family":"Andersen","given":"Jens Peter"},{"family":"Degn","given":"Lise"},{"family":"Fishberg","given":"Rachel"},{"family":"Graversen","given":"Ebbe K."},{"family":"Horbach","given":"Serge P. J. M."},{"family":"Schmidt","given":"Evanthia Kalpazidou"},{"family":"Schneider","given":"Jesper W."},{"family":"Sørensen","given":"Mads P."}],"issued":{"date-parts":[["2025",6,1]]}},"prefix":"zie bijv."}],"schema":"https://github.com/citation-style-language/schema/raw/master/csl-citation.json"} </w:instrText>
      </w:r>
      <w:r w:rsidR="000A527A" w:rsidRPr="005A209E">
        <w:rPr>
          <w:lang w:val="en-US"/>
        </w:rPr>
        <w:fldChar w:fldCharType="separate"/>
      </w:r>
      <w:r w:rsidR="000A527A" w:rsidRPr="005A209E">
        <w:rPr>
          <w:lang w:val="en-US"/>
        </w:rPr>
        <w:t>(see for example Andersen et al., 2025)</w:t>
      </w:r>
      <w:r w:rsidR="000A527A" w:rsidRPr="005A209E">
        <w:rPr>
          <w:lang w:val="en-US"/>
        </w:rPr>
        <w:fldChar w:fldCharType="end"/>
      </w:r>
      <w:r w:rsidR="000A527A" w:rsidRPr="005A209E">
        <w:rPr>
          <w:lang w:val="en-US"/>
        </w:rPr>
        <w:t>.</w:t>
      </w:r>
    </w:p>
    <w:p w14:paraId="664E1F84" w14:textId="0BD68D41" w:rsidR="00040ED9" w:rsidRPr="005A209E" w:rsidRDefault="00040ED9" w:rsidP="00B833B3">
      <w:pPr>
        <w:pStyle w:val="Boxtext"/>
        <w:rPr>
          <w:lang w:val="en-US"/>
        </w:rPr>
      </w:pPr>
      <w:r w:rsidRPr="005A209E">
        <w:rPr>
          <w:lang w:val="en-US"/>
        </w:rPr>
        <w:t>It is important to realize that this topic is viewed differently depending on the discipline or program. There are programs that do not allow the use of generative AI in the thesis process. However, given the purpose of the book</w:t>
      </w:r>
      <w:r w:rsidR="00861832">
        <w:rPr>
          <w:lang w:val="en-US"/>
        </w:rPr>
        <w:t xml:space="preserve"> - </w:t>
      </w:r>
      <w:r w:rsidRPr="005A209E">
        <w:rPr>
          <w:lang w:val="en-US"/>
        </w:rPr>
        <w:t>to inform and provide a basis for discussion</w:t>
      </w:r>
      <w:r w:rsidR="00861832">
        <w:rPr>
          <w:lang w:val="en-US"/>
        </w:rPr>
        <w:t xml:space="preserve"> - </w:t>
      </w:r>
      <w:r w:rsidRPr="005A209E">
        <w:rPr>
          <w:lang w:val="en-US"/>
        </w:rPr>
        <w:t>we believe this chapter is necessary.</w:t>
      </w:r>
    </w:p>
    <w:p w14:paraId="5215880B" w14:textId="1AF2E78D" w:rsidR="00290803" w:rsidRPr="005A209E" w:rsidRDefault="00040ED9" w:rsidP="00B833B3">
      <w:pPr>
        <w:pStyle w:val="Boxtext"/>
        <w:rPr>
          <w:lang w:val="en-US"/>
        </w:rPr>
      </w:pPr>
      <w:r w:rsidRPr="005A209E">
        <w:rPr>
          <w:lang w:val="en-US"/>
        </w:rPr>
        <w:t xml:space="preserve">The most important thing is that, as a student, you must adhere to the guidelines of the program or instructor regarding </w:t>
      </w:r>
      <w:r w:rsidR="00861832" w:rsidRPr="005A209E">
        <w:rPr>
          <w:lang w:val="en-US"/>
        </w:rPr>
        <w:t>whether</w:t>
      </w:r>
      <w:r w:rsidRPr="005A209E">
        <w:rPr>
          <w:lang w:val="en-US"/>
        </w:rPr>
        <w:t xml:space="preserve"> you may use generative AI for writing your thesis.</w:t>
      </w:r>
    </w:p>
    <w:p w14:paraId="0E47291B" w14:textId="77777777" w:rsidR="000A459C" w:rsidRPr="00A25D8F" w:rsidRDefault="000A459C" w:rsidP="00435754">
      <w:pPr>
        <w:pStyle w:val="Heading2"/>
        <w:rPr>
          <w:lang w:val="en-US"/>
        </w:rPr>
      </w:pPr>
      <w:bookmarkStart w:id="487" w:name="_Toc198722065"/>
      <w:bookmarkStart w:id="488" w:name="_Toc199010059"/>
      <w:bookmarkStart w:id="489" w:name="_Toc199078448"/>
      <w:bookmarkStart w:id="490" w:name="_Toc199078649"/>
      <w:bookmarkStart w:id="491" w:name="_Toc199509640"/>
      <w:bookmarkStart w:id="492" w:name="_Toc199514137"/>
      <w:bookmarkStart w:id="493" w:name="_Toc199586423"/>
      <w:bookmarkStart w:id="494" w:name="_Toc199590201"/>
      <w:bookmarkStart w:id="495" w:name="_Toc199509641"/>
      <w:bookmarkStart w:id="496" w:name="_Toc199514138"/>
      <w:bookmarkStart w:id="497" w:name="_Toc199586424"/>
      <w:bookmarkStart w:id="498" w:name="_Toc199590202"/>
      <w:bookmarkStart w:id="499" w:name="_Toc199509642"/>
      <w:bookmarkStart w:id="500" w:name="_Toc199514139"/>
      <w:bookmarkStart w:id="501" w:name="_Toc199586425"/>
      <w:bookmarkStart w:id="502" w:name="_Toc199590203"/>
      <w:bookmarkStart w:id="503" w:name="_Toc199509643"/>
      <w:bookmarkStart w:id="504" w:name="_Toc199514140"/>
      <w:bookmarkStart w:id="505" w:name="_Toc199586426"/>
      <w:bookmarkStart w:id="506" w:name="_Toc199590204"/>
      <w:bookmarkStart w:id="507" w:name="_Toc199509644"/>
      <w:bookmarkStart w:id="508" w:name="_Toc199514141"/>
      <w:bookmarkStart w:id="509" w:name="_Toc199586427"/>
      <w:bookmarkStart w:id="510" w:name="_Toc199590205"/>
      <w:bookmarkStart w:id="511" w:name="_Toc199509645"/>
      <w:bookmarkStart w:id="512" w:name="_Toc199514142"/>
      <w:bookmarkStart w:id="513" w:name="_Toc199586428"/>
      <w:bookmarkStart w:id="514" w:name="_Toc199590206"/>
      <w:bookmarkStart w:id="515" w:name="_Toc199509646"/>
      <w:bookmarkStart w:id="516" w:name="_Toc199514143"/>
      <w:bookmarkStart w:id="517" w:name="_Toc199586429"/>
      <w:bookmarkStart w:id="518" w:name="_Toc199590207"/>
      <w:bookmarkStart w:id="519" w:name="_Toc199509647"/>
      <w:bookmarkStart w:id="520" w:name="_Toc199514144"/>
      <w:bookmarkStart w:id="521" w:name="_Toc199586430"/>
      <w:bookmarkStart w:id="522" w:name="_Toc199590208"/>
      <w:bookmarkStart w:id="523" w:name="_Toc20867772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r w:rsidRPr="00EF10FA">
        <w:rPr>
          <w:lang w:val="en-US"/>
        </w:rPr>
        <w:t>Integrating generative AI into your academic work</w:t>
      </w:r>
      <w:bookmarkEnd w:id="523"/>
    </w:p>
    <w:p w14:paraId="5B009CDD" w14:textId="034ABAB4" w:rsidR="000A459C" w:rsidRPr="00A25D8F" w:rsidRDefault="000A459C" w:rsidP="000A459C">
      <w:pPr>
        <w:rPr>
          <w:lang w:val="en-US"/>
        </w:rPr>
      </w:pPr>
      <w:r w:rsidRPr="00EF10FA">
        <w:rPr>
          <w:lang w:val="en-US"/>
        </w:rPr>
        <w:t xml:space="preserve">AI can be a valuable addition to your academic work provided you integrate it </w:t>
      </w:r>
      <w:r w:rsidRPr="11E991B7">
        <w:rPr>
          <w:lang w:val="en-US"/>
        </w:rPr>
        <w:t>conscious</w:t>
      </w:r>
      <w:r w:rsidR="0D9486E5" w:rsidRPr="11E991B7">
        <w:rPr>
          <w:lang w:val="en-US"/>
        </w:rPr>
        <w:t>ly</w:t>
      </w:r>
      <w:r w:rsidRPr="11E991B7">
        <w:rPr>
          <w:lang w:val="en-US"/>
        </w:rPr>
        <w:t>.</w:t>
      </w:r>
      <w:r w:rsidRPr="00EF10FA">
        <w:rPr>
          <w:lang w:val="en-US"/>
        </w:rPr>
        <w:t xml:space="preserve"> The </w:t>
      </w:r>
      <w:r w:rsidR="0E7FA8D1" w:rsidRPr="00EF10FA">
        <w:rPr>
          <w:lang w:val="en-US"/>
        </w:rPr>
        <w:t xml:space="preserve">above </w:t>
      </w:r>
      <w:r w:rsidRPr="00EF10FA">
        <w:rPr>
          <w:lang w:val="en-US"/>
        </w:rPr>
        <w:t>example shows that you can use generative AI in different phases of your academic work</w:t>
      </w:r>
      <w:r w:rsidR="2733F8B8" w:rsidRPr="00EF10FA">
        <w:rPr>
          <w:lang w:val="en-US"/>
        </w:rPr>
        <w:t>, broadly:</w:t>
      </w:r>
    </w:p>
    <w:p w14:paraId="418EC2FF" w14:textId="752B79FF" w:rsidR="000A459C" w:rsidRPr="00A25D8F" w:rsidRDefault="000A459C" w:rsidP="000A459C">
      <w:pPr>
        <w:pStyle w:val="ListParagraph"/>
        <w:numPr>
          <w:ilvl w:val="0"/>
          <w:numId w:val="54"/>
        </w:numPr>
        <w:rPr>
          <w:lang w:val="en-US"/>
        </w:rPr>
      </w:pPr>
      <w:r w:rsidRPr="00EF10FA">
        <w:rPr>
          <w:b/>
          <w:bCs/>
          <w:lang w:val="en-US"/>
        </w:rPr>
        <w:t xml:space="preserve">Orientation: </w:t>
      </w:r>
      <w:r w:rsidRPr="00EF10FA">
        <w:rPr>
          <w:lang w:val="en-US"/>
        </w:rPr>
        <w:t>building understanding of a topic, doing literature research, hypothesizing, finding and formulating research question and defining method of investigation.</w:t>
      </w:r>
    </w:p>
    <w:p w14:paraId="1CDB7C04" w14:textId="0DBE09FD" w:rsidR="000A459C" w:rsidRPr="00A25D8F" w:rsidRDefault="000A459C" w:rsidP="000A459C">
      <w:pPr>
        <w:pStyle w:val="ListParagraph"/>
        <w:numPr>
          <w:ilvl w:val="0"/>
          <w:numId w:val="54"/>
        </w:numPr>
        <w:rPr>
          <w:lang w:val="en-US"/>
        </w:rPr>
      </w:pPr>
      <w:r w:rsidRPr="00EF10FA">
        <w:rPr>
          <w:b/>
          <w:bCs/>
          <w:lang w:val="en-US"/>
        </w:rPr>
        <w:t xml:space="preserve">Conducting research: </w:t>
      </w:r>
      <w:r w:rsidRPr="00EF10FA">
        <w:rPr>
          <w:lang w:val="en-US"/>
        </w:rPr>
        <w:t xml:space="preserve">collect and </w:t>
      </w:r>
      <w:proofErr w:type="spellStart"/>
      <w:r w:rsidR="43C4B5C3" w:rsidRPr="11E991B7">
        <w:rPr>
          <w:lang w:val="en-US"/>
        </w:rPr>
        <w:t>analyse</w:t>
      </w:r>
      <w:proofErr w:type="spellEnd"/>
      <w:r w:rsidRPr="00EF10FA">
        <w:rPr>
          <w:lang w:val="en-US"/>
        </w:rPr>
        <w:t xml:space="preserve"> data </w:t>
      </w:r>
      <w:r w:rsidR="406F787E" w:rsidRPr="00EF10FA">
        <w:rPr>
          <w:lang w:val="en-US"/>
        </w:rPr>
        <w:t xml:space="preserve">and </w:t>
      </w:r>
      <w:r w:rsidRPr="00EF10FA">
        <w:rPr>
          <w:lang w:val="en-US"/>
        </w:rPr>
        <w:t>interpret results according to the research question.</w:t>
      </w:r>
    </w:p>
    <w:p w14:paraId="2B3174F4" w14:textId="77777777" w:rsidR="000A459C" w:rsidRPr="00A25D8F" w:rsidRDefault="000A459C" w:rsidP="000A459C">
      <w:pPr>
        <w:pStyle w:val="ListParagraph"/>
        <w:numPr>
          <w:ilvl w:val="0"/>
          <w:numId w:val="54"/>
        </w:numPr>
        <w:rPr>
          <w:lang w:val="en-US"/>
        </w:rPr>
      </w:pPr>
      <w:r w:rsidRPr="00EF10FA">
        <w:rPr>
          <w:b/>
          <w:bCs/>
          <w:lang w:val="en-US"/>
        </w:rPr>
        <w:t xml:space="preserve">Interpret results: </w:t>
      </w:r>
      <w:r w:rsidRPr="00EF10FA">
        <w:rPr>
          <w:lang w:val="en-US"/>
        </w:rPr>
        <w:t>answer research question, link to literature, discuss limitations and suggestions for follow-up research.</w:t>
      </w:r>
    </w:p>
    <w:p w14:paraId="236083C4" w14:textId="087851AA" w:rsidR="000A459C" w:rsidRPr="00A25D8F" w:rsidRDefault="000A459C" w:rsidP="000A459C">
      <w:pPr>
        <w:pStyle w:val="ListParagraph"/>
        <w:numPr>
          <w:ilvl w:val="0"/>
          <w:numId w:val="54"/>
        </w:numPr>
        <w:rPr>
          <w:lang w:val="en-US"/>
        </w:rPr>
      </w:pPr>
      <w:r w:rsidRPr="00EF10FA">
        <w:rPr>
          <w:b/>
          <w:bCs/>
          <w:lang w:val="en-US"/>
        </w:rPr>
        <w:t xml:space="preserve">Report and </w:t>
      </w:r>
      <w:proofErr w:type="gramStart"/>
      <w:r w:rsidRPr="00EF10FA">
        <w:rPr>
          <w:b/>
          <w:bCs/>
          <w:lang w:val="en-US"/>
        </w:rPr>
        <w:t>communicate:</w:t>
      </w:r>
      <w:proofErr w:type="gramEnd"/>
      <w:r w:rsidRPr="00EF10FA">
        <w:rPr>
          <w:b/>
          <w:bCs/>
          <w:lang w:val="en-US"/>
        </w:rPr>
        <w:t xml:space="preserve"> </w:t>
      </w:r>
      <w:r w:rsidRPr="00EF10FA">
        <w:rPr>
          <w:lang w:val="en-US"/>
        </w:rPr>
        <w:t xml:space="preserve">record the entire research and conclusions in a </w:t>
      </w:r>
      <w:r w:rsidR="3E66AD09" w:rsidRPr="00EF10FA">
        <w:rPr>
          <w:lang w:val="en-US"/>
        </w:rPr>
        <w:t xml:space="preserve">logical </w:t>
      </w:r>
      <w:r w:rsidRPr="00EF10FA">
        <w:rPr>
          <w:lang w:val="en-US"/>
        </w:rPr>
        <w:t>and easily readable text.</w:t>
      </w:r>
    </w:p>
    <w:p w14:paraId="48ABC8D9" w14:textId="1AC323C8" w:rsidR="000A459C" w:rsidRPr="00A25D8F" w:rsidRDefault="18CBD1CC" w:rsidP="2F6C9900">
      <w:pPr>
        <w:rPr>
          <w:lang w:val="en-US"/>
        </w:rPr>
      </w:pPr>
      <w:r w:rsidRPr="00EF10FA">
        <w:rPr>
          <w:lang w:val="en-US"/>
        </w:rPr>
        <w:t xml:space="preserve">You turn </w:t>
      </w:r>
      <w:r w:rsidR="000A459C" w:rsidRPr="00EF10FA">
        <w:rPr>
          <w:lang w:val="en-US"/>
        </w:rPr>
        <w:t xml:space="preserve">these overall steps into text, figures and more </w:t>
      </w:r>
      <w:r w:rsidR="3E884DCE" w:rsidRPr="00EF10FA">
        <w:rPr>
          <w:lang w:val="en-US"/>
        </w:rPr>
        <w:t xml:space="preserve">toward </w:t>
      </w:r>
      <w:r w:rsidR="000A459C" w:rsidRPr="00EF10FA">
        <w:rPr>
          <w:lang w:val="en-US"/>
        </w:rPr>
        <w:t>a final written text at various times</w:t>
      </w:r>
      <w:r w:rsidR="7C843F05" w:rsidRPr="00EF10FA">
        <w:rPr>
          <w:lang w:val="en-US"/>
        </w:rPr>
        <w:t>, such as:</w:t>
      </w:r>
    </w:p>
    <w:p w14:paraId="01451416" w14:textId="626E67E1" w:rsidR="000A459C" w:rsidRPr="00A25D8F" w:rsidRDefault="000A459C" w:rsidP="000A459C">
      <w:pPr>
        <w:pStyle w:val="ListParagraph"/>
        <w:numPr>
          <w:ilvl w:val="0"/>
          <w:numId w:val="55"/>
        </w:numPr>
        <w:rPr>
          <w:lang w:val="en-US"/>
        </w:rPr>
      </w:pPr>
      <w:r w:rsidRPr="00EF10FA">
        <w:rPr>
          <w:b/>
          <w:bCs/>
          <w:lang w:val="en-US"/>
        </w:rPr>
        <w:t xml:space="preserve">Draft part/intermediate reports: </w:t>
      </w:r>
      <w:r w:rsidRPr="00EF10FA">
        <w:rPr>
          <w:lang w:val="en-US"/>
        </w:rPr>
        <w:t xml:space="preserve">capturing interim reporting and substantiation (does not have to meet the highest standards yet), eventually </w:t>
      </w:r>
      <w:r w:rsidR="2E3905CB" w:rsidRPr="00EF10FA">
        <w:rPr>
          <w:lang w:val="en-US"/>
        </w:rPr>
        <w:t xml:space="preserve">resulting </w:t>
      </w:r>
      <w:r w:rsidRPr="00EF10FA">
        <w:rPr>
          <w:lang w:val="en-US"/>
        </w:rPr>
        <w:t>in:</w:t>
      </w:r>
    </w:p>
    <w:p w14:paraId="52204F02" w14:textId="00EF3E83" w:rsidR="000A459C" w:rsidRPr="00A25D8F" w:rsidRDefault="000A459C" w:rsidP="000A459C">
      <w:pPr>
        <w:pStyle w:val="ListParagraph"/>
        <w:numPr>
          <w:ilvl w:val="0"/>
          <w:numId w:val="55"/>
        </w:numPr>
        <w:rPr>
          <w:lang w:val="en-US"/>
        </w:rPr>
      </w:pPr>
      <w:r w:rsidRPr="00EF10FA">
        <w:rPr>
          <w:b/>
          <w:bCs/>
          <w:lang w:val="en-US"/>
        </w:rPr>
        <w:t>Final report and article</w:t>
      </w:r>
      <w:r w:rsidRPr="00EF10FA">
        <w:rPr>
          <w:lang w:val="en-US"/>
        </w:rPr>
        <w:t xml:space="preserve">: writing the text according to the conventions of a </w:t>
      </w:r>
      <w:r w:rsidR="370115AA" w:rsidRPr="00EF10FA">
        <w:rPr>
          <w:lang w:val="en-US"/>
        </w:rPr>
        <w:t>(</w:t>
      </w:r>
      <w:r w:rsidRPr="00EF10FA">
        <w:rPr>
          <w:lang w:val="en-US"/>
        </w:rPr>
        <w:t>scientific</w:t>
      </w:r>
      <w:r w:rsidR="45B5E797" w:rsidRPr="00EF10FA">
        <w:rPr>
          <w:lang w:val="en-US"/>
        </w:rPr>
        <w:t xml:space="preserve">) </w:t>
      </w:r>
      <w:r w:rsidRPr="00EF10FA">
        <w:rPr>
          <w:lang w:val="en-US"/>
        </w:rPr>
        <w:t>article</w:t>
      </w:r>
      <w:r w:rsidR="2C106F12" w:rsidRPr="00EF10FA">
        <w:rPr>
          <w:lang w:val="en-US"/>
        </w:rPr>
        <w:t xml:space="preserve">: </w:t>
      </w:r>
    </w:p>
    <w:p w14:paraId="3C83D05A" w14:textId="77777777" w:rsidR="000A459C" w:rsidRPr="00A25D8F" w:rsidRDefault="000A459C" w:rsidP="000A459C">
      <w:pPr>
        <w:pStyle w:val="ListParagraph"/>
        <w:numPr>
          <w:ilvl w:val="1"/>
          <w:numId w:val="55"/>
        </w:numPr>
        <w:rPr>
          <w:lang w:val="en-US"/>
        </w:rPr>
      </w:pPr>
      <w:r w:rsidRPr="00EF10FA">
        <w:rPr>
          <w:lang w:val="en-US"/>
        </w:rPr>
        <w:lastRenderedPageBreak/>
        <w:t>Building and refining main structure, including titles and headings (summary, problem, framework, choice of method of research and design, results, conclusions, discussion, references)</w:t>
      </w:r>
    </w:p>
    <w:p w14:paraId="27DCDCB8" w14:textId="6195D870" w:rsidR="000A459C" w:rsidRPr="00A25D8F" w:rsidRDefault="000A459C" w:rsidP="000A459C">
      <w:pPr>
        <w:pStyle w:val="ListParagraph"/>
        <w:numPr>
          <w:ilvl w:val="1"/>
          <w:numId w:val="55"/>
        </w:numPr>
        <w:rPr>
          <w:lang w:val="en-US"/>
        </w:rPr>
      </w:pPr>
      <w:r w:rsidRPr="00EF10FA">
        <w:rPr>
          <w:lang w:val="en-US"/>
        </w:rPr>
        <w:t xml:space="preserve">Build </w:t>
      </w:r>
      <w:r w:rsidR="14D17C1C" w:rsidRPr="00EF10FA">
        <w:rPr>
          <w:lang w:val="en-US"/>
        </w:rPr>
        <w:t>paragraph</w:t>
      </w:r>
      <w:r w:rsidRPr="00EF10FA">
        <w:rPr>
          <w:lang w:val="en-US"/>
        </w:rPr>
        <w:t xml:space="preserve"> structure within the main structure, ensuring one core per paragraph in so-called topic sentences.</w:t>
      </w:r>
    </w:p>
    <w:p w14:paraId="5F0C5862" w14:textId="77777777" w:rsidR="000A459C" w:rsidRPr="00A25D8F" w:rsidRDefault="000A459C" w:rsidP="000A459C">
      <w:pPr>
        <w:pStyle w:val="ListParagraph"/>
        <w:numPr>
          <w:ilvl w:val="1"/>
          <w:numId w:val="55"/>
        </w:numPr>
        <w:rPr>
          <w:lang w:val="en-US"/>
        </w:rPr>
      </w:pPr>
      <w:r w:rsidRPr="00EF10FA">
        <w:rPr>
          <w:lang w:val="en-US"/>
        </w:rPr>
        <w:t>Build sentence structure within paragraphs and have connecting and signal words clearly present.</w:t>
      </w:r>
    </w:p>
    <w:p w14:paraId="77A783C3" w14:textId="77777777" w:rsidR="000A459C" w:rsidRPr="00A25D8F" w:rsidRDefault="000A459C" w:rsidP="000A459C">
      <w:pPr>
        <w:pStyle w:val="ListParagraph"/>
        <w:numPr>
          <w:ilvl w:val="1"/>
          <w:numId w:val="55"/>
        </w:numPr>
        <w:rPr>
          <w:lang w:val="en-US"/>
        </w:rPr>
      </w:pPr>
      <w:r w:rsidRPr="00EF10FA">
        <w:rPr>
          <w:lang w:val="en-US"/>
        </w:rPr>
        <w:t>Perform grammar, spelling, word choice, phrasing, quoting and referencing optimally.</w:t>
      </w:r>
    </w:p>
    <w:p w14:paraId="7076B9B6" w14:textId="423D6411" w:rsidR="000A459C" w:rsidRPr="00A25D8F" w:rsidRDefault="000A459C" w:rsidP="000A459C">
      <w:pPr>
        <w:rPr>
          <w:lang w:val="en-US"/>
        </w:rPr>
      </w:pPr>
      <w:r w:rsidRPr="00EF10FA">
        <w:rPr>
          <w:lang w:val="en-US"/>
        </w:rPr>
        <w:t>At each of the stages, generative AI can help you. You can get a start by using open prompts, and the more your research progresses</w:t>
      </w:r>
      <w:r w:rsidR="17457D30" w:rsidRPr="11E991B7">
        <w:rPr>
          <w:lang w:val="en-US"/>
        </w:rPr>
        <w:t>,</w:t>
      </w:r>
      <w:r w:rsidRPr="00EF10FA">
        <w:rPr>
          <w:lang w:val="en-US"/>
        </w:rPr>
        <w:t xml:space="preserve"> and the more choices you have made in your research, the more specific you need to </w:t>
      </w:r>
      <w:r w:rsidR="245D713B" w:rsidRPr="11E991B7">
        <w:rPr>
          <w:lang w:val="en-US"/>
        </w:rPr>
        <w:t>be</w:t>
      </w:r>
      <w:r w:rsidRPr="00EF10FA">
        <w:rPr>
          <w:lang w:val="en-US"/>
        </w:rPr>
        <w:t xml:space="preserve"> with generative AI. </w:t>
      </w:r>
    </w:p>
    <w:p w14:paraId="15BF6E49" w14:textId="0C48411F" w:rsidR="000A459C" w:rsidRPr="00A25D8F" w:rsidRDefault="343FD69F" w:rsidP="000A459C">
      <w:pPr>
        <w:rPr>
          <w:lang w:val="en-US"/>
        </w:rPr>
      </w:pPr>
      <w:r w:rsidRPr="00EF10FA">
        <w:rPr>
          <w:lang w:val="en-US"/>
        </w:rPr>
        <w:t xml:space="preserve">AI does not replace your thinking </w:t>
      </w:r>
      <w:r w:rsidR="193DA39C" w:rsidRPr="11E991B7">
        <w:rPr>
          <w:lang w:val="en-US"/>
        </w:rPr>
        <w:t>within</w:t>
      </w:r>
      <w:r w:rsidRPr="00EF10FA">
        <w:rPr>
          <w:lang w:val="en-US"/>
        </w:rPr>
        <w:t xml:space="preserve"> all these steps, but enhances it</w:t>
      </w:r>
      <w:r w:rsidR="010FA660" w:rsidRPr="00EF10FA">
        <w:rPr>
          <w:lang w:val="en-US"/>
        </w:rPr>
        <w:t xml:space="preserve">, </w:t>
      </w:r>
      <w:r w:rsidRPr="00EF10FA">
        <w:rPr>
          <w:lang w:val="en-US"/>
        </w:rPr>
        <w:t xml:space="preserve">if you </w:t>
      </w:r>
      <w:r w:rsidR="6C5C3BC9" w:rsidRPr="11E991B7">
        <w:rPr>
          <w:lang w:val="en-US"/>
        </w:rPr>
        <w:t>stay in charge</w:t>
      </w:r>
      <w:r w:rsidRPr="11E991B7">
        <w:rPr>
          <w:lang w:val="en-US"/>
        </w:rPr>
        <w:t>.</w:t>
      </w:r>
      <w:r w:rsidRPr="00EF10FA">
        <w:rPr>
          <w:lang w:val="en-US"/>
        </w:rPr>
        <w:t xml:space="preserve"> At each step or section, you can use generative AI to </w:t>
      </w:r>
      <w:r w:rsidR="3F4C7A3D" w:rsidRPr="11E991B7">
        <w:rPr>
          <w:lang w:val="en-US"/>
        </w:rPr>
        <w:t>provide</w:t>
      </w:r>
      <w:r w:rsidRPr="00EF10FA">
        <w:rPr>
          <w:lang w:val="en-US"/>
        </w:rPr>
        <w:t xml:space="preserve"> suggestions, check your intermediate work and get feedback on </w:t>
      </w:r>
      <w:r w:rsidR="7EACFB5F" w:rsidRPr="00EF10FA">
        <w:rPr>
          <w:lang w:val="en-US"/>
        </w:rPr>
        <w:t>your work</w:t>
      </w:r>
      <w:r w:rsidRPr="00EF10FA">
        <w:rPr>
          <w:lang w:val="en-US"/>
        </w:rPr>
        <w:t>. Never use generative AI exclusively</w:t>
      </w:r>
      <w:r w:rsidR="2A5AA7EE" w:rsidRPr="00EF10FA">
        <w:rPr>
          <w:lang w:val="en-US"/>
        </w:rPr>
        <w:t xml:space="preserve">, but </w:t>
      </w:r>
      <w:r w:rsidRPr="00EF10FA">
        <w:rPr>
          <w:lang w:val="en-US"/>
        </w:rPr>
        <w:t>always work in combination with other resources, such as textbooks, scientific articles, teacher feedback and peer review. This will keep you in control of your learning.</w:t>
      </w:r>
    </w:p>
    <w:p w14:paraId="4F66E428" w14:textId="0559F937" w:rsidR="001E5AEF" w:rsidRPr="00A25D8F" w:rsidRDefault="0045770E" w:rsidP="0045770E">
      <w:pPr>
        <w:pStyle w:val="Boxheading"/>
        <w:rPr>
          <w:lang w:val="en-US"/>
        </w:rPr>
      </w:pPr>
      <w:bookmarkStart w:id="524" w:name="_Toc208671265"/>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7</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1</w:t>
      </w:r>
      <w:r w:rsidR="00E73285">
        <w:rPr>
          <w:lang w:val="en-US"/>
        </w:rPr>
        <w:fldChar w:fldCharType="end"/>
      </w:r>
      <w:r w:rsidR="6EC6DE34" w:rsidRPr="00EF10FA">
        <w:rPr>
          <w:lang w:val="en-US"/>
        </w:rPr>
        <w:t xml:space="preserve"> </w:t>
      </w:r>
      <w:r w:rsidR="00A14D2D">
        <w:rPr>
          <w:noProof/>
          <w:lang w:val="en-US"/>
        </w:rPr>
        <w:t>-</w:t>
      </w:r>
      <w:r w:rsidR="6EC6DE34" w:rsidRPr="00EF10FA">
        <w:rPr>
          <w:lang w:val="en-US"/>
        </w:rPr>
        <w:t xml:space="preserve"> Knowledge Resources Information Literacy UB </w:t>
      </w:r>
      <w:r w:rsidR="471CB7C8" w:rsidRPr="00EF10FA">
        <w:rPr>
          <w:lang w:val="en-US"/>
        </w:rPr>
        <w:t>and Academic Language Program</w:t>
      </w:r>
      <w:bookmarkEnd w:id="524"/>
    </w:p>
    <w:p w14:paraId="1668B12E" w14:textId="259DAB18" w:rsidR="00284757" w:rsidRPr="00A25D8F" w:rsidRDefault="6EC6DE34" w:rsidP="00CB59C8">
      <w:pPr>
        <w:pStyle w:val="Boxtext"/>
        <w:rPr>
          <w:lang w:val="en-US"/>
        </w:rPr>
      </w:pPr>
      <w:r w:rsidRPr="00EF10FA">
        <w:rPr>
          <w:lang w:val="en-US"/>
        </w:rPr>
        <w:t xml:space="preserve">The </w:t>
      </w:r>
      <w:r w:rsidR="471CB7C8" w:rsidRPr="00EF10FA">
        <w:rPr>
          <w:lang w:val="en-US"/>
        </w:rPr>
        <w:t xml:space="preserve">UB </w:t>
      </w:r>
      <w:r w:rsidRPr="00EF10FA">
        <w:rPr>
          <w:lang w:val="en-US"/>
        </w:rPr>
        <w:t xml:space="preserve">at the </w:t>
      </w:r>
      <w:r w:rsidR="34AC90FD" w:rsidRPr="11E991B7">
        <w:rPr>
          <w:lang w:val="en-US"/>
        </w:rPr>
        <w:t>VU Amsterdam</w:t>
      </w:r>
      <w:r w:rsidRPr="00EF10FA">
        <w:rPr>
          <w:lang w:val="en-US"/>
        </w:rPr>
        <w:t xml:space="preserve"> offers education and support to </w:t>
      </w:r>
      <w:r w:rsidR="709E807D" w:rsidRPr="00EF10FA">
        <w:rPr>
          <w:lang w:val="en-US"/>
        </w:rPr>
        <w:t xml:space="preserve">help find and use literature for research. Regarding AI literacy, the UB offers </w:t>
      </w:r>
      <w:hyperlink r:id="rId83">
        <w:r w:rsidR="709E807D" w:rsidRPr="00EF10FA">
          <w:rPr>
            <w:rStyle w:val="Hyperlink"/>
            <w:lang w:val="en-US"/>
          </w:rPr>
          <w:t xml:space="preserve">online learning </w:t>
        </w:r>
        <w:r w:rsidR="608C066A" w:rsidRPr="00EF10FA">
          <w:rPr>
            <w:rStyle w:val="Hyperlink"/>
            <w:lang w:val="en-US"/>
          </w:rPr>
          <w:t>modules</w:t>
        </w:r>
      </w:hyperlink>
      <w:r w:rsidR="510F104E" w:rsidRPr="00EF10FA">
        <w:rPr>
          <w:lang w:val="en-US"/>
        </w:rPr>
        <w:t xml:space="preserve"> that allow you to get started quickly and independently.</w:t>
      </w:r>
    </w:p>
    <w:p w14:paraId="6BBEC59B" w14:textId="3F57C566" w:rsidR="00BD7263" w:rsidRPr="00A25D8F" w:rsidRDefault="09A954D7" w:rsidP="00CB59C8">
      <w:pPr>
        <w:pStyle w:val="Boxtext"/>
        <w:rPr>
          <w:lang w:val="en-US"/>
        </w:rPr>
      </w:pPr>
      <w:r w:rsidRPr="11E991B7">
        <w:rPr>
          <w:lang w:val="en-US"/>
        </w:rPr>
        <w:t>VU Amsterdam’s</w:t>
      </w:r>
      <w:r w:rsidR="65FAF39B" w:rsidRPr="00EF10FA">
        <w:rPr>
          <w:lang w:val="en-US"/>
        </w:rPr>
        <w:t xml:space="preserve"> </w:t>
      </w:r>
      <w:hyperlink r:id="rId84">
        <w:r w:rsidR="65FAF39B" w:rsidRPr="00EF10FA">
          <w:rPr>
            <w:rStyle w:val="Hyperlink"/>
            <w:lang w:val="en-US"/>
          </w:rPr>
          <w:t>Academic Language Program</w:t>
        </w:r>
      </w:hyperlink>
      <w:r w:rsidR="65FAF39B" w:rsidRPr="00EF10FA">
        <w:rPr>
          <w:lang w:val="en-US"/>
        </w:rPr>
        <w:t xml:space="preserve"> (ALP) also helps students become better writers in Dutch and English. Keep an eye on their offerings.</w:t>
      </w:r>
    </w:p>
    <w:p w14:paraId="6BF6A109" w14:textId="6C1F1E14" w:rsidR="000A459C" w:rsidRPr="00A25D8F" w:rsidRDefault="343FD69F" w:rsidP="00435754">
      <w:pPr>
        <w:pStyle w:val="Heading2"/>
        <w:rPr>
          <w:lang w:val="en-US"/>
        </w:rPr>
      </w:pPr>
      <w:bookmarkStart w:id="525" w:name="_Toc207545121"/>
      <w:bookmarkStart w:id="526" w:name="_Toc207545285"/>
      <w:bookmarkStart w:id="527" w:name="_Toc208677727"/>
      <w:bookmarkEnd w:id="525"/>
      <w:bookmarkEnd w:id="526"/>
      <w:r w:rsidRPr="00EF10FA">
        <w:rPr>
          <w:lang w:val="en-US"/>
        </w:rPr>
        <w:t>Powerful prompts for academic research and writing</w:t>
      </w:r>
      <w:bookmarkEnd w:id="527"/>
    </w:p>
    <w:p w14:paraId="6F8CD126" w14:textId="4E049B7D" w:rsidR="000A459C" w:rsidRPr="00A25D8F" w:rsidRDefault="000A459C" w:rsidP="000A459C">
      <w:pPr>
        <w:rPr>
          <w:lang w:val="en-US"/>
        </w:rPr>
      </w:pPr>
      <w:r w:rsidRPr="00EF10FA">
        <w:rPr>
          <w:lang w:val="en-US"/>
        </w:rPr>
        <w:t>For all the steps and aspects mentioned above, generative AI can help you, but it only works well if you use powerful prompts for it. Below</w:t>
      </w:r>
      <w:r w:rsidR="53F2EDD0" w:rsidRPr="11E991B7">
        <w:rPr>
          <w:lang w:val="en-US"/>
        </w:rPr>
        <w:t>,</w:t>
      </w:r>
      <w:r w:rsidRPr="00EF10FA">
        <w:rPr>
          <w:lang w:val="en-US"/>
        </w:rPr>
        <w:t xml:space="preserve"> we list some collections of prompts that you could use yourself.</w:t>
      </w:r>
    </w:p>
    <w:p w14:paraId="08409AD1" w14:textId="009D036A" w:rsidR="000A459C" w:rsidRPr="00A25D8F" w:rsidRDefault="343FD69F" w:rsidP="000A459C">
      <w:pPr>
        <w:rPr>
          <w:lang w:val="en-US"/>
        </w:rPr>
      </w:pPr>
      <w:r w:rsidRPr="00EF10FA">
        <w:rPr>
          <w:lang w:val="en-US"/>
        </w:rPr>
        <w:t xml:space="preserve">There are many </w:t>
      </w:r>
      <w:r w:rsidR="27AD55C4" w:rsidRPr="11E991B7">
        <w:rPr>
          <w:lang w:val="en-US"/>
        </w:rPr>
        <w:t>web</w:t>
      </w:r>
      <w:r w:rsidRPr="11E991B7">
        <w:rPr>
          <w:lang w:val="en-US"/>
        </w:rPr>
        <w:t>sites</w:t>
      </w:r>
      <w:r w:rsidRPr="00EF10FA">
        <w:rPr>
          <w:lang w:val="en-US"/>
        </w:rPr>
        <w:t xml:space="preserve"> with tips for prompts to do academic research and support academic writing. For example, below </w:t>
      </w:r>
      <w:r w:rsidR="1AFF951A" w:rsidRPr="11E991B7">
        <w:rPr>
          <w:lang w:val="en-US"/>
        </w:rPr>
        <w:t>you’ll find</w:t>
      </w:r>
      <w:r w:rsidRPr="00EF10FA">
        <w:rPr>
          <w:lang w:val="en-US"/>
        </w:rPr>
        <w:t xml:space="preserve"> a</w:t>
      </w:r>
      <w:commentRangeStart w:id="528"/>
      <w:r w:rsidRPr="00EF10FA">
        <w:rPr>
          <w:lang w:val="en-US"/>
        </w:rPr>
        <w:t xml:space="preserve"> dozen prompts </w:t>
      </w:r>
      <w:r w:rsidR="00C666F5" w:rsidRPr="00EF10FA">
        <w:rPr>
          <w:lang w:val="en-US"/>
        </w:rPr>
        <w:t xml:space="preserve">and adaptations </w:t>
      </w:r>
      <w:r w:rsidRPr="00EF10FA">
        <w:rPr>
          <w:lang w:val="en-US"/>
        </w:rPr>
        <w:t xml:space="preserve">from Balo </w:t>
      </w:r>
      <w:r w:rsidRPr="00EF10FA">
        <w:rPr>
          <w:lang w:val="en-US"/>
        </w:rPr>
        <w:fldChar w:fldCharType="begin"/>
      </w:r>
      <w:r w:rsidRPr="00EF10FA">
        <w:rPr>
          <w:lang w:val="en-US"/>
        </w:rPr>
        <w:instrText xml:space="preserve"> ADDIN ZOTERO_ITEM CSL_CITATION {"citationID":"XRbk53I0","properties":{"formattedCitation":"(2025)","plainCitation":"(2025)","noteIndex":0},"citationItems":[{"id":16855,"uris":["http://zotero.org/users/1688/items/W7HNSLRG"],"itemData":{"id":16855,"type":"webpage","abstract":"Improve your academic writing with these ChatGPT prompts. From thesis writing to dissertations, these prompts will guide you through every step of your academic writing process.","container-title":"Prompt Advance","language":"en","title":"10 ChatGPT Prompts for Powerful Academic Writing","URL":"https://promptadvance.club/chat-gpt-prompts-for-academic-writing","author":[{"family":"Balo","given":"Bernardo"}],"accessed":{"date-parts":[["2025",4,19]]},"issued":{"date-parts":[["2025",3,12]]}},"suppress-author":true}],"schema":"https://github.com/citation-style-language/schema/raw/master/csl-citation.json"} </w:instrText>
      </w:r>
      <w:r w:rsidRPr="00EF10FA">
        <w:rPr>
          <w:lang w:val="en-US"/>
        </w:rPr>
        <w:fldChar w:fldCharType="separate"/>
      </w:r>
      <w:r w:rsidRPr="00EF10FA">
        <w:rPr>
          <w:lang w:val="en-US"/>
        </w:rPr>
        <w:t>(2025)</w:t>
      </w:r>
      <w:r w:rsidRPr="00EF10FA">
        <w:rPr>
          <w:lang w:val="en-US"/>
        </w:rPr>
        <w:fldChar w:fldCharType="end"/>
      </w:r>
      <w:commentRangeEnd w:id="528"/>
      <w:r w:rsidRPr="451105A7">
        <w:rPr>
          <w:rStyle w:val="CommentReference"/>
          <w:sz w:val="20"/>
          <w:szCs w:val="20"/>
          <w:lang w:val="en-US"/>
        </w:rPr>
        <w:commentReference w:id="528"/>
      </w:r>
      <w:r w:rsidR="00E5213C" w:rsidRPr="00EF10FA">
        <w:rPr>
          <w:lang w:val="en-US"/>
        </w:rPr>
        <w:t>.</w:t>
      </w:r>
    </w:p>
    <w:tbl>
      <w:tblPr>
        <w:tblStyle w:val="PlainTable2"/>
        <w:tblW w:w="9072" w:type="dxa"/>
        <w:tblLook w:val="04A0" w:firstRow="1" w:lastRow="0" w:firstColumn="1" w:lastColumn="0" w:noHBand="0" w:noVBand="1"/>
      </w:tblPr>
      <w:tblGrid>
        <w:gridCol w:w="2525"/>
        <w:gridCol w:w="6547"/>
      </w:tblGrid>
      <w:tr w:rsidR="003157FB" w:rsidRPr="00EF10FA" w14:paraId="57E4C52C" w14:textId="77777777" w:rsidTr="72DB2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Pr>
          <w:p w14:paraId="317FE8B7" w14:textId="77777777" w:rsidR="000A459C" w:rsidRPr="00861832" w:rsidRDefault="000A459C">
            <w:pPr>
              <w:rPr>
                <w:sz w:val="18"/>
                <w:szCs w:val="18"/>
                <w:lang w:val="en-US"/>
              </w:rPr>
            </w:pPr>
            <w:r w:rsidRPr="00861832">
              <w:rPr>
                <w:sz w:val="18"/>
                <w:szCs w:val="18"/>
                <w:lang w:val="en-US"/>
              </w:rPr>
              <w:t>What</w:t>
            </w:r>
          </w:p>
        </w:tc>
        <w:tc>
          <w:tcPr>
            <w:tcW w:w="6547" w:type="dxa"/>
          </w:tcPr>
          <w:p w14:paraId="130F9571" w14:textId="77777777" w:rsidR="000A459C" w:rsidRPr="00861832"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861832">
              <w:rPr>
                <w:sz w:val="18"/>
                <w:szCs w:val="18"/>
                <w:lang w:val="en-US"/>
              </w:rPr>
              <w:t>Prompt</w:t>
            </w:r>
          </w:p>
        </w:tc>
      </w:tr>
      <w:tr w:rsidR="003157FB" w:rsidRPr="00EF10FA" w14:paraId="5AF8A2E6"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Pr>
          <w:p w14:paraId="7E6D20DE" w14:textId="77777777" w:rsidR="000A459C" w:rsidRPr="00861832" w:rsidRDefault="000A459C">
            <w:pPr>
              <w:rPr>
                <w:sz w:val="18"/>
                <w:szCs w:val="18"/>
                <w:lang w:val="en-US"/>
              </w:rPr>
            </w:pPr>
            <w:r w:rsidRPr="00861832">
              <w:rPr>
                <w:sz w:val="18"/>
                <w:szCs w:val="18"/>
                <w:lang w:val="en-US"/>
              </w:rPr>
              <w:t>Brainstorm research topics</w:t>
            </w:r>
          </w:p>
        </w:tc>
        <w:tc>
          <w:tcPr>
            <w:tcW w:w="6547" w:type="dxa"/>
          </w:tcPr>
          <w:p w14:paraId="0B3A69C7" w14:textId="101530BE"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r w:rsidRPr="00EF10FA">
              <w:rPr>
                <w:lang w:val="en-US"/>
              </w:rPr>
              <w:t>Act like a brainstorming expert. Your job is to brainstorm potential research topics related to [topic]. The goal is to generate unique and interesting research questions that have not yet been extensively addressed in previous studies. Make sure the topics are relevant, feasible for research, and can contribute to existing knowledge on the stated topic. Also consider the potential implications of the research, feasibility and available resources. Create a comprehensive list of potential research topics, each accompanied by a brief description and rationale.</w:t>
            </w:r>
          </w:p>
        </w:tc>
      </w:tr>
      <w:tr w:rsidR="003157FB" w:rsidRPr="00EF10FA" w14:paraId="6D34A6C8" w14:textId="77777777" w:rsidTr="72DB26BB">
        <w:tc>
          <w:tcPr>
            <w:cnfStyle w:val="001000000000" w:firstRow="0" w:lastRow="0" w:firstColumn="1" w:lastColumn="0" w:oddVBand="0" w:evenVBand="0" w:oddHBand="0" w:evenHBand="0" w:firstRowFirstColumn="0" w:firstRowLastColumn="0" w:lastRowFirstColumn="0" w:lastRowLastColumn="0"/>
            <w:tcW w:w="2525" w:type="dxa"/>
          </w:tcPr>
          <w:p w14:paraId="0F8E46D2" w14:textId="77777777" w:rsidR="000A459C" w:rsidRPr="00861832" w:rsidRDefault="000A459C">
            <w:pPr>
              <w:rPr>
                <w:sz w:val="18"/>
                <w:szCs w:val="18"/>
                <w:lang w:val="en-US"/>
              </w:rPr>
            </w:pPr>
            <w:r w:rsidRPr="00861832">
              <w:rPr>
                <w:sz w:val="18"/>
                <w:szCs w:val="18"/>
                <w:lang w:val="en-US"/>
              </w:rPr>
              <w:t>Develop research questions</w:t>
            </w:r>
          </w:p>
        </w:tc>
        <w:tc>
          <w:tcPr>
            <w:tcW w:w="6547" w:type="dxa"/>
          </w:tcPr>
          <w:p w14:paraId="04849429" w14:textId="6B2F3EC9" w:rsidR="000A459C" w:rsidRPr="00A25D8F" w:rsidRDefault="000A459C">
            <w:pPr>
              <w:pStyle w:val="Code"/>
              <w:cnfStyle w:val="000000000000" w:firstRow="0" w:lastRow="0" w:firstColumn="0" w:lastColumn="0" w:oddVBand="0" w:evenVBand="0" w:oddHBand="0" w:evenHBand="0" w:firstRowFirstColumn="0" w:firstRowLastColumn="0" w:lastRowFirstColumn="0" w:lastRowLastColumn="0"/>
              <w:rPr>
                <w:lang w:val="en-US"/>
              </w:rPr>
            </w:pPr>
            <w:r w:rsidRPr="00EF10FA">
              <w:rPr>
                <w:lang w:val="en-US"/>
              </w:rPr>
              <w:t xml:space="preserve">As an experienced academic researcher, your task is to develop compelling research questions on [topic]. These questions should be thought-provoking, complex, and potentially lead to important findings in the field. They should be open-ended, yet focused and clear. The questions should be based on current research and literature on the topic and should fill a gap in knowledge or provide a new perspective. The goal is to set the direction of a research project and provide the basis for the hypothesis. You </w:t>
            </w:r>
            <w:r w:rsidRPr="00EF10FA">
              <w:rPr>
                <w:lang w:val="en-US"/>
              </w:rPr>
              <w:lastRenderedPageBreak/>
              <w:t>should be able to defend why these questions are important to the field and how they will contribute to existing research.</w:t>
            </w:r>
          </w:p>
        </w:tc>
      </w:tr>
      <w:tr w:rsidR="003157FB" w:rsidRPr="00EF10FA" w14:paraId="1E2D8B71"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Pr>
          <w:p w14:paraId="17EF4836" w14:textId="77777777" w:rsidR="000A459C" w:rsidRPr="00861832" w:rsidRDefault="000A459C">
            <w:pPr>
              <w:rPr>
                <w:sz w:val="18"/>
                <w:szCs w:val="18"/>
                <w:lang w:val="en-US"/>
              </w:rPr>
            </w:pPr>
            <w:r w:rsidRPr="00861832">
              <w:rPr>
                <w:sz w:val="18"/>
                <w:szCs w:val="18"/>
                <w:lang w:val="en-US"/>
              </w:rPr>
              <w:lastRenderedPageBreak/>
              <w:t>Assist with literature review</w:t>
            </w:r>
          </w:p>
        </w:tc>
        <w:tc>
          <w:tcPr>
            <w:tcW w:w="6547" w:type="dxa"/>
          </w:tcPr>
          <w:p w14:paraId="331DED83" w14:textId="4B224599"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r w:rsidRPr="00EF10FA">
              <w:rPr>
                <w:lang w:val="en-US"/>
              </w:rPr>
              <w:t>As an experienced academic researcher, your job is to review and summarize the main findings of recent research on the given [topic]. This involves identifying the most relevant and recent research papers, reading through them thoroughly, distilling the most important information from them and summarizing them in a clear, concise and comprehensive abstract. Your summary should include the main objectives, methodologies, findings and implications of these studies. It should also provide a brief overview of the current state of research on the topic. Remember to cite all sources.</w:t>
            </w:r>
          </w:p>
        </w:tc>
      </w:tr>
      <w:tr w:rsidR="003157FB" w:rsidRPr="00EF10FA" w14:paraId="139DCA3A" w14:textId="77777777" w:rsidTr="72DB26BB">
        <w:tc>
          <w:tcPr>
            <w:cnfStyle w:val="001000000000" w:firstRow="0" w:lastRow="0" w:firstColumn="1" w:lastColumn="0" w:oddVBand="0" w:evenVBand="0" w:oddHBand="0" w:evenHBand="0" w:firstRowFirstColumn="0" w:firstRowLastColumn="0" w:lastRowFirstColumn="0" w:lastRowLastColumn="0"/>
            <w:tcW w:w="2525" w:type="dxa"/>
          </w:tcPr>
          <w:p w14:paraId="544B2127" w14:textId="77777777" w:rsidR="000A459C" w:rsidRPr="00861832" w:rsidRDefault="000A459C">
            <w:pPr>
              <w:rPr>
                <w:sz w:val="18"/>
                <w:szCs w:val="18"/>
                <w:lang w:val="en-US"/>
              </w:rPr>
            </w:pPr>
            <w:r w:rsidRPr="00861832">
              <w:rPr>
                <w:sz w:val="18"/>
                <w:szCs w:val="18"/>
                <w:lang w:val="en-US"/>
              </w:rPr>
              <w:t>Formulate hypotheses.</w:t>
            </w:r>
          </w:p>
        </w:tc>
        <w:tc>
          <w:tcPr>
            <w:tcW w:w="6547" w:type="dxa"/>
          </w:tcPr>
          <w:p w14:paraId="7BEB796A" w14:textId="6584CA8E" w:rsidR="000A459C" w:rsidRPr="00A25D8F" w:rsidRDefault="000A459C">
            <w:pPr>
              <w:pStyle w:val="Code"/>
              <w:cnfStyle w:val="000000000000" w:firstRow="0" w:lastRow="0" w:firstColumn="0" w:lastColumn="0" w:oddVBand="0" w:evenVBand="0" w:oddHBand="0" w:evenHBand="0" w:firstRowFirstColumn="0" w:firstRowLastColumn="0" w:lastRowFirstColumn="0" w:lastRowLastColumn="0"/>
              <w:rPr>
                <w:lang w:val="en-US"/>
              </w:rPr>
            </w:pPr>
            <w:r w:rsidRPr="00EF10FA">
              <w:rPr>
                <w:lang w:val="en-US"/>
              </w:rPr>
              <w:t>Act like an experienced academic researcher. Develop a strong, testable hypothesis for a study of [topic]. The hypothesis should be clear, concise and based on existing scientific literature. It should propose a potential relationship or correlation between two or more variables related to [topic]. The hypothesis should also be designed so that it can be refuted or confirmed through scientific methodologies. Ensure that the hypothesis is consistent with research objectives and contributes to the advancement of knowledge in the field.</w:t>
            </w:r>
          </w:p>
        </w:tc>
      </w:tr>
      <w:tr w:rsidR="003157FB" w:rsidRPr="00EF10FA" w14:paraId="61F08611"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Pr>
          <w:p w14:paraId="2763CA25" w14:textId="77777777" w:rsidR="000A459C" w:rsidRPr="00861832" w:rsidRDefault="000A459C">
            <w:pPr>
              <w:rPr>
                <w:sz w:val="18"/>
                <w:szCs w:val="18"/>
                <w:lang w:val="en-US"/>
              </w:rPr>
            </w:pPr>
            <w:r w:rsidRPr="00861832">
              <w:rPr>
                <w:sz w:val="18"/>
                <w:szCs w:val="18"/>
                <w:lang w:val="en-US"/>
              </w:rPr>
              <w:t>Creating an overview</w:t>
            </w:r>
          </w:p>
        </w:tc>
        <w:tc>
          <w:tcPr>
            <w:tcW w:w="6547" w:type="dxa"/>
          </w:tcPr>
          <w:p w14:paraId="7868A78B" w14:textId="65D071C9"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r w:rsidRPr="00EF10FA">
              <w:rPr>
                <w:lang w:val="en-US"/>
              </w:rPr>
              <w:t>As an experienced academic researcher, you should create an outline for a paper on [topic]. The outline should logically organize the main points and subpoints of the paper and provide a clear roadmap for the research and writing process. It should include an introduction, literature review, methodology, findings, analysis, and conclusion. Ensure that the overview conforms to academic writing standards and formats. The outline should also indicate where key references or citations will be used, providing a comprehensive overview of the structure and content of the paper.</w:t>
            </w:r>
          </w:p>
        </w:tc>
      </w:tr>
      <w:tr w:rsidR="003157FB" w:rsidRPr="00EF10FA" w14:paraId="24551734" w14:textId="77777777" w:rsidTr="72DB26BB">
        <w:tc>
          <w:tcPr>
            <w:cnfStyle w:val="001000000000" w:firstRow="0" w:lastRow="0" w:firstColumn="1" w:lastColumn="0" w:oddVBand="0" w:evenVBand="0" w:oddHBand="0" w:evenHBand="0" w:firstRowFirstColumn="0" w:firstRowLastColumn="0" w:lastRowFirstColumn="0" w:lastRowLastColumn="0"/>
            <w:tcW w:w="2525" w:type="dxa"/>
          </w:tcPr>
          <w:p w14:paraId="63541CB4" w14:textId="77777777" w:rsidR="000A459C" w:rsidRPr="00861832" w:rsidRDefault="000A459C">
            <w:pPr>
              <w:rPr>
                <w:sz w:val="18"/>
                <w:szCs w:val="18"/>
                <w:lang w:val="en-US"/>
              </w:rPr>
            </w:pPr>
            <w:r w:rsidRPr="00861832">
              <w:rPr>
                <w:sz w:val="18"/>
                <w:szCs w:val="18"/>
                <w:lang w:val="en-US"/>
              </w:rPr>
              <w:t>Writing parts of the paper</w:t>
            </w:r>
          </w:p>
        </w:tc>
        <w:tc>
          <w:tcPr>
            <w:tcW w:w="6547" w:type="dxa"/>
          </w:tcPr>
          <w:p w14:paraId="60833354" w14:textId="720C9E34" w:rsidR="000A459C" w:rsidRPr="00A25D8F" w:rsidRDefault="000A459C">
            <w:pPr>
              <w:pStyle w:val="Code"/>
              <w:cnfStyle w:val="000000000000" w:firstRow="0" w:lastRow="0" w:firstColumn="0" w:lastColumn="0" w:oddVBand="0" w:evenVBand="0" w:oddHBand="0" w:evenHBand="0" w:firstRowFirstColumn="0" w:firstRowLastColumn="0" w:lastRowFirstColumn="0" w:lastRowLastColumn="0"/>
              <w:rPr>
                <w:lang w:val="en-US"/>
              </w:rPr>
            </w:pPr>
            <w:r w:rsidRPr="00EF10FA">
              <w:rPr>
                <w:lang w:val="en-US"/>
              </w:rPr>
              <w:t>As an experienced academic researcher, your job is to write an [introduction/chapter/conclusion] on the [topic]. This work should be detailed, well-researched and written in an academic style. It should provide a comprehensive overview of the topic, present a logical argument or analysis and support it with relevant sources, theories or data. Be sure to use current and relevant references to support your points. Language should be formal, precise and clear. The paper should be formatted according to the applicable academic writing guidelines or style guide.</w:t>
            </w:r>
          </w:p>
        </w:tc>
      </w:tr>
      <w:tr w:rsidR="003157FB" w:rsidRPr="00EF10FA" w14:paraId="1B1D68E4"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Pr>
          <w:p w14:paraId="6F67D8C4" w14:textId="77777777" w:rsidR="000A459C" w:rsidRPr="00861832" w:rsidRDefault="000A459C">
            <w:pPr>
              <w:rPr>
                <w:sz w:val="18"/>
                <w:szCs w:val="18"/>
                <w:lang w:val="en-US"/>
              </w:rPr>
            </w:pPr>
            <w:r w:rsidRPr="00861832">
              <w:rPr>
                <w:sz w:val="18"/>
                <w:szCs w:val="18"/>
                <w:lang w:val="en-US"/>
              </w:rPr>
              <w:t>Developing the argument</w:t>
            </w:r>
          </w:p>
        </w:tc>
        <w:tc>
          <w:tcPr>
            <w:tcW w:w="6547" w:type="dxa"/>
          </w:tcPr>
          <w:p w14:paraId="0AC74E8F" w14:textId="70CD6F67"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r w:rsidRPr="00EF10FA">
              <w:rPr>
                <w:lang w:val="en-US"/>
              </w:rPr>
              <w:t>As an experienced academic researcher, your task is to develop a comprehensive argument on the given [topic]. This should consist of a clear thesis statement, solid evidence from credible sources to support your argument, and a logical sequence of ideas leading to a convincing conclusion. Your argument should be objective, critical and balanced. Address counterarguments and respond to them clearly and articulately.</w:t>
            </w:r>
          </w:p>
        </w:tc>
      </w:tr>
      <w:tr w:rsidR="003157FB" w:rsidRPr="00EF10FA" w14:paraId="0759B2BE" w14:textId="77777777" w:rsidTr="72DB26BB">
        <w:trPr>
          <w:trHeight w:val="300"/>
        </w:trPr>
        <w:tc>
          <w:tcPr>
            <w:cnfStyle w:val="001000000000" w:firstRow="0" w:lastRow="0" w:firstColumn="1" w:lastColumn="0" w:oddVBand="0" w:evenVBand="0" w:oddHBand="0" w:evenHBand="0" w:firstRowFirstColumn="0" w:firstRowLastColumn="0" w:lastRowFirstColumn="0" w:lastRowLastColumn="0"/>
            <w:tcW w:w="2525" w:type="dxa"/>
          </w:tcPr>
          <w:p w14:paraId="20B9FE1E" w14:textId="4250809E" w:rsidR="00C33A5A" w:rsidRPr="00861832" w:rsidRDefault="4950D7DD">
            <w:pPr>
              <w:rPr>
                <w:sz w:val="18"/>
                <w:szCs w:val="18"/>
                <w:lang w:val="en-US"/>
              </w:rPr>
            </w:pPr>
            <w:r w:rsidRPr="00861832">
              <w:rPr>
                <w:sz w:val="18"/>
                <w:szCs w:val="18"/>
                <w:lang w:val="en-US"/>
              </w:rPr>
              <w:t>Formulate conclusion and discussion</w:t>
            </w:r>
          </w:p>
        </w:tc>
        <w:tc>
          <w:tcPr>
            <w:tcW w:w="6547" w:type="dxa"/>
          </w:tcPr>
          <w:p w14:paraId="1A5699DF" w14:textId="55DD0CB9" w:rsidR="00C33A5A" w:rsidRPr="00A25D8F" w:rsidRDefault="4950D7DD">
            <w:pPr>
              <w:pStyle w:val="Code"/>
              <w:cnfStyle w:val="000000000000" w:firstRow="0" w:lastRow="0" w:firstColumn="0" w:lastColumn="0" w:oddVBand="0" w:evenVBand="0" w:oddHBand="0" w:evenHBand="0" w:firstRowFirstColumn="0" w:firstRowLastColumn="0" w:lastRowFirstColumn="0" w:lastRowLastColumn="0"/>
              <w:rPr>
                <w:lang w:val="en-US"/>
              </w:rPr>
            </w:pPr>
            <w:r w:rsidRPr="00EF10FA">
              <w:rPr>
                <w:lang w:val="en-US"/>
              </w:rPr>
              <w:t xml:space="preserve">As an experienced academic researcher, your job is to help me formulate </w:t>
            </w:r>
            <w:r w:rsidR="31E73953" w:rsidRPr="00EF10FA">
              <w:rPr>
                <w:lang w:val="en-US"/>
              </w:rPr>
              <w:t xml:space="preserve">a good conclusion and discussion based on my research question, results and preliminary conclusions as you find in the document I attach </w:t>
            </w:r>
            <w:r w:rsidRPr="00EF10FA">
              <w:rPr>
                <w:lang w:val="en-US"/>
              </w:rPr>
              <w:t>[</w:t>
            </w:r>
            <w:r w:rsidR="31E73953" w:rsidRPr="00EF10FA">
              <w:rPr>
                <w:lang w:val="en-US"/>
              </w:rPr>
              <w:t>document with previous information</w:t>
            </w:r>
            <w:r w:rsidRPr="00EF10FA">
              <w:rPr>
                <w:lang w:val="en-US"/>
              </w:rPr>
              <w:t xml:space="preserve">]. </w:t>
            </w:r>
            <w:r w:rsidR="31E73953" w:rsidRPr="00EF10FA">
              <w:rPr>
                <w:lang w:val="en-US"/>
              </w:rPr>
              <w:t>The conclusion should connect the research question, method and results in a logical way.</w:t>
            </w:r>
            <w:r w:rsidR="48BC9564" w:rsidRPr="00EF10FA">
              <w:rPr>
                <w:lang w:val="en-US"/>
              </w:rPr>
              <w:t xml:space="preserve"> It should include a discussion of the limitations of the study and the generalizability of the conclusions. </w:t>
            </w:r>
            <w:r w:rsidR="5F0B1889" w:rsidRPr="00EF10FA">
              <w:rPr>
                <w:lang w:val="en-US"/>
              </w:rPr>
              <w:t xml:space="preserve">The discussion should address the </w:t>
            </w:r>
            <w:r w:rsidR="48BC9564" w:rsidRPr="00EF10FA">
              <w:rPr>
                <w:lang w:val="en-US"/>
              </w:rPr>
              <w:t xml:space="preserve">impact of the </w:t>
            </w:r>
            <w:r w:rsidR="2CFF6519" w:rsidRPr="00EF10FA">
              <w:rPr>
                <w:lang w:val="en-US"/>
              </w:rPr>
              <w:t>study'</w:t>
            </w:r>
            <w:r w:rsidR="48BC9564" w:rsidRPr="00EF10FA">
              <w:rPr>
                <w:lang w:val="en-US"/>
              </w:rPr>
              <w:t xml:space="preserve">s conclusions </w:t>
            </w:r>
            <w:r w:rsidR="2CFF6519" w:rsidRPr="00EF10FA">
              <w:rPr>
                <w:lang w:val="en-US"/>
              </w:rPr>
              <w:t xml:space="preserve">on </w:t>
            </w:r>
            <w:r w:rsidR="48BC9564" w:rsidRPr="00EF10FA">
              <w:rPr>
                <w:lang w:val="en-US"/>
              </w:rPr>
              <w:t xml:space="preserve">the domain of the study and the research question, </w:t>
            </w:r>
            <w:r w:rsidR="2CFF6519" w:rsidRPr="00EF10FA">
              <w:rPr>
                <w:lang w:val="en-US"/>
              </w:rPr>
              <w:t>offering suggestions for follow-up research.</w:t>
            </w:r>
          </w:p>
        </w:tc>
      </w:tr>
      <w:tr w:rsidR="003157FB" w:rsidRPr="00EF10FA" w14:paraId="74AC7419"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Pr>
          <w:p w14:paraId="524DBB5C" w14:textId="77777777" w:rsidR="000A459C" w:rsidRPr="00861832" w:rsidRDefault="000A459C">
            <w:pPr>
              <w:rPr>
                <w:sz w:val="18"/>
                <w:szCs w:val="18"/>
                <w:lang w:val="en-US"/>
              </w:rPr>
            </w:pPr>
            <w:r w:rsidRPr="00861832">
              <w:rPr>
                <w:sz w:val="18"/>
                <w:szCs w:val="18"/>
                <w:lang w:val="en-US"/>
              </w:rPr>
              <w:t>Correct grammar and syntax</w:t>
            </w:r>
          </w:p>
        </w:tc>
        <w:tc>
          <w:tcPr>
            <w:tcW w:w="6547" w:type="dxa"/>
          </w:tcPr>
          <w:p w14:paraId="6E0FF164" w14:textId="18DEB39B"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r w:rsidRPr="00EF10FA">
              <w:rPr>
                <w:lang w:val="en-US"/>
              </w:rPr>
              <w:t>Act as an experienced grammar checker. Read the [text] carefully and check for grammar, punctuation and syntax errors. Correct these errors while maintaining the original meaning and tone of the text. Make sure the text is clear, concise and well-structured. Provide feedback on areas that need improvement or clarification. Ensure that the final version is polished and error-free.</w:t>
            </w:r>
          </w:p>
        </w:tc>
      </w:tr>
      <w:tr w:rsidR="003157FB" w:rsidRPr="00EF10FA" w14:paraId="0B686D4B" w14:textId="77777777" w:rsidTr="72DB26BB">
        <w:tc>
          <w:tcPr>
            <w:cnfStyle w:val="001000000000" w:firstRow="0" w:lastRow="0" w:firstColumn="1" w:lastColumn="0" w:oddVBand="0" w:evenVBand="0" w:oddHBand="0" w:evenHBand="0" w:firstRowFirstColumn="0" w:firstRowLastColumn="0" w:lastRowFirstColumn="0" w:lastRowLastColumn="0"/>
            <w:tcW w:w="2525" w:type="dxa"/>
          </w:tcPr>
          <w:p w14:paraId="16EEDD25" w14:textId="77777777" w:rsidR="000A459C" w:rsidRPr="00861832" w:rsidRDefault="000A459C">
            <w:pPr>
              <w:rPr>
                <w:sz w:val="18"/>
                <w:szCs w:val="18"/>
                <w:lang w:val="en-US"/>
              </w:rPr>
            </w:pPr>
            <w:r w:rsidRPr="00861832">
              <w:rPr>
                <w:sz w:val="18"/>
                <w:szCs w:val="18"/>
                <w:lang w:val="en-US"/>
              </w:rPr>
              <w:t>Format references.</w:t>
            </w:r>
          </w:p>
        </w:tc>
        <w:tc>
          <w:tcPr>
            <w:tcW w:w="6547" w:type="dxa"/>
          </w:tcPr>
          <w:p w14:paraId="631DDB06" w14:textId="4CF7CFD4" w:rsidR="000A459C" w:rsidRPr="00A25D8F" w:rsidRDefault="000A459C">
            <w:pPr>
              <w:pStyle w:val="Code"/>
              <w:cnfStyle w:val="000000000000" w:firstRow="0" w:lastRow="0" w:firstColumn="0" w:lastColumn="0" w:oddVBand="0" w:evenVBand="0" w:oddHBand="0" w:evenHBand="0" w:firstRowFirstColumn="0" w:firstRowLastColumn="0" w:lastRowFirstColumn="0" w:lastRowLastColumn="0"/>
              <w:rPr>
                <w:lang w:val="en-US"/>
              </w:rPr>
            </w:pPr>
            <w:r w:rsidRPr="00EF10FA">
              <w:rPr>
                <w:lang w:val="en-US"/>
              </w:rPr>
              <w:t>Act like an expert on formatting styles. Your job is to format all references in the [text] according to the APA (American Psychological Association) style. Make sure all in-text citations, reference lists and footnotes are formatted accurately according to APA guidelines. Pay close attention to details such as author names, publication dates, titles and sources.</w:t>
            </w:r>
          </w:p>
        </w:tc>
      </w:tr>
      <w:tr w:rsidR="003157FB" w:rsidRPr="00EF10FA" w14:paraId="393BB5DB"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Pr>
          <w:p w14:paraId="4035903E" w14:textId="77777777" w:rsidR="000A459C" w:rsidRPr="00861832" w:rsidRDefault="000A459C">
            <w:pPr>
              <w:rPr>
                <w:sz w:val="18"/>
                <w:szCs w:val="18"/>
                <w:lang w:val="en-US"/>
              </w:rPr>
            </w:pPr>
            <w:r w:rsidRPr="00861832">
              <w:rPr>
                <w:sz w:val="18"/>
                <w:szCs w:val="18"/>
                <w:lang w:val="en-US"/>
              </w:rPr>
              <w:lastRenderedPageBreak/>
              <w:t>Generating references</w:t>
            </w:r>
          </w:p>
        </w:tc>
        <w:tc>
          <w:tcPr>
            <w:tcW w:w="6547" w:type="dxa"/>
          </w:tcPr>
          <w:p w14:paraId="1E80409E" w14:textId="2911E867"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r w:rsidRPr="00EF10FA">
              <w:rPr>
                <w:lang w:val="en-US"/>
              </w:rPr>
              <w:t>Act as a citation expert. Create a citation for the given text following Modern Language Association (MLA) guidelines. Make sure the citation includes the author's name, the title of the work, the name of the publication, the publisher and the year of publication. The citation should also include the page number (if applicable). Be sure to use punctuation and italics correctly according to MLA rules. The citation should be ready to be inserted into an academic paper or report.</w:t>
            </w:r>
          </w:p>
        </w:tc>
      </w:tr>
    </w:tbl>
    <w:p w14:paraId="42BC5ED6" w14:textId="3A42EA2F" w:rsidR="000A459C" w:rsidRPr="00A25D8F" w:rsidRDefault="0045770E" w:rsidP="0045770E">
      <w:pPr>
        <w:pStyle w:val="Caption"/>
        <w:rPr>
          <w:lang w:val="en-US"/>
        </w:rPr>
      </w:pPr>
      <w:bookmarkStart w:id="530" w:name="_Toc208673777"/>
      <w:r w:rsidRPr="00EF10FA">
        <w:rPr>
          <w:lang w:val="en-US"/>
        </w:rPr>
        <w:t xml:space="preserve">Table </w:t>
      </w:r>
      <w:r w:rsidR="000A17BA" w:rsidRPr="00EF10FA">
        <w:rPr>
          <w:lang w:val="en-US"/>
        </w:rPr>
        <w:fldChar w:fldCharType="begin"/>
      </w:r>
      <w:r w:rsidR="000A17BA" w:rsidRPr="00EF10FA">
        <w:rPr>
          <w:lang w:val="en-US"/>
        </w:rPr>
        <w:instrText xml:space="preserve"> STYLEREF 1 \s </w:instrText>
      </w:r>
      <w:r w:rsidR="000A17BA" w:rsidRPr="00EF10FA">
        <w:rPr>
          <w:lang w:val="en-US"/>
        </w:rPr>
        <w:fldChar w:fldCharType="separate"/>
      </w:r>
      <w:r w:rsidR="000A17BA" w:rsidRPr="00EF10FA">
        <w:rPr>
          <w:lang w:val="en-US"/>
        </w:rPr>
        <w:t>7</w:t>
      </w:r>
      <w:r w:rsidR="000A17BA" w:rsidRPr="00EF10FA">
        <w:rPr>
          <w:lang w:val="en-US"/>
        </w:rPr>
        <w:fldChar w:fldCharType="end"/>
      </w:r>
      <w:r w:rsidR="000A17BA" w:rsidRPr="00EF10FA">
        <w:rPr>
          <w:lang w:val="en-US"/>
        </w:rPr>
        <w:t>.</w:t>
      </w:r>
      <w:r w:rsidR="000A17BA" w:rsidRPr="00EF10FA">
        <w:rPr>
          <w:lang w:val="en-US"/>
        </w:rPr>
        <w:fldChar w:fldCharType="begin"/>
      </w:r>
      <w:r w:rsidR="000A17BA" w:rsidRPr="00EF10FA">
        <w:rPr>
          <w:lang w:val="en-US"/>
        </w:rPr>
        <w:instrText xml:space="preserve"> SEQ Table \* ARABIC \s 1 </w:instrText>
      </w:r>
      <w:r w:rsidR="000A17BA" w:rsidRPr="00EF10FA">
        <w:rPr>
          <w:lang w:val="en-US"/>
        </w:rPr>
        <w:fldChar w:fldCharType="separate"/>
      </w:r>
      <w:r w:rsidR="000A17BA" w:rsidRPr="00EF10FA">
        <w:rPr>
          <w:lang w:val="en-US"/>
        </w:rPr>
        <w:t>1</w:t>
      </w:r>
      <w:r w:rsidR="000A17BA" w:rsidRPr="00EF10FA">
        <w:rPr>
          <w:lang w:val="en-US"/>
        </w:rPr>
        <w:fldChar w:fldCharType="end"/>
      </w:r>
      <w:r w:rsidRPr="00EF10FA">
        <w:rPr>
          <w:lang w:val="en-US"/>
        </w:rPr>
        <w:t xml:space="preserve"> </w:t>
      </w:r>
      <w:r w:rsidR="000A459C" w:rsidRPr="00EF10FA">
        <w:rPr>
          <w:lang w:val="en-US"/>
        </w:rPr>
        <w:t>Overview of powerful prompts for doing academic research by Balo</w:t>
      </w:r>
      <w:r w:rsidR="00F534D9">
        <w:rPr>
          <w:lang w:val="en-US"/>
        </w:rPr>
        <w:t xml:space="preserve"> </w:t>
      </w:r>
      <w:r w:rsidR="000A459C" w:rsidRPr="00EF10FA">
        <w:rPr>
          <w:lang w:val="en-US"/>
        </w:rPr>
        <w:fldChar w:fldCharType="begin"/>
      </w:r>
      <w:r w:rsidR="000A459C" w:rsidRPr="00EF10FA">
        <w:rPr>
          <w:lang w:val="en-US"/>
        </w:rPr>
        <w:instrText xml:space="preserve"> ADDIN ZOTERO_ITEM CSL_CITATION {"citationID":"2EAQ9QFy","properties":{"formattedCitation":"(2025)","plainCitation":"(2025)","noteIndex":0},"citationItems":[{"id":16855,"uris":["http://zotero.org/users/1688/items/W7HNSLRG"],"itemData":{"id":16855,"type":"webpage","abstract":"Improve your academic writing with these ChatGPT prompts. From thesis writing to dissertations, these prompts will guide you through every step of your academic writing process.","container-title":"Prompt Advance","language":"en","title":"10 ChatGPT Prompts for Powerful Academic Writing","URL":"https://promptadvance.club/chat-gpt-prompts-for-academic-writing","author":[{"family":"Balo","given":"Bernardo"}],"accessed":{"date-parts":[["2025",4,19]]},"issued":{"date-parts":[["2025",3,12]]}},"suppress-author":true}],"schema":"https://github.com/citation-style-language/schema/raw/master/csl-citation.json"} </w:instrText>
      </w:r>
      <w:r w:rsidR="000A459C" w:rsidRPr="00EF10FA">
        <w:rPr>
          <w:lang w:val="en-US"/>
        </w:rPr>
        <w:fldChar w:fldCharType="separate"/>
      </w:r>
      <w:r w:rsidR="000A459C" w:rsidRPr="00EF10FA">
        <w:rPr>
          <w:lang w:val="en-US"/>
        </w:rPr>
        <w:t>(2025)</w:t>
      </w:r>
      <w:r w:rsidR="000A459C" w:rsidRPr="00EF10FA">
        <w:rPr>
          <w:lang w:val="en-US"/>
        </w:rPr>
        <w:fldChar w:fldCharType="end"/>
      </w:r>
      <w:r w:rsidR="00F534D9">
        <w:rPr>
          <w:lang w:val="en-US"/>
        </w:rPr>
        <w:t>.</w:t>
      </w:r>
      <w:bookmarkEnd w:id="530"/>
    </w:p>
    <w:p w14:paraId="4F8F0E22" w14:textId="77777777" w:rsidR="000A459C" w:rsidRPr="00A25D8F" w:rsidRDefault="000A459C" w:rsidP="00435754">
      <w:pPr>
        <w:pStyle w:val="Heading2"/>
        <w:rPr>
          <w:lang w:val="en-US"/>
        </w:rPr>
      </w:pPr>
      <w:bookmarkStart w:id="531" w:name="_Toc198722083"/>
      <w:bookmarkStart w:id="532" w:name="_Toc199010076"/>
      <w:bookmarkStart w:id="533" w:name="_Toc199078465"/>
      <w:bookmarkStart w:id="534" w:name="_Toc199078666"/>
      <w:bookmarkStart w:id="535" w:name="_Toc199509663"/>
      <w:bookmarkStart w:id="536" w:name="_Toc199514160"/>
      <w:bookmarkStart w:id="537" w:name="_Toc199586446"/>
      <w:bookmarkStart w:id="538" w:name="_Toc199590224"/>
      <w:bookmarkStart w:id="539" w:name="_Toc208677728"/>
      <w:bookmarkEnd w:id="531"/>
      <w:bookmarkEnd w:id="532"/>
      <w:bookmarkEnd w:id="533"/>
      <w:bookmarkEnd w:id="534"/>
      <w:bookmarkEnd w:id="535"/>
      <w:bookmarkEnd w:id="536"/>
      <w:bookmarkEnd w:id="537"/>
      <w:bookmarkEnd w:id="538"/>
      <w:r w:rsidRPr="00EF10FA">
        <w:rPr>
          <w:lang w:val="en-US"/>
        </w:rPr>
        <w:t>Orientation phase: literature review</w:t>
      </w:r>
      <w:bookmarkEnd w:id="539"/>
    </w:p>
    <w:p w14:paraId="3E1E18C0" w14:textId="3578FBF6" w:rsidR="000A459C" w:rsidRPr="00A25D8F" w:rsidRDefault="7543BB9E" w:rsidP="000A459C">
      <w:pPr>
        <w:rPr>
          <w:lang w:val="en-US"/>
        </w:rPr>
      </w:pPr>
      <w:r w:rsidRPr="00EF10FA">
        <w:rPr>
          <w:lang w:val="en-US"/>
        </w:rPr>
        <w:t xml:space="preserve">Literature research is an </w:t>
      </w:r>
      <w:r w:rsidR="42D8A5C4" w:rsidRPr="00EF10FA">
        <w:rPr>
          <w:lang w:val="en-US"/>
        </w:rPr>
        <w:t xml:space="preserve">important activity </w:t>
      </w:r>
      <w:r w:rsidRPr="00EF10FA">
        <w:rPr>
          <w:lang w:val="en-US"/>
        </w:rPr>
        <w:t xml:space="preserve">both in the </w:t>
      </w:r>
      <w:r w:rsidR="343FD69F" w:rsidRPr="00EF10FA">
        <w:rPr>
          <w:lang w:val="en-US"/>
        </w:rPr>
        <w:t xml:space="preserve">orientation phase </w:t>
      </w:r>
      <w:r w:rsidR="53E21023" w:rsidRPr="00EF10FA">
        <w:rPr>
          <w:lang w:val="en-US"/>
        </w:rPr>
        <w:t xml:space="preserve">and while </w:t>
      </w:r>
      <w:r w:rsidR="42D8A5C4" w:rsidRPr="00EF10FA">
        <w:rPr>
          <w:lang w:val="en-US"/>
        </w:rPr>
        <w:t>conducting and reporting on the research itself</w:t>
      </w:r>
      <w:r w:rsidR="343FD69F" w:rsidRPr="00EF10FA">
        <w:rPr>
          <w:lang w:val="en-US"/>
        </w:rPr>
        <w:t xml:space="preserve">. Generic generative </w:t>
      </w:r>
      <w:r w:rsidR="127F19B2" w:rsidRPr="00EF10FA">
        <w:rPr>
          <w:lang w:val="en-US"/>
        </w:rPr>
        <w:t>AI</w:t>
      </w:r>
      <w:r w:rsidR="343FD69F" w:rsidRPr="00EF10FA">
        <w:rPr>
          <w:lang w:val="en-US"/>
        </w:rPr>
        <w:t xml:space="preserve"> tools such as Copilot or ChatGPT can help find literature, </w:t>
      </w:r>
      <w:r w:rsidR="343FD69F" w:rsidRPr="11E991B7">
        <w:rPr>
          <w:lang w:val="en-US"/>
        </w:rPr>
        <w:t>similar</w:t>
      </w:r>
      <w:r w:rsidR="3A8A339E" w:rsidRPr="11E991B7">
        <w:rPr>
          <w:lang w:val="en-US"/>
        </w:rPr>
        <w:t>ly</w:t>
      </w:r>
      <w:r w:rsidR="343FD69F" w:rsidRPr="00EF10FA">
        <w:rPr>
          <w:lang w:val="en-US"/>
        </w:rPr>
        <w:t xml:space="preserve"> to how you use Google Scholar or the UB </w:t>
      </w:r>
      <w:r w:rsidR="45A44D78" w:rsidRPr="11E991B7">
        <w:rPr>
          <w:lang w:val="en-US"/>
        </w:rPr>
        <w:t>catalogue</w:t>
      </w:r>
      <w:r w:rsidR="343FD69F" w:rsidRPr="00EF10FA">
        <w:rPr>
          <w:lang w:val="en-US"/>
        </w:rPr>
        <w:t xml:space="preserve">. </w:t>
      </w:r>
    </w:p>
    <w:p w14:paraId="23A854E5" w14:textId="7B39C02E" w:rsidR="000A459C" w:rsidRPr="00A25D8F" w:rsidRDefault="0045770E" w:rsidP="0045770E">
      <w:pPr>
        <w:pStyle w:val="Boxheading"/>
        <w:rPr>
          <w:lang w:val="en-US"/>
        </w:rPr>
      </w:pPr>
      <w:bookmarkStart w:id="540" w:name="_Toc198722252"/>
      <w:bookmarkStart w:id="541" w:name="_Toc199525356"/>
      <w:bookmarkStart w:id="542" w:name="_Toc199585014"/>
      <w:bookmarkStart w:id="543" w:name="_Toc208671266"/>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7</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2</w:t>
      </w:r>
      <w:r w:rsidR="00E73285">
        <w:rPr>
          <w:lang w:val="en-US"/>
        </w:rPr>
        <w:fldChar w:fldCharType="end"/>
      </w:r>
      <w:r w:rsidR="343FD69F" w:rsidRPr="00EF10FA">
        <w:rPr>
          <w:lang w:val="en-US"/>
        </w:rPr>
        <w:t xml:space="preserve"> </w:t>
      </w:r>
      <w:r w:rsidR="00A14D2D">
        <w:rPr>
          <w:noProof/>
          <w:lang w:val="en-US"/>
        </w:rPr>
        <w:t>-</w:t>
      </w:r>
      <w:r w:rsidR="343FD69F" w:rsidRPr="00EF10FA">
        <w:rPr>
          <w:lang w:val="en-US"/>
        </w:rPr>
        <w:t xml:space="preserve"> Hallucinating references</w:t>
      </w:r>
      <w:bookmarkEnd w:id="540"/>
      <w:bookmarkEnd w:id="541"/>
      <w:bookmarkEnd w:id="542"/>
      <w:bookmarkEnd w:id="543"/>
    </w:p>
    <w:p w14:paraId="0BCD9230" w14:textId="01E5935A" w:rsidR="000A459C" w:rsidRPr="00A25D8F" w:rsidRDefault="343FD69F" w:rsidP="00CB59C8">
      <w:pPr>
        <w:pStyle w:val="Boxtext"/>
        <w:rPr>
          <w:lang w:val="en-US"/>
        </w:rPr>
      </w:pPr>
      <w:r w:rsidRPr="00EF10FA">
        <w:rPr>
          <w:lang w:val="en-US"/>
        </w:rPr>
        <w:t xml:space="preserve">A </w:t>
      </w:r>
      <w:r w:rsidR="699282A9" w:rsidRPr="00EF10FA">
        <w:rPr>
          <w:lang w:val="en-US"/>
        </w:rPr>
        <w:t xml:space="preserve">common </w:t>
      </w:r>
      <w:r w:rsidRPr="00EF10FA">
        <w:rPr>
          <w:lang w:val="en-US"/>
        </w:rPr>
        <w:t xml:space="preserve">pitfall is that it appears as if ChatGPT is citing real scholarly sources. </w:t>
      </w:r>
      <w:proofErr w:type="gramStart"/>
      <w:r w:rsidRPr="00EF10FA">
        <w:rPr>
          <w:lang w:val="en-US"/>
        </w:rPr>
        <w:t>In reality, ChatGPT</w:t>
      </w:r>
      <w:proofErr w:type="gramEnd"/>
      <w:r w:rsidRPr="00EF10FA">
        <w:rPr>
          <w:lang w:val="en-US"/>
        </w:rPr>
        <w:t xml:space="preserve"> </w:t>
      </w:r>
      <w:r w:rsidR="56CAB6DB" w:rsidRPr="00EF10FA">
        <w:rPr>
          <w:lang w:val="en-US"/>
        </w:rPr>
        <w:t xml:space="preserve">often </w:t>
      </w:r>
      <w:r w:rsidRPr="00EF10FA">
        <w:rPr>
          <w:lang w:val="en-US"/>
        </w:rPr>
        <w:t xml:space="preserve">generates fabricated references </w:t>
      </w:r>
      <w:r w:rsidR="4ACE47AE" w:rsidRPr="00EF10FA">
        <w:rPr>
          <w:lang w:val="en-US"/>
        </w:rPr>
        <w:t>and non-working links</w:t>
      </w:r>
      <w:r w:rsidRPr="00EF10FA">
        <w:rPr>
          <w:lang w:val="en-US"/>
        </w:rPr>
        <w:t xml:space="preserve">. </w:t>
      </w:r>
      <w:r w:rsidR="3B8FAF52" w:rsidRPr="11E991B7">
        <w:rPr>
          <w:lang w:val="en-US"/>
        </w:rPr>
        <w:t>That’s why i</w:t>
      </w:r>
      <w:r w:rsidRPr="11E991B7">
        <w:rPr>
          <w:lang w:val="en-US"/>
        </w:rPr>
        <w:t>t is</w:t>
      </w:r>
      <w:r w:rsidRPr="00EF10FA">
        <w:rPr>
          <w:lang w:val="en-US"/>
        </w:rPr>
        <w:t xml:space="preserve"> </w:t>
      </w:r>
      <w:r w:rsidR="01805F83" w:rsidRPr="00EF10FA">
        <w:rPr>
          <w:lang w:val="en-US"/>
        </w:rPr>
        <w:t xml:space="preserve">important </w:t>
      </w:r>
      <w:r w:rsidRPr="00EF10FA">
        <w:rPr>
          <w:lang w:val="en-US"/>
        </w:rPr>
        <w:t xml:space="preserve">to always verify AI output from sources in </w:t>
      </w:r>
      <w:r w:rsidR="0AEA2DFE" w:rsidRPr="11E991B7">
        <w:rPr>
          <w:lang w:val="en-US"/>
        </w:rPr>
        <w:t>c</w:t>
      </w:r>
      <w:r w:rsidRPr="11E991B7">
        <w:rPr>
          <w:lang w:val="en-US"/>
        </w:rPr>
        <w:t>hat</w:t>
      </w:r>
      <w:r w:rsidRPr="00EF10FA">
        <w:rPr>
          <w:lang w:val="en-US"/>
        </w:rPr>
        <w:t xml:space="preserve"> environments (</w:t>
      </w:r>
      <w:r w:rsidR="367F0CDE" w:rsidRPr="00EF10FA">
        <w:rPr>
          <w:lang w:val="en-US"/>
        </w:rPr>
        <w:t>e.g.</w:t>
      </w:r>
      <w:r w:rsidRPr="00EF10FA">
        <w:rPr>
          <w:lang w:val="en-US"/>
        </w:rPr>
        <w:t xml:space="preserve"> </w:t>
      </w:r>
      <w:r w:rsidR="290EFE54" w:rsidRPr="00EF10FA">
        <w:rPr>
          <w:lang w:val="en-US"/>
        </w:rPr>
        <w:t xml:space="preserve">using </w:t>
      </w:r>
      <w:r w:rsidRPr="00EF10FA">
        <w:rPr>
          <w:lang w:val="en-US"/>
        </w:rPr>
        <w:t>your reading list, databases</w:t>
      </w:r>
      <w:r w:rsidR="7E814FF4" w:rsidRPr="11E991B7">
        <w:rPr>
          <w:lang w:val="en-US"/>
        </w:rPr>
        <w:t>,</w:t>
      </w:r>
      <w:r w:rsidRPr="00EF10FA">
        <w:rPr>
          <w:lang w:val="en-US"/>
        </w:rPr>
        <w:t xml:space="preserve"> or articles recommended by your professor)</w:t>
      </w:r>
      <w:r w:rsidR="302B62FE" w:rsidRPr="00EF10FA">
        <w:rPr>
          <w:lang w:val="en-US"/>
        </w:rPr>
        <w:t xml:space="preserve">. </w:t>
      </w:r>
      <w:r w:rsidR="0E2FDD09" w:rsidRPr="11E991B7">
        <w:rPr>
          <w:lang w:val="en-US"/>
        </w:rPr>
        <w:t>Sometimes</w:t>
      </w:r>
      <w:r w:rsidR="302B62FE" w:rsidRPr="00EF10FA">
        <w:rPr>
          <w:lang w:val="en-US"/>
        </w:rPr>
        <w:t xml:space="preserve">, the source </w:t>
      </w:r>
      <w:r w:rsidR="24378C0E" w:rsidRPr="11E991B7">
        <w:rPr>
          <w:lang w:val="en-US"/>
        </w:rPr>
        <w:t>does</w:t>
      </w:r>
      <w:r w:rsidR="302B62FE" w:rsidRPr="11E991B7">
        <w:rPr>
          <w:lang w:val="en-US"/>
        </w:rPr>
        <w:t xml:space="preserve"> </w:t>
      </w:r>
      <w:proofErr w:type="gramStart"/>
      <w:r w:rsidR="5F88D891" w:rsidRPr="11E991B7">
        <w:rPr>
          <w:lang w:val="en-US"/>
        </w:rPr>
        <w:t>actually</w:t>
      </w:r>
      <w:r w:rsidR="302B62FE" w:rsidRPr="00EF10FA">
        <w:rPr>
          <w:lang w:val="en-US"/>
        </w:rPr>
        <w:t xml:space="preserve"> exist</w:t>
      </w:r>
      <w:proofErr w:type="gramEnd"/>
      <w:r w:rsidR="67B0033D" w:rsidRPr="11E991B7">
        <w:rPr>
          <w:lang w:val="en-US"/>
        </w:rPr>
        <w:t>,</w:t>
      </w:r>
      <w:r w:rsidR="302B62FE" w:rsidRPr="00EF10FA">
        <w:rPr>
          <w:lang w:val="en-US"/>
        </w:rPr>
        <w:t xml:space="preserve"> but the link </w:t>
      </w:r>
      <w:r w:rsidR="463DDB11" w:rsidRPr="11E991B7">
        <w:rPr>
          <w:lang w:val="en-US"/>
        </w:rPr>
        <w:t>is simply faulty</w:t>
      </w:r>
      <w:r w:rsidR="302B62FE" w:rsidRPr="00EF10FA">
        <w:rPr>
          <w:lang w:val="en-US"/>
        </w:rPr>
        <w:t>.</w:t>
      </w:r>
    </w:p>
    <w:p w14:paraId="686DE95E" w14:textId="00B37E3D" w:rsidR="000A459C" w:rsidRPr="00A25D8F" w:rsidRDefault="343FD69F" w:rsidP="000A459C">
      <w:pPr>
        <w:rPr>
          <w:lang w:val="en-US"/>
        </w:rPr>
      </w:pPr>
      <w:r w:rsidRPr="00EF10FA">
        <w:rPr>
          <w:lang w:val="en-US"/>
        </w:rPr>
        <w:t xml:space="preserve">At the same time, with the advent of generative AI, </w:t>
      </w:r>
      <w:r w:rsidR="070D8B25" w:rsidRPr="00EF10FA">
        <w:rPr>
          <w:lang w:val="en-US"/>
        </w:rPr>
        <w:t xml:space="preserve">a growing number of </w:t>
      </w:r>
      <w:r w:rsidRPr="00EF10FA">
        <w:rPr>
          <w:lang w:val="en-US"/>
        </w:rPr>
        <w:t xml:space="preserve">specialized and generative AI-powered scientific search engines </w:t>
      </w:r>
      <w:r w:rsidR="1C12B762" w:rsidRPr="00EF10FA">
        <w:rPr>
          <w:lang w:val="en-US"/>
        </w:rPr>
        <w:t xml:space="preserve">have </w:t>
      </w:r>
      <w:r w:rsidRPr="00EF10FA">
        <w:rPr>
          <w:lang w:val="en-US"/>
        </w:rPr>
        <w:t xml:space="preserve">also </w:t>
      </w:r>
      <w:r w:rsidR="141359EF" w:rsidRPr="00EF10FA">
        <w:rPr>
          <w:lang w:val="en-US"/>
        </w:rPr>
        <w:t>been developed</w:t>
      </w:r>
      <w:r w:rsidRPr="00EF10FA">
        <w:rPr>
          <w:lang w:val="en-US"/>
        </w:rPr>
        <w:t>. These are better than general generative AI such as ChatGPT at being able to</w:t>
      </w:r>
      <w:r w:rsidR="36FCBFFC" w:rsidRPr="00EF10FA">
        <w:rPr>
          <w:lang w:val="en-US"/>
        </w:rPr>
        <w:t xml:space="preserve"> </w:t>
      </w:r>
      <w:r w:rsidRPr="00EF10FA">
        <w:rPr>
          <w:lang w:val="en-US"/>
        </w:rPr>
        <w:t xml:space="preserve">search and manipulate many scientific databases </w:t>
      </w:r>
      <w:r w:rsidR="6A981AED" w:rsidRPr="00EF10FA">
        <w:rPr>
          <w:lang w:val="en-US"/>
        </w:rPr>
        <w:t xml:space="preserve">(think PubMed) </w:t>
      </w:r>
      <w:r w:rsidRPr="00EF10FA">
        <w:rPr>
          <w:lang w:val="en-US"/>
        </w:rPr>
        <w:t xml:space="preserve">as additional sources in addition to the language model, </w:t>
      </w:r>
      <w:r w:rsidR="34062DFF" w:rsidRPr="00EF10FA">
        <w:rPr>
          <w:lang w:val="en-US"/>
        </w:rPr>
        <w:t xml:space="preserve">display </w:t>
      </w:r>
      <w:r w:rsidRPr="00EF10FA">
        <w:rPr>
          <w:lang w:val="en-US"/>
        </w:rPr>
        <w:t>visualizations and summaries</w:t>
      </w:r>
      <w:r w:rsidR="5A7A03F4" w:rsidRPr="00EF10FA">
        <w:rPr>
          <w:lang w:val="en-US"/>
        </w:rPr>
        <w:t xml:space="preserve">, and </w:t>
      </w:r>
      <w:r w:rsidR="5D991BE0" w:rsidRPr="00EF10FA">
        <w:rPr>
          <w:lang w:val="en-US"/>
        </w:rPr>
        <w:t xml:space="preserve">generate </w:t>
      </w:r>
      <w:r w:rsidRPr="00EF10FA">
        <w:rPr>
          <w:lang w:val="en-US"/>
        </w:rPr>
        <w:t>better output, including correct references. This allows you to</w:t>
      </w:r>
      <w:r w:rsidR="188647EF" w:rsidRPr="00EF10FA">
        <w:rPr>
          <w:lang w:val="en-US"/>
        </w:rPr>
        <w:t>:</w:t>
      </w:r>
    </w:p>
    <w:p w14:paraId="5B9EA240" w14:textId="77777777" w:rsidR="000A459C" w:rsidRPr="00A25D8F" w:rsidRDefault="000A459C" w:rsidP="000A459C">
      <w:pPr>
        <w:pStyle w:val="ListParagraph"/>
        <w:numPr>
          <w:ilvl w:val="0"/>
          <w:numId w:val="33"/>
        </w:numPr>
        <w:rPr>
          <w:lang w:val="en-US"/>
        </w:rPr>
      </w:pPr>
      <w:r w:rsidRPr="00EF10FA">
        <w:rPr>
          <w:lang w:val="en-US"/>
        </w:rPr>
        <w:t xml:space="preserve">find relevant </w:t>
      </w:r>
      <w:proofErr w:type="gramStart"/>
      <w:r w:rsidRPr="00EF10FA">
        <w:rPr>
          <w:lang w:val="en-US"/>
        </w:rPr>
        <w:t>sources;</w:t>
      </w:r>
      <w:proofErr w:type="gramEnd"/>
    </w:p>
    <w:p w14:paraId="6FC348B0" w14:textId="77777777" w:rsidR="000A459C" w:rsidRPr="00A25D8F" w:rsidRDefault="000A459C" w:rsidP="000A459C">
      <w:pPr>
        <w:pStyle w:val="ListParagraph"/>
        <w:numPr>
          <w:ilvl w:val="0"/>
          <w:numId w:val="33"/>
        </w:numPr>
        <w:rPr>
          <w:lang w:val="en-US"/>
        </w:rPr>
      </w:pPr>
      <w:r w:rsidRPr="00EF10FA">
        <w:rPr>
          <w:lang w:val="en-US"/>
        </w:rPr>
        <w:t xml:space="preserve">generate </w:t>
      </w:r>
      <w:proofErr w:type="gramStart"/>
      <w:r w:rsidRPr="00EF10FA">
        <w:rPr>
          <w:lang w:val="en-US"/>
        </w:rPr>
        <w:t>summaries;</w:t>
      </w:r>
      <w:proofErr w:type="gramEnd"/>
    </w:p>
    <w:p w14:paraId="31C8872B" w14:textId="77777777" w:rsidR="000A459C" w:rsidRPr="00A25D8F" w:rsidRDefault="000A459C" w:rsidP="000A459C">
      <w:pPr>
        <w:pStyle w:val="ListParagraph"/>
        <w:numPr>
          <w:ilvl w:val="0"/>
          <w:numId w:val="33"/>
        </w:numPr>
        <w:rPr>
          <w:lang w:val="en-US"/>
        </w:rPr>
      </w:pPr>
      <w:r w:rsidRPr="00EF10FA">
        <w:rPr>
          <w:lang w:val="en-US"/>
        </w:rPr>
        <w:t xml:space="preserve">discover connections between </w:t>
      </w:r>
      <w:proofErr w:type="gramStart"/>
      <w:r w:rsidRPr="00EF10FA">
        <w:rPr>
          <w:lang w:val="en-US"/>
        </w:rPr>
        <w:t>studies;</w:t>
      </w:r>
      <w:proofErr w:type="gramEnd"/>
    </w:p>
    <w:p w14:paraId="74F6406E" w14:textId="4862982B" w:rsidR="000A459C" w:rsidRPr="00A25D8F" w:rsidRDefault="79F4A140" w:rsidP="000A459C">
      <w:pPr>
        <w:pStyle w:val="ListParagraph"/>
        <w:numPr>
          <w:ilvl w:val="0"/>
          <w:numId w:val="33"/>
        </w:numPr>
        <w:rPr>
          <w:lang w:val="en-US"/>
        </w:rPr>
      </w:pPr>
      <w:r w:rsidRPr="11E991B7">
        <w:rPr>
          <w:lang w:val="en-US"/>
        </w:rPr>
        <w:t>d</w:t>
      </w:r>
      <w:r w:rsidR="000A459C" w:rsidRPr="11E991B7">
        <w:rPr>
          <w:lang w:val="en-US"/>
        </w:rPr>
        <w:t>iscover</w:t>
      </w:r>
      <w:r w:rsidR="000A459C" w:rsidRPr="00EF10FA">
        <w:rPr>
          <w:lang w:val="en-US"/>
        </w:rPr>
        <w:t xml:space="preserve"> and formulate research questions (what </w:t>
      </w:r>
      <w:proofErr w:type="gramStart"/>
      <w:r w:rsidR="000A459C" w:rsidRPr="00EF10FA">
        <w:rPr>
          <w:lang w:val="en-US"/>
        </w:rPr>
        <w:t>is the current research gap</w:t>
      </w:r>
      <w:proofErr w:type="gramEnd"/>
      <w:r w:rsidR="000A459C" w:rsidRPr="00EF10FA">
        <w:rPr>
          <w:lang w:val="en-US"/>
        </w:rPr>
        <w:t xml:space="preserve"> </w:t>
      </w:r>
      <w:r w:rsidR="000A459C" w:rsidRPr="11E991B7">
        <w:rPr>
          <w:lang w:val="en-US"/>
        </w:rPr>
        <w:t>...)</w:t>
      </w:r>
      <w:r w:rsidR="3CECDDA8" w:rsidRPr="11E991B7">
        <w:rPr>
          <w:lang w:val="en-US"/>
        </w:rPr>
        <w:t>.</w:t>
      </w:r>
    </w:p>
    <w:p w14:paraId="2612A490" w14:textId="77777777" w:rsidR="000A459C" w:rsidRPr="00A25D8F" w:rsidRDefault="000A459C" w:rsidP="000A459C">
      <w:pPr>
        <w:rPr>
          <w:lang w:val="en-US"/>
        </w:rPr>
      </w:pPr>
      <w:r w:rsidRPr="00EF10FA">
        <w:rPr>
          <w:noProof/>
          <w:lang w:val="en-US"/>
        </w:rPr>
        <w:drawing>
          <wp:inline distT="0" distB="0" distL="0" distR="0" wp14:anchorId="1EC966C2" wp14:editId="68331E44">
            <wp:extent cx="5731510" cy="3025140"/>
            <wp:effectExtent l="0" t="0" r="0" b="0"/>
            <wp:docPr id="551880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343FF1AB" w14:textId="0B0E29D8" w:rsidR="000A459C" w:rsidRPr="00A25D8F" w:rsidRDefault="0045770E" w:rsidP="0045770E">
      <w:pPr>
        <w:pStyle w:val="Caption"/>
        <w:rPr>
          <w:lang w:val="en-US"/>
        </w:rPr>
      </w:pPr>
      <w:bookmarkStart w:id="544" w:name="_Toc208673959"/>
      <w:r w:rsidRPr="00EF10FA">
        <w:rPr>
          <w:lang w:val="en-US"/>
        </w:rPr>
        <w:lastRenderedPageBreak/>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7</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1</w:t>
      </w:r>
      <w:r w:rsidR="001D5D1F">
        <w:rPr>
          <w:lang w:val="en-US"/>
        </w:rPr>
        <w:fldChar w:fldCharType="end"/>
      </w:r>
      <w:r w:rsidRPr="00EF10FA">
        <w:rPr>
          <w:lang w:val="en-US"/>
        </w:rPr>
        <w:t xml:space="preserve"> </w:t>
      </w:r>
      <w:r w:rsidR="000A459C" w:rsidRPr="00EF10FA">
        <w:rPr>
          <w:lang w:val="en-US"/>
        </w:rPr>
        <w:t xml:space="preserve">Screen shot of the </w:t>
      </w:r>
      <w:proofErr w:type="spellStart"/>
      <w:r w:rsidR="000A459C" w:rsidRPr="00EF10FA">
        <w:rPr>
          <w:lang w:val="en-US"/>
        </w:rPr>
        <w:t>ResearchRabbit</w:t>
      </w:r>
      <w:proofErr w:type="spellEnd"/>
      <w:r w:rsidR="000A459C" w:rsidRPr="00EF10FA">
        <w:rPr>
          <w:lang w:val="en-US"/>
        </w:rPr>
        <w:t xml:space="preserve"> system visualizing for a specific paper how it is related to the references in that paper.</w:t>
      </w:r>
      <w:bookmarkEnd w:id="544"/>
    </w:p>
    <w:p w14:paraId="1427004B" w14:textId="153F69B7" w:rsidR="000A459C" w:rsidRPr="00A25D8F" w:rsidRDefault="7BDB05DB" w:rsidP="000A459C">
      <w:pPr>
        <w:rPr>
          <w:lang w:val="en-US"/>
        </w:rPr>
      </w:pPr>
      <w:r w:rsidRPr="00EF10FA">
        <w:rPr>
          <w:lang w:val="en-US"/>
        </w:rPr>
        <w:t xml:space="preserve">Another way to </w:t>
      </w:r>
      <w:r w:rsidR="51F5C0EA" w:rsidRPr="00EF10FA">
        <w:rPr>
          <w:lang w:val="en-US"/>
        </w:rPr>
        <w:t xml:space="preserve">use </w:t>
      </w:r>
      <w:r w:rsidRPr="00EF10FA">
        <w:rPr>
          <w:lang w:val="en-US"/>
        </w:rPr>
        <w:t xml:space="preserve">AI </w:t>
      </w:r>
      <w:r w:rsidR="000A459C" w:rsidRPr="00EF10FA">
        <w:rPr>
          <w:lang w:val="en-US"/>
        </w:rPr>
        <w:t xml:space="preserve">is to check </w:t>
      </w:r>
      <w:r w:rsidR="1AB9C4BF" w:rsidRPr="00EF10FA">
        <w:rPr>
          <w:lang w:val="en-US"/>
        </w:rPr>
        <w:t xml:space="preserve">your </w:t>
      </w:r>
      <w:r w:rsidR="13AA828F" w:rsidRPr="11E991B7">
        <w:rPr>
          <w:lang w:val="en-US"/>
        </w:rPr>
        <w:t>writing</w:t>
      </w:r>
      <w:r w:rsidR="000A459C" w:rsidRPr="11E991B7">
        <w:rPr>
          <w:lang w:val="en-US"/>
        </w:rPr>
        <w:t>.</w:t>
      </w:r>
      <w:r w:rsidR="000A459C" w:rsidRPr="00EF10FA">
        <w:rPr>
          <w:lang w:val="en-US"/>
        </w:rPr>
        <w:t xml:space="preserve"> For example, you can upload your preliminary texts and ask </w:t>
      </w:r>
      <w:r w:rsidR="47CC90A4" w:rsidRPr="11E991B7">
        <w:rPr>
          <w:lang w:val="en-US"/>
        </w:rPr>
        <w:t>whe</w:t>
      </w:r>
      <w:r w:rsidR="000A459C" w:rsidRPr="11E991B7">
        <w:rPr>
          <w:lang w:val="en-US"/>
        </w:rPr>
        <w:t>t</w:t>
      </w:r>
      <w:r w:rsidR="47CC90A4" w:rsidRPr="11E991B7">
        <w:rPr>
          <w:lang w:val="en-US"/>
        </w:rPr>
        <w:t>her you’ve correctly used references.</w:t>
      </w:r>
      <w:r w:rsidR="000A459C" w:rsidRPr="00EF10FA">
        <w:rPr>
          <w:lang w:val="en-US"/>
        </w:rPr>
        <w:t xml:space="preserve"> And if not, whether the system wants to look them up, indicate exactly where these references should be placed in your text and provide the references in the desired format. You can also upload your existing reference list and ask it to check if the references really exist and </w:t>
      </w:r>
      <w:r w:rsidR="5FC7AFCF" w:rsidRPr="11E991B7">
        <w:rPr>
          <w:lang w:val="en-US"/>
        </w:rPr>
        <w:t>if there</w:t>
      </w:r>
      <w:r w:rsidR="000A459C" w:rsidRPr="00EF10FA">
        <w:rPr>
          <w:lang w:val="en-US"/>
        </w:rPr>
        <w:t xml:space="preserve"> are better references.</w:t>
      </w:r>
    </w:p>
    <w:p w14:paraId="1ADCDFF4" w14:textId="097DBB53" w:rsidR="55FEA57F" w:rsidRPr="00A25D8F" w:rsidRDefault="55FEA57F">
      <w:pPr>
        <w:rPr>
          <w:lang w:val="en-US"/>
        </w:rPr>
      </w:pPr>
      <w:r w:rsidRPr="00EF10FA">
        <w:rPr>
          <w:lang w:val="en-US"/>
        </w:rPr>
        <w:t xml:space="preserve">Be aware, though, that if you use this type of system while doing research, there are risks. Think about data security and the collection, processing or handling of your data. </w:t>
      </w:r>
    </w:p>
    <w:p w14:paraId="21ABD1C1" w14:textId="0996E788" w:rsidR="000A459C" w:rsidRPr="00A25D8F" w:rsidRDefault="000A459C" w:rsidP="000A459C">
      <w:pPr>
        <w:rPr>
          <w:lang w:val="en-US"/>
        </w:rPr>
      </w:pPr>
      <w:r w:rsidRPr="00EF10FA">
        <w:rPr>
          <w:lang w:val="en-US"/>
        </w:rPr>
        <w:t>Below</w:t>
      </w:r>
      <w:r w:rsidR="5C642FA0" w:rsidRPr="11E991B7">
        <w:rPr>
          <w:lang w:val="en-US"/>
        </w:rPr>
        <w:t>,</w:t>
      </w:r>
      <w:r w:rsidRPr="00EF10FA">
        <w:rPr>
          <w:lang w:val="en-US"/>
        </w:rPr>
        <w:t xml:space="preserve"> we describe the tools that are </w:t>
      </w:r>
      <w:r w:rsidR="385930CA" w:rsidRPr="11E991B7">
        <w:rPr>
          <w:lang w:val="en-US"/>
        </w:rPr>
        <w:t>currently</w:t>
      </w:r>
      <w:r w:rsidRPr="00EF10FA">
        <w:rPr>
          <w:lang w:val="en-US"/>
        </w:rPr>
        <w:t xml:space="preserve"> emerging</w:t>
      </w:r>
      <w:r w:rsidRPr="11E991B7">
        <w:rPr>
          <w:lang w:val="en-US"/>
        </w:rPr>
        <w:t>.</w:t>
      </w:r>
      <w:r w:rsidRPr="00EF10FA">
        <w:rPr>
          <w:lang w:val="en-US"/>
        </w:rPr>
        <w:t xml:space="preserve"> With most tools, </w:t>
      </w:r>
      <w:r w:rsidRPr="11E991B7">
        <w:rPr>
          <w:lang w:val="en-US"/>
        </w:rPr>
        <w:t>you</w:t>
      </w:r>
      <w:r w:rsidR="41A3F772" w:rsidRPr="11E991B7">
        <w:rPr>
          <w:lang w:val="en-US"/>
        </w:rPr>
        <w:t>’ll</w:t>
      </w:r>
      <w:r w:rsidRPr="00EF10FA">
        <w:rPr>
          <w:lang w:val="en-US"/>
        </w:rPr>
        <w:t xml:space="preserve"> have free access but limited capabilities. Paid variants offer more features.</w:t>
      </w:r>
    </w:p>
    <w:tbl>
      <w:tblPr>
        <w:tblStyle w:val="PlainTable2"/>
        <w:tblW w:w="9211" w:type="dxa"/>
        <w:tblLook w:val="04A0" w:firstRow="1" w:lastRow="0" w:firstColumn="1" w:lastColumn="0" w:noHBand="0" w:noVBand="1"/>
      </w:tblPr>
      <w:tblGrid>
        <w:gridCol w:w="1403"/>
        <w:gridCol w:w="2857"/>
        <w:gridCol w:w="2376"/>
        <w:gridCol w:w="2575"/>
      </w:tblGrid>
      <w:tr w:rsidR="000A459C" w:rsidRPr="00B833B3" w14:paraId="54D68B6E" w14:textId="77777777" w:rsidTr="72DB26BB">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403" w:type="dxa"/>
            <w:hideMark/>
          </w:tcPr>
          <w:p w14:paraId="579AAC5C" w14:textId="77777777" w:rsidR="000A459C" w:rsidRPr="00B833B3" w:rsidRDefault="000A459C">
            <w:pPr>
              <w:rPr>
                <w:sz w:val="18"/>
                <w:szCs w:val="18"/>
                <w:lang w:val="en-US"/>
              </w:rPr>
            </w:pPr>
            <w:r w:rsidRPr="00B833B3">
              <w:rPr>
                <w:sz w:val="18"/>
                <w:szCs w:val="18"/>
                <w:lang w:val="en-US"/>
              </w:rPr>
              <w:t>Name</w:t>
            </w:r>
          </w:p>
        </w:tc>
        <w:tc>
          <w:tcPr>
            <w:tcW w:w="2857" w:type="dxa"/>
            <w:hideMark/>
          </w:tcPr>
          <w:p w14:paraId="63D317B1" w14:textId="77777777" w:rsidR="000A459C" w:rsidRPr="00B833B3"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Characteristics</w:t>
            </w:r>
          </w:p>
        </w:tc>
        <w:tc>
          <w:tcPr>
            <w:tcW w:w="2376" w:type="dxa"/>
            <w:hideMark/>
          </w:tcPr>
          <w:p w14:paraId="3440CC13" w14:textId="77777777" w:rsidR="000A459C" w:rsidRPr="00B833B3"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Advantages</w:t>
            </w:r>
          </w:p>
        </w:tc>
        <w:tc>
          <w:tcPr>
            <w:tcW w:w="2575" w:type="dxa"/>
            <w:hideMark/>
          </w:tcPr>
          <w:p w14:paraId="34E1C886" w14:textId="77777777" w:rsidR="000A459C" w:rsidRPr="00B833B3"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Disadvantages</w:t>
            </w:r>
          </w:p>
        </w:tc>
      </w:tr>
      <w:tr w:rsidR="000A459C" w:rsidRPr="00B833B3" w14:paraId="36D64BFB" w14:textId="77777777" w:rsidTr="72DB26BB">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403" w:type="dxa"/>
            <w:hideMark/>
          </w:tcPr>
          <w:p w14:paraId="45AFD121" w14:textId="77777777" w:rsidR="000A459C" w:rsidRPr="00B833B3" w:rsidRDefault="000A459C">
            <w:pPr>
              <w:rPr>
                <w:sz w:val="18"/>
                <w:szCs w:val="18"/>
                <w:lang w:val="en-US"/>
              </w:rPr>
            </w:pPr>
            <w:r w:rsidRPr="00B833B3">
              <w:rPr>
                <w:sz w:val="18"/>
                <w:szCs w:val="18"/>
                <w:lang w:val="en-US"/>
              </w:rPr>
              <w:t>Connected Papers</w:t>
            </w:r>
          </w:p>
        </w:tc>
        <w:tc>
          <w:tcPr>
            <w:tcW w:w="2857" w:type="dxa"/>
            <w:hideMark/>
          </w:tcPr>
          <w:p w14:paraId="04F6B47C"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Visualizes networks of related academic articles based on citations and conceptual relatedness.</w:t>
            </w:r>
          </w:p>
        </w:tc>
        <w:tc>
          <w:tcPr>
            <w:tcW w:w="2376" w:type="dxa"/>
            <w:hideMark/>
          </w:tcPr>
          <w:p w14:paraId="0776B631"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Helps explore research lines and trends. Discovers relevant papers beyond direct search terms.</w:t>
            </w:r>
          </w:p>
        </w:tc>
        <w:tc>
          <w:tcPr>
            <w:tcW w:w="2575" w:type="dxa"/>
            <w:hideMark/>
          </w:tcPr>
          <w:p w14:paraId="703831AA"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No automatic summaries. Can be overwhelming with large networks.</w:t>
            </w:r>
          </w:p>
        </w:tc>
      </w:tr>
      <w:tr w:rsidR="000A459C" w:rsidRPr="00B833B3" w14:paraId="21CFD17B" w14:textId="77777777" w:rsidTr="72DB26BB">
        <w:trPr>
          <w:trHeight w:val="165"/>
        </w:trPr>
        <w:tc>
          <w:tcPr>
            <w:cnfStyle w:val="001000000000" w:firstRow="0" w:lastRow="0" w:firstColumn="1" w:lastColumn="0" w:oddVBand="0" w:evenVBand="0" w:oddHBand="0" w:evenHBand="0" w:firstRowFirstColumn="0" w:firstRowLastColumn="0" w:lastRowFirstColumn="0" w:lastRowLastColumn="0"/>
            <w:tcW w:w="1403" w:type="dxa"/>
            <w:hideMark/>
          </w:tcPr>
          <w:p w14:paraId="562DB460" w14:textId="77777777" w:rsidR="000A459C" w:rsidRPr="00B833B3" w:rsidRDefault="000A459C">
            <w:pPr>
              <w:rPr>
                <w:sz w:val="18"/>
                <w:szCs w:val="18"/>
                <w:lang w:val="en-US"/>
              </w:rPr>
            </w:pPr>
            <w:r w:rsidRPr="00B833B3">
              <w:rPr>
                <w:sz w:val="18"/>
                <w:szCs w:val="18"/>
                <w:lang w:val="en-US"/>
              </w:rPr>
              <w:t>Consensus</w:t>
            </w:r>
          </w:p>
        </w:tc>
        <w:tc>
          <w:tcPr>
            <w:tcW w:w="2857" w:type="dxa"/>
            <w:hideMark/>
          </w:tcPr>
          <w:p w14:paraId="326D98B3"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AI-driven search engine that summarizes scientific consensus with filters by methodology.</w:t>
            </w:r>
          </w:p>
        </w:tc>
        <w:tc>
          <w:tcPr>
            <w:tcW w:w="2376" w:type="dxa"/>
            <w:hideMark/>
          </w:tcPr>
          <w:p w14:paraId="3187CBFE"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Quick overview of literature consensus. Scientifically based. User-friendly summaries with clear source citations.</w:t>
            </w:r>
          </w:p>
        </w:tc>
        <w:tc>
          <w:tcPr>
            <w:tcW w:w="2575" w:type="dxa"/>
            <w:hideMark/>
          </w:tcPr>
          <w:p w14:paraId="41A99542"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Limited to specific fields such as medicine and economics. Less suitable for niche topics. Quality dependent on source material.</w:t>
            </w:r>
          </w:p>
        </w:tc>
      </w:tr>
      <w:tr w:rsidR="000A459C" w:rsidRPr="00B833B3" w14:paraId="7E623325" w14:textId="77777777" w:rsidTr="72DB26BB">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403" w:type="dxa"/>
            <w:hideMark/>
          </w:tcPr>
          <w:p w14:paraId="3CA4209E" w14:textId="77777777" w:rsidR="000A459C" w:rsidRPr="00B833B3" w:rsidRDefault="000A459C">
            <w:pPr>
              <w:rPr>
                <w:sz w:val="18"/>
                <w:szCs w:val="18"/>
                <w:lang w:val="en-US"/>
              </w:rPr>
            </w:pPr>
            <w:r w:rsidRPr="00B833B3">
              <w:rPr>
                <w:sz w:val="18"/>
                <w:szCs w:val="18"/>
                <w:lang w:val="en-US"/>
              </w:rPr>
              <w:t>Elicit</w:t>
            </w:r>
          </w:p>
        </w:tc>
        <w:tc>
          <w:tcPr>
            <w:tcW w:w="2857" w:type="dxa"/>
            <w:hideMark/>
          </w:tcPr>
          <w:p w14:paraId="7F842B6E"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AI-based assistant for semantic search and automatic extraction of key points from papers.</w:t>
            </w:r>
          </w:p>
        </w:tc>
        <w:tc>
          <w:tcPr>
            <w:tcW w:w="2376" w:type="dxa"/>
            <w:hideMark/>
          </w:tcPr>
          <w:p w14:paraId="0C831998"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Finds relevant literature for vague searches. Provides automatic summaries. Saves time.</w:t>
            </w:r>
          </w:p>
        </w:tc>
        <w:tc>
          <w:tcPr>
            <w:tcW w:w="2575" w:type="dxa"/>
            <w:hideMark/>
          </w:tcPr>
          <w:p w14:paraId="1C798EA6"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No access to all full articles. Risk of losing nuance in summaries.</w:t>
            </w:r>
          </w:p>
        </w:tc>
      </w:tr>
      <w:tr w:rsidR="000A459C" w:rsidRPr="00B833B3" w14:paraId="00167EBF" w14:textId="77777777" w:rsidTr="72DB26BB">
        <w:trPr>
          <w:trHeight w:val="165"/>
        </w:trPr>
        <w:tc>
          <w:tcPr>
            <w:cnfStyle w:val="001000000000" w:firstRow="0" w:lastRow="0" w:firstColumn="1" w:lastColumn="0" w:oddVBand="0" w:evenVBand="0" w:oddHBand="0" w:evenHBand="0" w:firstRowFirstColumn="0" w:firstRowLastColumn="0" w:lastRowFirstColumn="0" w:lastRowLastColumn="0"/>
            <w:tcW w:w="1403" w:type="dxa"/>
            <w:hideMark/>
          </w:tcPr>
          <w:p w14:paraId="1850FF2A" w14:textId="77777777" w:rsidR="000A459C" w:rsidRPr="00B833B3" w:rsidRDefault="000A459C">
            <w:pPr>
              <w:rPr>
                <w:sz w:val="18"/>
                <w:szCs w:val="18"/>
                <w:lang w:val="en-US"/>
              </w:rPr>
            </w:pPr>
            <w:r w:rsidRPr="00B833B3">
              <w:rPr>
                <w:sz w:val="18"/>
                <w:szCs w:val="18"/>
                <w:lang w:val="en-US"/>
              </w:rPr>
              <w:t>Perplexity</w:t>
            </w:r>
          </w:p>
        </w:tc>
        <w:tc>
          <w:tcPr>
            <w:tcW w:w="2857" w:type="dxa"/>
            <w:hideMark/>
          </w:tcPr>
          <w:p w14:paraId="7659B74F"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Search engine that uses AI to answer natural language questions with web and academic resources.</w:t>
            </w:r>
          </w:p>
        </w:tc>
        <w:tc>
          <w:tcPr>
            <w:tcW w:w="2376" w:type="dxa"/>
            <w:hideMark/>
          </w:tcPr>
          <w:p w14:paraId="6ADA55B8"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Fast, accessible answers. Transparent source citation. Broadly applicable.</w:t>
            </w:r>
          </w:p>
        </w:tc>
        <w:tc>
          <w:tcPr>
            <w:tcW w:w="2575" w:type="dxa"/>
            <w:hideMark/>
          </w:tcPr>
          <w:p w14:paraId="551775FE"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Source quality varies. Less in-depth than specialized academic tools.</w:t>
            </w:r>
          </w:p>
        </w:tc>
      </w:tr>
      <w:tr w:rsidR="000A459C" w:rsidRPr="00B833B3" w14:paraId="007A9656" w14:textId="77777777" w:rsidTr="72DB26BB">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403" w:type="dxa"/>
            <w:hideMark/>
          </w:tcPr>
          <w:p w14:paraId="7A092752" w14:textId="77777777" w:rsidR="000A459C" w:rsidRPr="00B833B3" w:rsidRDefault="000A459C">
            <w:pPr>
              <w:rPr>
                <w:sz w:val="18"/>
                <w:szCs w:val="18"/>
                <w:lang w:val="en-US"/>
              </w:rPr>
            </w:pPr>
            <w:r w:rsidRPr="00B833B3">
              <w:rPr>
                <w:sz w:val="18"/>
                <w:szCs w:val="18"/>
                <w:lang w:val="en-US"/>
              </w:rPr>
              <w:t>Research Rabbit</w:t>
            </w:r>
          </w:p>
        </w:tc>
        <w:tc>
          <w:tcPr>
            <w:tcW w:w="2857" w:type="dxa"/>
            <w:hideMark/>
          </w:tcPr>
          <w:p w14:paraId="4C366F00"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Interactive tool for visualizing networks among papers, authors and topics with recommendations.</w:t>
            </w:r>
          </w:p>
        </w:tc>
        <w:tc>
          <w:tcPr>
            <w:tcW w:w="2376" w:type="dxa"/>
            <w:hideMark/>
          </w:tcPr>
          <w:p w14:paraId="5F4D1E00"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Helps discover new lines of research. Insights into trends and networks. Find papers outside of direct search terms.</w:t>
            </w:r>
          </w:p>
        </w:tc>
        <w:tc>
          <w:tcPr>
            <w:tcW w:w="2575" w:type="dxa"/>
            <w:hideMark/>
          </w:tcPr>
          <w:p w14:paraId="2C84DF63"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No automatic summaries. Complex for beginners. Overwhelming with large datasets.</w:t>
            </w:r>
          </w:p>
        </w:tc>
      </w:tr>
      <w:tr w:rsidR="000A459C" w:rsidRPr="00B833B3" w14:paraId="3090BE8A" w14:textId="77777777" w:rsidTr="72DB26BB">
        <w:trPr>
          <w:trHeight w:val="165"/>
        </w:trPr>
        <w:tc>
          <w:tcPr>
            <w:cnfStyle w:val="001000000000" w:firstRow="0" w:lastRow="0" w:firstColumn="1" w:lastColumn="0" w:oddVBand="0" w:evenVBand="0" w:oddHBand="0" w:evenHBand="0" w:firstRowFirstColumn="0" w:firstRowLastColumn="0" w:lastRowFirstColumn="0" w:lastRowLastColumn="0"/>
            <w:tcW w:w="1403" w:type="dxa"/>
            <w:hideMark/>
          </w:tcPr>
          <w:p w14:paraId="79E60BA6" w14:textId="77777777" w:rsidR="000A459C" w:rsidRPr="00B833B3" w:rsidRDefault="000A459C">
            <w:pPr>
              <w:rPr>
                <w:sz w:val="18"/>
                <w:szCs w:val="18"/>
                <w:lang w:val="en-US"/>
              </w:rPr>
            </w:pPr>
            <w:proofErr w:type="spellStart"/>
            <w:r w:rsidRPr="00B833B3">
              <w:rPr>
                <w:sz w:val="18"/>
                <w:szCs w:val="18"/>
                <w:lang w:val="en-US"/>
              </w:rPr>
              <w:t>Scholarcy</w:t>
            </w:r>
            <w:proofErr w:type="spellEnd"/>
          </w:p>
        </w:tc>
        <w:tc>
          <w:tcPr>
            <w:tcW w:w="2857" w:type="dxa"/>
            <w:hideMark/>
          </w:tcPr>
          <w:p w14:paraId="0959D82B"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Tool that provides automatic summaries and reference extraction, focusing on structure and accessibility.</w:t>
            </w:r>
          </w:p>
        </w:tc>
        <w:tc>
          <w:tcPr>
            <w:tcW w:w="2376" w:type="dxa"/>
            <w:hideMark/>
          </w:tcPr>
          <w:p w14:paraId="56C6A809"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 xml:space="preserve">Makes complex texts accessible. Structures literature. </w:t>
            </w:r>
            <w:proofErr w:type="gramStart"/>
            <w:r w:rsidRPr="00B833B3">
              <w:rPr>
                <w:sz w:val="18"/>
                <w:szCs w:val="18"/>
                <w:lang w:val="en-US"/>
              </w:rPr>
              <w:t>Time-saving</w:t>
            </w:r>
            <w:proofErr w:type="gramEnd"/>
            <w:r w:rsidRPr="00B833B3">
              <w:rPr>
                <w:sz w:val="18"/>
                <w:szCs w:val="18"/>
                <w:lang w:val="en-US"/>
              </w:rPr>
              <w:t xml:space="preserve"> for reviews.</w:t>
            </w:r>
          </w:p>
        </w:tc>
        <w:tc>
          <w:tcPr>
            <w:tcW w:w="2575" w:type="dxa"/>
            <w:hideMark/>
          </w:tcPr>
          <w:p w14:paraId="1E2946E0"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Sometimes lacks nuance. Less accurate for technically complex texts. Limited search functionality.</w:t>
            </w:r>
          </w:p>
        </w:tc>
      </w:tr>
      <w:tr w:rsidR="000A459C" w:rsidRPr="00B833B3" w14:paraId="1F26664F" w14:textId="77777777" w:rsidTr="72DB26BB">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403" w:type="dxa"/>
            <w:hideMark/>
          </w:tcPr>
          <w:p w14:paraId="3BEA92B1" w14:textId="77777777" w:rsidR="000A459C" w:rsidRPr="00B833B3" w:rsidRDefault="000A459C">
            <w:pPr>
              <w:rPr>
                <w:sz w:val="18"/>
                <w:szCs w:val="18"/>
                <w:lang w:val="en-US"/>
              </w:rPr>
            </w:pPr>
            <w:r w:rsidRPr="00B833B3">
              <w:rPr>
                <w:sz w:val="18"/>
                <w:szCs w:val="18"/>
                <w:lang w:val="en-US"/>
              </w:rPr>
              <w:t>Scopus</w:t>
            </w:r>
          </w:p>
        </w:tc>
        <w:tc>
          <w:tcPr>
            <w:tcW w:w="2857" w:type="dxa"/>
            <w:hideMark/>
          </w:tcPr>
          <w:p w14:paraId="310A72FC"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Largest academic database with AI-assisted search filters and citation analysis.</w:t>
            </w:r>
          </w:p>
        </w:tc>
        <w:tc>
          <w:tcPr>
            <w:tcW w:w="2376" w:type="dxa"/>
            <w:hideMark/>
          </w:tcPr>
          <w:p w14:paraId="78E9E97D"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Very reliable and comprehensive. Strong in trend and impact analysis. Suitable for systematic reviews.</w:t>
            </w:r>
          </w:p>
        </w:tc>
        <w:tc>
          <w:tcPr>
            <w:tcW w:w="2575" w:type="dxa"/>
            <w:hideMark/>
          </w:tcPr>
          <w:p w14:paraId="40AF463D" w14:textId="77777777" w:rsidR="000A459C" w:rsidRPr="00B833B3" w:rsidRDefault="000A459C">
            <w:pPr>
              <w:cnfStyle w:val="000000100000" w:firstRow="0" w:lastRow="0" w:firstColumn="0" w:lastColumn="0" w:oddVBand="0" w:evenVBand="0" w:oddHBand="1" w:evenHBand="0" w:firstRowFirstColumn="0" w:firstRowLastColumn="0" w:lastRowFirstColumn="0" w:lastRowLastColumn="0"/>
              <w:rPr>
                <w:sz w:val="18"/>
                <w:szCs w:val="18"/>
                <w:lang w:val="en-US"/>
              </w:rPr>
            </w:pPr>
            <w:r w:rsidRPr="00B833B3">
              <w:rPr>
                <w:sz w:val="18"/>
                <w:szCs w:val="18"/>
                <w:lang w:val="en-US"/>
              </w:rPr>
              <w:t>No AI summaries. Paid access. Less interactive than modern tools.</w:t>
            </w:r>
          </w:p>
        </w:tc>
      </w:tr>
      <w:tr w:rsidR="000A459C" w:rsidRPr="00B833B3" w14:paraId="54E21430" w14:textId="77777777" w:rsidTr="72DB26BB">
        <w:trPr>
          <w:trHeight w:val="165"/>
        </w:trPr>
        <w:tc>
          <w:tcPr>
            <w:cnfStyle w:val="001000000000" w:firstRow="0" w:lastRow="0" w:firstColumn="1" w:lastColumn="0" w:oddVBand="0" w:evenVBand="0" w:oddHBand="0" w:evenHBand="0" w:firstRowFirstColumn="0" w:firstRowLastColumn="0" w:lastRowFirstColumn="0" w:lastRowLastColumn="0"/>
            <w:tcW w:w="1403" w:type="dxa"/>
            <w:hideMark/>
          </w:tcPr>
          <w:p w14:paraId="1F2F9781" w14:textId="77777777" w:rsidR="000A459C" w:rsidRPr="00B833B3" w:rsidRDefault="000A459C">
            <w:pPr>
              <w:rPr>
                <w:sz w:val="18"/>
                <w:szCs w:val="18"/>
                <w:lang w:val="en-US"/>
              </w:rPr>
            </w:pPr>
            <w:r w:rsidRPr="00B833B3">
              <w:rPr>
                <w:sz w:val="18"/>
                <w:szCs w:val="18"/>
                <w:lang w:val="en-US"/>
              </w:rPr>
              <w:t>Semantic Scholar</w:t>
            </w:r>
          </w:p>
        </w:tc>
        <w:tc>
          <w:tcPr>
            <w:tcW w:w="2857" w:type="dxa"/>
            <w:hideMark/>
          </w:tcPr>
          <w:p w14:paraId="7FD3E92E"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AI-driven search engine with contextual searches and recommendations based on research history.</w:t>
            </w:r>
          </w:p>
        </w:tc>
        <w:tc>
          <w:tcPr>
            <w:tcW w:w="2376" w:type="dxa"/>
            <w:hideMark/>
          </w:tcPr>
          <w:p w14:paraId="7FA58830"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Strong in context understanding and relevant recommendations. Free access.</w:t>
            </w:r>
          </w:p>
        </w:tc>
        <w:tc>
          <w:tcPr>
            <w:tcW w:w="2575" w:type="dxa"/>
            <w:hideMark/>
          </w:tcPr>
          <w:p w14:paraId="0C668AA8" w14:textId="77777777" w:rsidR="000A459C" w:rsidRPr="00B833B3" w:rsidRDefault="000A459C">
            <w:pPr>
              <w:cnfStyle w:val="000000000000" w:firstRow="0" w:lastRow="0" w:firstColumn="0" w:lastColumn="0" w:oddVBand="0" w:evenVBand="0" w:oddHBand="0" w:evenHBand="0" w:firstRowFirstColumn="0" w:firstRowLastColumn="0" w:lastRowFirstColumn="0" w:lastRowLastColumn="0"/>
              <w:rPr>
                <w:sz w:val="18"/>
                <w:szCs w:val="18"/>
                <w:lang w:val="en-US"/>
              </w:rPr>
            </w:pPr>
            <w:r w:rsidRPr="00B833B3">
              <w:rPr>
                <w:sz w:val="18"/>
                <w:szCs w:val="18"/>
                <w:lang w:val="en-US"/>
              </w:rPr>
              <w:t>Limited summary options. Not all disciplines well represented.</w:t>
            </w:r>
          </w:p>
        </w:tc>
      </w:tr>
    </w:tbl>
    <w:p w14:paraId="002D6862" w14:textId="566E907B" w:rsidR="000A459C" w:rsidRPr="00A25D8F" w:rsidRDefault="0045770E" w:rsidP="0045770E">
      <w:pPr>
        <w:pStyle w:val="Caption"/>
        <w:rPr>
          <w:lang w:val="en-US"/>
        </w:rPr>
      </w:pPr>
      <w:bookmarkStart w:id="545" w:name="_Toc208673778"/>
      <w:r w:rsidRPr="00EF10FA">
        <w:rPr>
          <w:lang w:val="en-US"/>
        </w:rPr>
        <w:t xml:space="preserve">Table </w:t>
      </w:r>
      <w:r w:rsidR="000A17BA" w:rsidRPr="00EF10FA">
        <w:rPr>
          <w:lang w:val="en-US"/>
        </w:rPr>
        <w:fldChar w:fldCharType="begin"/>
      </w:r>
      <w:r w:rsidR="000A17BA" w:rsidRPr="00EF10FA">
        <w:rPr>
          <w:lang w:val="en-US"/>
        </w:rPr>
        <w:instrText xml:space="preserve"> STYLEREF 1 \s </w:instrText>
      </w:r>
      <w:r w:rsidR="000A17BA" w:rsidRPr="00EF10FA">
        <w:rPr>
          <w:lang w:val="en-US"/>
        </w:rPr>
        <w:fldChar w:fldCharType="separate"/>
      </w:r>
      <w:r w:rsidR="000A17BA" w:rsidRPr="00EF10FA">
        <w:rPr>
          <w:lang w:val="en-US"/>
        </w:rPr>
        <w:t>7</w:t>
      </w:r>
      <w:r w:rsidR="000A17BA" w:rsidRPr="00EF10FA">
        <w:rPr>
          <w:lang w:val="en-US"/>
        </w:rPr>
        <w:fldChar w:fldCharType="end"/>
      </w:r>
      <w:r w:rsidR="000A17BA" w:rsidRPr="00EF10FA">
        <w:rPr>
          <w:lang w:val="en-US"/>
        </w:rPr>
        <w:t>.</w:t>
      </w:r>
      <w:r w:rsidR="000A17BA" w:rsidRPr="00EF10FA">
        <w:rPr>
          <w:lang w:val="en-US"/>
        </w:rPr>
        <w:fldChar w:fldCharType="begin"/>
      </w:r>
      <w:r w:rsidR="000A17BA" w:rsidRPr="00EF10FA">
        <w:rPr>
          <w:lang w:val="en-US"/>
        </w:rPr>
        <w:instrText xml:space="preserve"> SEQ Table \* ARABIC \s 1 </w:instrText>
      </w:r>
      <w:r w:rsidR="000A17BA" w:rsidRPr="00EF10FA">
        <w:rPr>
          <w:lang w:val="en-US"/>
        </w:rPr>
        <w:fldChar w:fldCharType="separate"/>
      </w:r>
      <w:r w:rsidR="000A17BA" w:rsidRPr="00EF10FA">
        <w:rPr>
          <w:lang w:val="en-US"/>
        </w:rPr>
        <w:t>2</w:t>
      </w:r>
      <w:r w:rsidR="000A17BA" w:rsidRPr="00EF10FA">
        <w:rPr>
          <w:lang w:val="en-US"/>
        </w:rPr>
        <w:fldChar w:fldCharType="end"/>
      </w:r>
      <w:r w:rsidRPr="00EF10FA">
        <w:rPr>
          <w:lang w:val="en-US"/>
        </w:rPr>
        <w:t xml:space="preserve"> </w:t>
      </w:r>
      <w:r w:rsidR="000A459C" w:rsidRPr="00EF10FA">
        <w:rPr>
          <w:lang w:val="en-US"/>
        </w:rPr>
        <w:t>Characteristics, advantages</w:t>
      </w:r>
      <w:r w:rsidR="70D6AEE7" w:rsidRPr="11E991B7">
        <w:rPr>
          <w:lang w:val="en-US"/>
        </w:rPr>
        <w:t>,</w:t>
      </w:r>
      <w:r w:rsidR="000A459C" w:rsidRPr="00EF10FA">
        <w:rPr>
          <w:lang w:val="en-US"/>
        </w:rPr>
        <w:t xml:space="preserve"> and disadvantages of modern AI-powered scientific information search tools.</w:t>
      </w:r>
      <w:bookmarkEnd w:id="545"/>
    </w:p>
    <w:p w14:paraId="4DF010DA" w14:textId="79D32AF6" w:rsidR="000A459C" w:rsidRPr="00A25D8F" w:rsidRDefault="343FD69F" w:rsidP="62A9CB7B">
      <w:pPr>
        <w:rPr>
          <w:lang w:val="en-US"/>
        </w:rPr>
      </w:pPr>
      <w:r w:rsidRPr="00EF10FA">
        <w:rPr>
          <w:lang w:val="en-US"/>
        </w:rPr>
        <w:lastRenderedPageBreak/>
        <w:t xml:space="preserve">The selection is based on recent comparisons and user </w:t>
      </w:r>
      <w:r w:rsidR="00B833B3" w:rsidRPr="00EF10FA">
        <w:rPr>
          <w:lang w:val="en-US"/>
        </w:rPr>
        <w:t>experiences</w:t>
      </w:r>
      <w:r w:rsidR="00B833B3" w:rsidRPr="11E991B7">
        <w:rPr>
          <w:lang w:val="en-US"/>
        </w:rPr>
        <w:t xml:space="preserve"> and</w:t>
      </w:r>
      <w:r w:rsidRPr="00EF10FA">
        <w:rPr>
          <w:lang w:val="en-US"/>
        </w:rPr>
        <w:t xml:space="preserve"> retrieved in 2025 via Claude with Sonnet 3.7 </w:t>
      </w:r>
      <w:r w:rsidR="1E2585FD" w:rsidRPr="00EF10FA">
        <w:rPr>
          <w:lang w:val="en-US"/>
        </w:rPr>
        <w:t xml:space="preserve">for </w:t>
      </w:r>
      <w:r w:rsidRPr="00EF10FA">
        <w:rPr>
          <w:lang w:val="en-US"/>
        </w:rPr>
        <w:t xml:space="preserve">this </w:t>
      </w:r>
      <w:r w:rsidR="00A44B55">
        <w:rPr>
          <w:lang w:val="en-US"/>
        </w:rPr>
        <w:t>book</w:t>
      </w:r>
      <w:r w:rsidRPr="11E991B7">
        <w:rPr>
          <w:lang w:val="en-US"/>
        </w:rPr>
        <w:t>.</w:t>
      </w:r>
      <w:r w:rsidRPr="00EF10FA">
        <w:rPr>
          <w:lang w:val="en-US"/>
        </w:rPr>
        <w:t xml:space="preserve"> For best results, choose a tool based on your specific research needs: rapid consensus, network visualization, summaries, or extensive database searches. </w:t>
      </w:r>
      <w:commentRangeStart w:id="546"/>
      <w:commentRangeStart w:id="547"/>
      <w:commentRangeEnd w:id="546"/>
      <w:r w:rsidRPr="00A25D8F">
        <w:rPr>
          <w:rStyle w:val="CommentReference"/>
          <w:sz w:val="20"/>
          <w:szCs w:val="20"/>
          <w:lang w:val="en-US"/>
        </w:rPr>
        <w:commentReference w:id="546"/>
      </w:r>
      <w:commentRangeEnd w:id="547"/>
      <w:r w:rsidRPr="00A25D8F">
        <w:rPr>
          <w:rStyle w:val="CommentReference"/>
          <w:sz w:val="20"/>
          <w:szCs w:val="20"/>
          <w:lang w:val="en-US"/>
        </w:rPr>
        <w:commentReference w:id="547"/>
      </w:r>
    </w:p>
    <w:p w14:paraId="13CDE344" w14:textId="77777777" w:rsidR="000A459C" w:rsidRPr="00A25D8F" w:rsidRDefault="000A459C" w:rsidP="00435754">
      <w:pPr>
        <w:pStyle w:val="Heading2"/>
        <w:rPr>
          <w:lang w:val="en-US"/>
        </w:rPr>
      </w:pPr>
      <w:bookmarkStart w:id="549" w:name="_Toc208677729"/>
      <w:r w:rsidRPr="00EF10FA">
        <w:rPr>
          <w:lang w:val="en-US"/>
        </w:rPr>
        <w:t>Implementation Phase</w:t>
      </w:r>
      <w:bookmarkEnd w:id="549"/>
    </w:p>
    <w:p w14:paraId="42F0A015" w14:textId="6C063A32" w:rsidR="000A459C" w:rsidRPr="00A25D8F" w:rsidRDefault="343FD69F" w:rsidP="621E1EFF">
      <w:pPr>
        <w:rPr>
          <w:lang w:val="en-US" w:eastAsia="en-US"/>
        </w:rPr>
      </w:pPr>
      <w:r w:rsidRPr="00EF10FA">
        <w:rPr>
          <w:lang w:val="en-US"/>
        </w:rPr>
        <w:t xml:space="preserve">While conducting research, you can also use generative AI to support </w:t>
      </w:r>
      <w:r w:rsidR="1B5B0738" w:rsidRPr="11E991B7">
        <w:rPr>
          <w:lang w:val="en-US"/>
        </w:rPr>
        <w:t>various</w:t>
      </w:r>
      <w:r w:rsidR="717FC015" w:rsidRPr="00EF10FA">
        <w:rPr>
          <w:lang w:val="en-US"/>
        </w:rPr>
        <w:t xml:space="preserve"> </w:t>
      </w:r>
      <w:r w:rsidRPr="00EF10FA">
        <w:rPr>
          <w:lang w:val="en-US"/>
        </w:rPr>
        <w:t xml:space="preserve">sub-steps. Below we list the table of specific prompts from </w:t>
      </w:r>
      <w:r w:rsidRPr="00EF10FA">
        <w:rPr>
          <w:i/>
          <w:iCs/>
          <w:lang w:val="en-US"/>
        </w:rPr>
        <w:t xml:space="preserve">ChatGPT for research methodology </w:t>
      </w:r>
      <w:r w:rsidRPr="00EF10FA">
        <w:rPr>
          <w:lang w:val="en-US"/>
        </w:rPr>
        <w:t>by Razia Aliani</w:t>
      </w:r>
      <w:r w:rsidR="00CF279A" w:rsidRPr="00EF10FA">
        <w:rPr>
          <w:lang w:val="en-US"/>
        </w:rPr>
        <w:t xml:space="preserve"> </w:t>
      </w:r>
      <w:r w:rsidRPr="00EF10FA">
        <w:rPr>
          <w:lang w:val="en-US"/>
        </w:rPr>
        <w:fldChar w:fldCharType="begin"/>
      </w:r>
      <w:r w:rsidRPr="00EF10FA">
        <w:rPr>
          <w:lang w:val="en-US"/>
        </w:rPr>
        <w:instrText xml:space="preserve"> ADDIN ZOTERO_ITEM CSL_CITATION {"citationID":"I4kcN8VP","properties":{"formattedCitation":"(2024)","plainCitation":"(2024)","noteIndex":0},"citationItems":[{"id":16851,"uris":["http://zotero.org/users/1688/items/W6NW4FMG"],"itemData":{"id":16851,"type":"post-weblog","abstract":"The only guide you need to ace Perplexity for your research needs...","container-title":"Era of the Research Bots </w:instrText>
      </w:r>
      <w:r w:rsidRPr="00EF10FA">
        <w:rPr>
          <w:rFonts w:ascii="Apple Color Emoji" w:hAnsi="Apple Color Emoji" w:cs="Apple Color Emoji"/>
          <w:lang w:val="en-US"/>
        </w:rPr>
        <w:instrText>🤖</w:instrText>
      </w:r>
      <w:r w:rsidRPr="00EF10FA">
        <w:rPr>
          <w:lang w:val="en-US"/>
        </w:rPr>
        <w:instrText xml:space="preserve">","genre":"Substack newsletter","title":"How to use Perplexity for Research: Part 1 of 3","title-short":"How to use Perplexity for Research","URL":"https://raziaaliani.substack.com/p/how-to-use-perplexity-for-research","author":[{"family":"Aliani","given":"Razia"}],"accessed":{"date-parts":[["2025",4,18]]},"issued":{"date-parts":[["2024",8,9]]}},"suppress-author":true}],"schema":"https://github.com/citation-style-language/schema/raw/master/csl-citation.json"} </w:instrText>
      </w:r>
      <w:r w:rsidRPr="00EF10FA">
        <w:rPr>
          <w:lang w:val="en-US"/>
        </w:rPr>
        <w:fldChar w:fldCharType="separate"/>
      </w:r>
      <w:r w:rsidRPr="00EF10FA">
        <w:rPr>
          <w:lang w:val="en-US"/>
        </w:rPr>
        <w:t>(2024)</w:t>
      </w:r>
      <w:r w:rsidRPr="00EF10FA">
        <w:rPr>
          <w:lang w:val="en-US"/>
        </w:rPr>
        <w:fldChar w:fldCharType="end"/>
      </w:r>
      <w:r w:rsidRPr="00EF10FA">
        <w:rPr>
          <w:lang w:val="en-US"/>
        </w:rPr>
        <w:t xml:space="preserve">. Her prompts focus on engaging in critical analysis </w:t>
      </w:r>
      <w:r w:rsidR="5C29EB7A" w:rsidRPr="00EF10FA">
        <w:rPr>
          <w:lang w:val="en-US"/>
        </w:rPr>
        <w:t xml:space="preserve">for </w:t>
      </w:r>
      <w:r w:rsidRPr="00EF10FA">
        <w:rPr>
          <w:lang w:val="en-US"/>
        </w:rPr>
        <w:t>addressing research and justifying choices therein.</w:t>
      </w:r>
    </w:p>
    <w:tbl>
      <w:tblPr>
        <w:tblStyle w:val="PlainTable2"/>
        <w:tblW w:w="9209" w:type="dxa"/>
        <w:tblInd w:w="5" w:type="dxa"/>
        <w:tblLook w:val="04A0" w:firstRow="1" w:lastRow="0" w:firstColumn="1" w:lastColumn="0" w:noHBand="0" w:noVBand="1"/>
      </w:tblPr>
      <w:tblGrid>
        <w:gridCol w:w="2168"/>
        <w:gridCol w:w="7041"/>
      </w:tblGrid>
      <w:tr w:rsidR="00D857E8" w:rsidRPr="00861832" w14:paraId="42A4BF62" w14:textId="77777777" w:rsidTr="72DB2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hideMark/>
          </w:tcPr>
          <w:p w14:paraId="243A0F83" w14:textId="77777777" w:rsidR="000A459C" w:rsidRPr="00861832" w:rsidRDefault="000A459C">
            <w:pPr>
              <w:rPr>
                <w:sz w:val="18"/>
                <w:szCs w:val="18"/>
                <w:lang w:val="en-US"/>
              </w:rPr>
            </w:pPr>
            <w:r w:rsidRPr="00861832">
              <w:rPr>
                <w:sz w:val="18"/>
                <w:szCs w:val="18"/>
                <w:lang w:val="en-US"/>
              </w:rPr>
              <w:t>Topic</w:t>
            </w:r>
          </w:p>
        </w:tc>
        <w:tc>
          <w:tcPr>
            <w:tcW w:w="7041" w:type="dxa"/>
            <w:hideMark/>
          </w:tcPr>
          <w:p w14:paraId="6271CBCF" w14:textId="77777777" w:rsidR="000A459C" w:rsidRPr="00861832" w:rsidRDefault="000A459C">
            <w:pPr>
              <w:cnfStyle w:val="100000000000" w:firstRow="1" w:lastRow="0" w:firstColumn="0" w:lastColumn="0" w:oddVBand="0" w:evenVBand="0" w:oddHBand="0" w:evenHBand="0" w:firstRowFirstColumn="0" w:firstRowLastColumn="0" w:lastRowFirstColumn="0" w:lastRowLastColumn="0"/>
              <w:rPr>
                <w:sz w:val="18"/>
                <w:szCs w:val="18"/>
                <w:lang w:val="en-US"/>
              </w:rPr>
            </w:pPr>
            <w:r w:rsidRPr="00861832">
              <w:rPr>
                <w:sz w:val="18"/>
                <w:szCs w:val="18"/>
                <w:lang w:val="en-US"/>
              </w:rPr>
              <w:t>Prompt</w:t>
            </w:r>
          </w:p>
        </w:tc>
      </w:tr>
      <w:tr w:rsidR="00D857E8" w:rsidRPr="00EF10FA" w14:paraId="34C18C07"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hideMark/>
          </w:tcPr>
          <w:p w14:paraId="454EDDC1" w14:textId="613BB362" w:rsidR="000A459C" w:rsidRPr="00861832" w:rsidRDefault="12AC0634">
            <w:pPr>
              <w:rPr>
                <w:sz w:val="18"/>
                <w:szCs w:val="18"/>
                <w:lang w:val="en-US"/>
              </w:rPr>
            </w:pPr>
            <w:r w:rsidRPr="00861832">
              <w:rPr>
                <w:sz w:val="18"/>
                <w:szCs w:val="18"/>
                <w:lang w:val="en-US"/>
              </w:rPr>
              <w:t xml:space="preserve">Benefits </w:t>
            </w:r>
            <w:r w:rsidR="000A459C" w:rsidRPr="00861832">
              <w:rPr>
                <w:sz w:val="18"/>
                <w:szCs w:val="18"/>
                <w:lang w:val="en-US"/>
              </w:rPr>
              <w:t>of methodology</w:t>
            </w:r>
          </w:p>
        </w:tc>
        <w:tc>
          <w:tcPr>
            <w:tcW w:w="7041" w:type="dxa"/>
            <w:hideMark/>
          </w:tcPr>
          <w:p w14:paraId="7D9E1611" w14:textId="77777777"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r w:rsidRPr="00EF10FA">
              <w:rPr>
                <w:lang w:val="en-US"/>
              </w:rPr>
              <w:t>Describe the benefits of applying a [your methodology, e.g., "mixed methods"] when investigating [topic], emphasizing the enrichment of the research.</w:t>
            </w:r>
          </w:p>
        </w:tc>
      </w:tr>
      <w:tr w:rsidR="00D857E8" w:rsidRPr="00EF10FA" w14:paraId="62D905D9" w14:textId="77777777" w:rsidTr="72DB26BB">
        <w:tc>
          <w:tcPr>
            <w:cnfStyle w:val="001000000000" w:firstRow="0" w:lastRow="0" w:firstColumn="1" w:lastColumn="0" w:oddVBand="0" w:evenVBand="0" w:oddHBand="0" w:evenHBand="0" w:firstRowFirstColumn="0" w:firstRowLastColumn="0" w:lastRowFirstColumn="0" w:lastRowLastColumn="0"/>
            <w:tcW w:w="2168" w:type="dxa"/>
            <w:hideMark/>
          </w:tcPr>
          <w:p w14:paraId="0025BA25" w14:textId="77777777" w:rsidR="000A459C" w:rsidRPr="00861832" w:rsidRDefault="000A459C">
            <w:pPr>
              <w:rPr>
                <w:sz w:val="18"/>
                <w:szCs w:val="18"/>
                <w:lang w:val="en-US"/>
              </w:rPr>
            </w:pPr>
            <w:r w:rsidRPr="00861832">
              <w:rPr>
                <w:sz w:val="18"/>
                <w:szCs w:val="18"/>
                <w:lang w:val="en-US"/>
              </w:rPr>
              <w:t>Justification of methodology</w:t>
            </w:r>
          </w:p>
        </w:tc>
        <w:tc>
          <w:tcPr>
            <w:tcW w:w="7041" w:type="dxa"/>
            <w:hideMark/>
          </w:tcPr>
          <w:p w14:paraId="4262C980" w14:textId="77777777" w:rsidR="000A459C" w:rsidRPr="00A25D8F" w:rsidRDefault="000A459C">
            <w:pPr>
              <w:pStyle w:val="Code"/>
              <w:cnfStyle w:val="000000000000" w:firstRow="0" w:lastRow="0" w:firstColumn="0" w:lastColumn="0" w:oddVBand="0" w:evenVBand="0" w:oddHBand="0" w:evenHBand="0" w:firstRowFirstColumn="0" w:firstRowLastColumn="0" w:lastRowFirstColumn="0" w:lastRowLastColumn="0"/>
              <w:rPr>
                <w:lang w:val="en-US"/>
              </w:rPr>
            </w:pPr>
            <w:r w:rsidRPr="00EF10FA">
              <w:rPr>
                <w:lang w:val="en-US"/>
              </w:rPr>
              <w:t xml:space="preserve">Justify the choice of a [qualitative/quantitative/mixed] approach for </w:t>
            </w:r>
            <w:proofErr w:type="gramStart"/>
            <w:r w:rsidRPr="00EF10FA">
              <w:rPr>
                <w:lang w:val="en-US"/>
              </w:rPr>
              <w:t>[topic], and</w:t>
            </w:r>
            <w:proofErr w:type="gramEnd"/>
            <w:r w:rsidRPr="00EF10FA">
              <w:rPr>
                <w:lang w:val="en-US"/>
              </w:rPr>
              <w:t xml:space="preserve"> explain how it is consistent with the objectives of the research.</w:t>
            </w:r>
          </w:p>
        </w:tc>
      </w:tr>
      <w:tr w:rsidR="00D857E8" w:rsidRPr="00EF10FA" w14:paraId="548B8D07"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hideMark/>
          </w:tcPr>
          <w:p w14:paraId="3AC22F99" w14:textId="77777777" w:rsidR="000A459C" w:rsidRPr="00861832" w:rsidRDefault="000A459C">
            <w:pPr>
              <w:rPr>
                <w:sz w:val="18"/>
                <w:szCs w:val="18"/>
                <w:lang w:val="en-US"/>
              </w:rPr>
            </w:pPr>
            <w:r w:rsidRPr="00861832">
              <w:rPr>
                <w:sz w:val="18"/>
                <w:szCs w:val="18"/>
                <w:lang w:val="en-US"/>
              </w:rPr>
              <w:t>Weighing advantages and disadvantages.</w:t>
            </w:r>
          </w:p>
        </w:tc>
        <w:tc>
          <w:tcPr>
            <w:tcW w:w="7041" w:type="dxa"/>
            <w:hideMark/>
          </w:tcPr>
          <w:p w14:paraId="46A8CB49" w14:textId="77777777"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r w:rsidRPr="00EF10FA">
              <w:rPr>
                <w:lang w:val="en-US"/>
              </w:rPr>
              <w:t>Weigh the advantages and disadvantages of the chosen research methodology, considering the impact on validity, reliability and applicability of the study.</w:t>
            </w:r>
          </w:p>
        </w:tc>
      </w:tr>
      <w:tr w:rsidR="00D857E8" w:rsidRPr="00EF10FA" w14:paraId="28A62456" w14:textId="77777777" w:rsidTr="72DB26BB">
        <w:tc>
          <w:tcPr>
            <w:cnfStyle w:val="001000000000" w:firstRow="0" w:lastRow="0" w:firstColumn="1" w:lastColumn="0" w:oddVBand="0" w:evenVBand="0" w:oddHBand="0" w:evenHBand="0" w:firstRowFirstColumn="0" w:firstRowLastColumn="0" w:lastRowFirstColumn="0" w:lastRowLastColumn="0"/>
            <w:tcW w:w="2168" w:type="dxa"/>
            <w:hideMark/>
          </w:tcPr>
          <w:p w14:paraId="08AE39C3" w14:textId="77777777" w:rsidR="000A459C" w:rsidRPr="00861832" w:rsidRDefault="000A459C">
            <w:pPr>
              <w:rPr>
                <w:sz w:val="18"/>
                <w:szCs w:val="18"/>
                <w:lang w:val="en-US"/>
              </w:rPr>
            </w:pPr>
            <w:r w:rsidRPr="00861832">
              <w:rPr>
                <w:sz w:val="18"/>
                <w:szCs w:val="18"/>
                <w:lang w:val="en-US"/>
              </w:rPr>
              <w:t>Data collection</w:t>
            </w:r>
          </w:p>
        </w:tc>
        <w:tc>
          <w:tcPr>
            <w:tcW w:w="7041" w:type="dxa"/>
            <w:hideMark/>
          </w:tcPr>
          <w:p w14:paraId="1EEA96C1" w14:textId="77777777" w:rsidR="000A459C" w:rsidRPr="00A25D8F" w:rsidRDefault="000A459C">
            <w:pPr>
              <w:pStyle w:val="Code"/>
              <w:cnfStyle w:val="000000000000" w:firstRow="0" w:lastRow="0" w:firstColumn="0" w:lastColumn="0" w:oddVBand="0" w:evenVBand="0" w:oddHBand="0" w:evenHBand="0" w:firstRowFirstColumn="0" w:firstRowLastColumn="0" w:lastRowFirstColumn="0" w:lastRowLastColumn="0"/>
              <w:rPr>
                <w:lang w:val="en-US"/>
              </w:rPr>
            </w:pPr>
            <w:r w:rsidRPr="00EF10FA">
              <w:rPr>
                <w:lang w:val="en-US"/>
              </w:rPr>
              <w:t>Suggest best practices for collecting data within [research field/context], keeping in mind methodological rigor and relevance.</w:t>
            </w:r>
          </w:p>
        </w:tc>
      </w:tr>
      <w:tr w:rsidR="00D857E8" w:rsidRPr="00EF10FA" w14:paraId="08D2F9CD"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hideMark/>
          </w:tcPr>
          <w:p w14:paraId="08CCAFE4" w14:textId="77777777" w:rsidR="000A459C" w:rsidRPr="00861832" w:rsidRDefault="000A459C">
            <w:pPr>
              <w:rPr>
                <w:sz w:val="18"/>
                <w:szCs w:val="18"/>
                <w:lang w:val="en-US"/>
              </w:rPr>
            </w:pPr>
            <w:r w:rsidRPr="00861832">
              <w:rPr>
                <w:sz w:val="18"/>
                <w:szCs w:val="18"/>
                <w:lang w:val="en-US"/>
              </w:rPr>
              <w:t>Research design</w:t>
            </w:r>
          </w:p>
        </w:tc>
        <w:tc>
          <w:tcPr>
            <w:tcW w:w="7041" w:type="dxa"/>
            <w:hideMark/>
          </w:tcPr>
          <w:p w14:paraId="2F847D98" w14:textId="77777777"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r w:rsidRPr="00EF10FA">
              <w:rPr>
                <w:lang w:val="en-US"/>
              </w:rPr>
              <w:t>Provide a comprehensive description of the research design, including independent and dependent variables, controls, and potential confounding factors.</w:t>
            </w:r>
          </w:p>
        </w:tc>
      </w:tr>
      <w:tr w:rsidR="00D857E8" w:rsidRPr="00EF10FA" w14:paraId="14D529E5" w14:textId="77777777" w:rsidTr="72DB26BB">
        <w:tc>
          <w:tcPr>
            <w:cnfStyle w:val="001000000000" w:firstRow="0" w:lastRow="0" w:firstColumn="1" w:lastColumn="0" w:oddVBand="0" w:evenVBand="0" w:oddHBand="0" w:evenHBand="0" w:firstRowFirstColumn="0" w:firstRowLastColumn="0" w:lastRowFirstColumn="0" w:lastRowLastColumn="0"/>
            <w:tcW w:w="2168" w:type="dxa"/>
            <w:hideMark/>
          </w:tcPr>
          <w:p w14:paraId="20C5EF30" w14:textId="77777777" w:rsidR="000A459C" w:rsidRPr="00861832" w:rsidRDefault="000A459C">
            <w:pPr>
              <w:rPr>
                <w:sz w:val="18"/>
                <w:szCs w:val="18"/>
                <w:lang w:val="en-US"/>
              </w:rPr>
            </w:pPr>
            <w:r w:rsidRPr="00861832">
              <w:rPr>
                <w:sz w:val="18"/>
                <w:szCs w:val="18"/>
                <w:lang w:val="en-US"/>
              </w:rPr>
              <w:t>Instrument development</w:t>
            </w:r>
          </w:p>
        </w:tc>
        <w:tc>
          <w:tcPr>
            <w:tcW w:w="7041" w:type="dxa"/>
            <w:hideMark/>
          </w:tcPr>
          <w:p w14:paraId="6475C360" w14:textId="77777777" w:rsidR="000A459C" w:rsidRPr="00A25D8F" w:rsidRDefault="000A459C">
            <w:pPr>
              <w:pStyle w:val="Code"/>
              <w:cnfStyle w:val="000000000000" w:firstRow="0" w:lastRow="0" w:firstColumn="0" w:lastColumn="0" w:oddVBand="0" w:evenVBand="0" w:oddHBand="0" w:evenHBand="0" w:firstRowFirstColumn="0" w:firstRowLastColumn="0" w:lastRowFirstColumn="0" w:lastRowLastColumn="0"/>
              <w:rPr>
                <w:lang w:val="en-US"/>
              </w:rPr>
            </w:pPr>
            <w:r w:rsidRPr="00EF10FA">
              <w:rPr>
                <w:lang w:val="en-US"/>
              </w:rPr>
              <w:t>Formulate a strategy for conducting pilot tests or refining research tools such as questionnaires, interviews, or observation protocols.</w:t>
            </w:r>
          </w:p>
        </w:tc>
      </w:tr>
      <w:tr w:rsidR="00D857E8" w:rsidRPr="00EF10FA" w14:paraId="59CF5231"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hideMark/>
          </w:tcPr>
          <w:p w14:paraId="50B4FEDF" w14:textId="77777777" w:rsidR="000A459C" w:rsidRPr="00861832" w:rsidRDefault="000A459C">
            <w:pPr>
              <w:rPr>
                <w:sz w:val="18"/>
                <w:szCs w:val="18"/>
                <w:lang w:val="en-US"/>
              </w:rPr>
            </w:pPr>
            <w:r w:rsidRPr="00861832">
              <w:rPr>
                <w:sz w:val="18"/>
                <w:szCs w:val="18"/>
                <w:lang w:val="en-US"/>
              </w:rPr>
              <w:t>Ethical considerations</w:t>
            </w:r>
          </w:p>
        </w:tc>
        <w:tc>
          <w:tcPr>
            <w:tcW w:w="7041" w:type="dxa"/>
            <w:hideMark/>
          </w:tcPr>
          <w:p w14:paraId="4AA29232" w14:textId="77777777"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r w:rsidRPr="00EF10FA">
              <w:rPr>
                <w:lang w:val="en-US"/>
              </w:rPr>
              <w:t>Identify potential ethical challenges in research on [topic] and propose practical solutions to ensure ethical standards.</w:t>
            </w:r>
          </w:p>
        </w:tc>
      </w:tr>
      <w:tr w:rsidR="00D857E8" w:rsidRPr="00EF10FA" w14:paraId="36B7D2D7" w14:textId="77777777" w:rsidTr="72DB26BB">
        <w:tc>
          <w:tcPr>
            <w:cnfStyle w:val="001000000000" w:firstRow="0" w:lastRow="0" w:firstColumn="1" w:lastColumn="0" w:oddVBand="0" w:evenVBand="0" w:oddHBand="0" w:evenHBand="0" w:firstRowFirstColumn="0" w:firstRowLastColumn="0" w:lastRowFirstColumn="0" w:lastRowLastColumn="0"/>
            <w:tcW w:w="2168" w:type="dxa"/>
            <w:hideMark/>
          </w:tcPr>
          <w:p w14:paraId="01910D54" w14:textId="77777777" w:rsidR="000A459C" w:rsidRPr="00861832" w:rsidRDefault="000A459C">
            <w:pPr>
              <w:rPr>
                <w:sz w:val="18"/>
                <w:szCs w:val="18"/>
                <w:lang w:val="en-US"/>
              </w:rPr>
            </w:pPr>
            <w:r w:rsidRPr="00861832">
              <w:rPr>
                <w:sz w:val="18"/>
                <w:szCs w:val="18"/>
                <w:lang w:val="en-US"/>
              </w:rPr>
              <w:t>Cultural sensitivity</w:t>
            </w:r>
          </w:p>
        </w:tc>
        <w:tc>
          <w:tcPr>
            <w:tcW w:w="7041" w:type="dxa"/>
            <w:hideMark/>
          </w:tcPr>
          <w:p w14:paraId="34B8F5BB" w14:textId="77777777" w:rsidR="000A459C" w:rsidRPr="00A25D8F" w:rsidRDefault="000A459C">
            <w:pPr>
              <w:pStyle w:val="Code"/>
              <w:cnfStyle w:val="000000000000" w:firstRow="0" w:lastRow="0" w:firstColumn="0" w:lastColumn="0" w:oddVBand="0" w:evenVBand="0" w:oddHBand="0" w:evenHBand="0" w:firstRowFirstColumn="0" w:firstRowLastColumn="0" w:lastRowFirstColumn="0" w:lastRowLastColumn="0"/>
              <w:rPr>
                <w:lang w:val="en-US"/>
              </w:rPr>
            </w:pPr>
            <w:r w:rsidRPr="00EF10FA">
              <w:rPr>
                <w:lang w:val="en-US"/>
              </w:rPr>
              <w:t>Explain how cultural sensitivities or differences may affect ethical research in [field/context] and suggest ways to deal with them.</w:t>
            </w:r>
          </w:p>
        </w:tc>
      </w:tr>
      <w:tr w:rsidR="00D857E8" w:rsidRPr="00EF10FA" w14:paraId="742B4BC8"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hideMark/>
          </w:tcPr>
          <w:p w14:paraId="45204128" w14:textId="77777777" w:rsidR="000A459C" w:rsidRPr="00861832" w:rsidRDefault="000A459C">
            <w:pPr>
              <w:rPr>
                <w:sz w:val="18"/>
                <w:szCs w:val="18"/>
                <w:lang w:val="en-US"/>
              </w:rPr>
            </w:pPr>
            <w:r w:rsidRPr="00861832">
              <w:rPr>
                <w:sz w:val="18"/>
                <w:szCs w:val="18"/>
                <w:lang w:val="en-US"/>
              </w:rPr>
              <w:t>Data management and security.</w:t>
            </w:r>
          </w:p>
        </w:tc>
        <w:tc>
          <w:tcPr>
            <w:tcW w:w="7041" w:type="dxa"/>
            <w:hideMark/>
          </w:tcPr>
          <w:p w14:paraId="017082DD" w14:textId="77777777"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r w:rsidRPr="00EF10FA">
              <w:rPr>
                <w:lang w:val="en-US"/>
              </w:rPr>
              <w:t>Develop a plan for securely managing and storing research data, in accordance with relevant data protection regulations.</w:t>
            </w:r>
          </w:p>
          <w:p w14:paraId="5458F7E7" w14:textId="77777777" w:rsidR="000A459C" w:rsidRPr="00A25D8F" w:rsidRDefault="000A459C">
            <w:pPr>
              <w:pStyle w:val="Code"/>
              <w:cnfStyle w:val="000000100000" w:firstRow="0" w:lastRow="0" w:firstColumn="0" w:lastColumn="0" w:oddVBand="0" w:evenVBand="0" w:oddHBand="1" w:evenHBand="0" w:firstRowFirstColumn="0" w:firstRowLastColumn="0" w:lastRowFirstColumn="0" w:lastRowLastColumn="0"/>
              <w:rPr>
                <w:lang w:val="en-US"/>
              </w:rPr>
            </w:pPr>
          </w:p>
        </w:tc>
      </w:tr>
    </w:tbl>
    <w:p w14:paraId="3C072E6B" w14:textId="210BEAFE" w:rsidR="000A459C" w:rsidRPr="00A25D8F" w:rsidRDefault="0045770E" w:rsidP="0045770E">
      <w:pPr>
        <w:pStyle w:val="Caption"/>
        <w:rPr>
          <w:lang w:val="en-US"/>
        </w:rPr>
      </w:pPr>
      <w:bookmarkStart w:id="550" w:name="_Toc208673779"/>
      <w:r w:rsidRPr="00EF10FA">
        <w:rPr>
          <w:lang w:val="en-US"/>
        </w:rPr>
        <w:t xml:space="preserve">Table </w:t>
      </w:r>
      <w:r w:rsidR="000A17BA" w:rsidRPr="00EF10FA">
        <w:rPr>
          <w:lang w:val="en-US"/>
        </w:rPr>
        <w:fldChar w:fldCharType="begin"/>
      </w:r>
      <w:r w:rsidR="000A17BA" w:rsidRPr="00EF10FA">
        <w:rPr>
          <w:lang w:val="en-US"/>
        </w:rPr>
        <w:instrText xml:space="preserve"> STYLEREF 1 \s </w:instrText>
      </w:r>
      <w:r w:rsidR="000A17BA" w:rsidRPr="00EF10FA">
        <w:rPr>
          <w:lang w:val="en-US"/>
        </w:rPr>
        <w:fldChar w:fldCharType="separate"/>
      </w:r>
      <w:r w:rsidR="000A17BA" w:rsidRPr="00EF10FA">
        <w:rPr>
          <w:lang w:val="en-US"/>
        </w:rPr>
        <w:t>7</w:t>
      </w:r>
      <w:r w:rsidR="000A17BA" w:rsidRPr="00EF10FA">
        <w:rPr>
          <w:lang w:val="en-US"/>
        </w:rPr>
        <w:fldChar w:fldCharType="end"/>
      </w:r>
      <w:r w:rsidR="000A17BA" w:rsidRPr="00EF10FA">
        <w:rPr>
          <w:lang w:val="en-US"/>
        </w:rPr>
        <w:t>.</w:t>
      </w:r>
      <w:r w:rsidR="000A17BA" w:rsidRPr="00EF10FA">
        <w:rPr>
          <w:lang w:val="en-US"/>
        </w:rPr>
        <w:fldChar w:fldCharType="begin"/>
      </w:r>
      <w:r w:rsidR="000A17BA" w:rsidRPr="00EF10FA">
        <w:rPr>
          <w:lang w:val="en-US"/>
        </w:rPr>
        <w:instrText xml:space="preserve"> SEQ Table \* ARABIC \s 1 </w:instrText>
      </w:r>
      <w:r w:rsidR="000A17BA" w:rsidRPr="00EF10FA">
        <w:rPr>
          <w:lang w:val="en-US"/>
        </w:rPr>
        <w:fldChar w:fldCharType="separate"/>
      </w:r>
      <w:r w:rsidR="000A17BA" w:rsidRPr="00EF10FA">
        <w:rPr>
          <w:lang w:val="en-US"/>
        </w:rPr>
        <w:t>3</w:t>
      </w:r>
      <w:r w:rsidR="000A17BA" w:rsidRPr="00EF10FA">
        <w:rPr>
          <w:lang w:val="en-US"/>
        </w:rPr>
        <w:fldChar w:fldCharType="end"/>
      </w:r>
      <w:r w:rsidRPr="00EF10FA">
        <w:rPr>
          <w:lang w:val="en-US"/>
        </w:rPr>
        <w:t xml:space="preserve"> </w:t>
      </w:r>
      <w:r w:rsidR="000A459C" w:rsidRPr="00EF10FA">
        <w:rPr>
          <w:lang w:val="en-US"/>
        </w:rPr>
        <w:t xml:space="preserve">Prompts for Scientific Research by Razia Aliani </w:t>
      </w:r>
      <w:r w:rsidR="000A459C" w:rsidRPr="00EF10FA">
        <w:rPr>
          <w:lang w:val="en-US"/>
        </w:rPr>
        <w:fldChar w:fldCharType="begin"/>
      </w:r>
      <w:r w:rsidR="000A459C" w:rsidRPr="00EF10FA">
        <w:rPr>
          <w:lang w:val="en-US"/>
        </w:rPr>
        <w:instrText xml:space="preserve"> ADDIN ZOTERO_ITEM CSL_CITATION {"citationID":"NmjJ1xZP","properties":{"formattedCitation":"(2024)","plainCitation":"(2024)","noteIndex":0},"citationItems":[{"id":16851,"uris":["http://zotero.org/users/1688/items/W6NW4FMG"],"itemData":{"id":16851,"type":"post-weblog","abstract":"The only guide you need to ace Perplexity for your research needs...","container-title":"Era of the Research Bots </w:instrText>
      </w:r>
      <w:r w:rsidR="000A459C" w:rsidRPr="00EF10FA">
        <w:rPr>
          <w:rFonts w:ascii="Apple Color Emoji" w:hAnsi="Apple Color Emoji" w:cs="Apple Color Emoji"/>
          <w:lang w:val="en-US"/>
        </w:rPr>
        <w:instrText>🤖</w:instrText>
      </w:r>
      <w:r w:rsidR="000A459C" w:rsidRPr="00EF10FA">
        <w:rPr>
          <w:lang w:val="en-US"/>
        </w:rPr>
        <w:instrText xml:space="preserve">","genre":"Substack newsletter","title":"How to use Perplexity for Research: Part 1 of 3","title-short":"How to use Perplexity for Research","URL":"https://raziaaliani.substack.com/p/how-to-use-perplexity-for-research","author":[{"family":"Aliani","given":"Razia"}],"accessed":{"date-parts":[["2025",4,18]]},"issued":{"date-parts":[["2024",8,9]]}},"suppress-author":true}],"schema":"https://github.com/citation-style-language/schema/raw/master/csl-citation.json"} </w:instrText>
      </w:r>
      <w:r w:rsidR="000A459C" w:rsidRPr="00EF10FA">
        <w:rPr>
          <w:lang w:val="en-US"/>
        </w:rPr>
        <w:fldChar w:fldCharType="separate"/>
      </w:r>
      <w:r w:rsidR="000A459C" w:rsidRPr="00EF10FA">
        <w:rPr>
          <w:lang w:val="en-US"/>
        </w:rPr>
        <w:t>(2024)</w:t>
      </w:r>
      <w:r w:rsidR="000A459C" w:rsidRPr="00EF10FA">
        <w:rPr>
          <w:lang w:val="en-US"/>
        </w:rPr>
        <w:fldChar w:fldCharType="end"/>
      </w:r>
      <w:r w:rsidR="00F534D9">
        <w:rPr>
          <w:lang w:val="en-US"/>
        </w:rPr>
        <w:t>.</w:t>
      </w:r>
      <w:bookmarkEnd w:id="550"/>
    </w:p>
    <w:p w14:paraId="7A8C94F6" w14:textId="17ADAE1B" w:rsidR="000A459C" w:rsidRPr="00A25D8F" w:rsidRDefault="343FD69F" w:rsidP="000A459C">
      <w:pPr>
        <w:rPr>
          <w:lang w:val="en-US"/>
        </w:rPr>
      </w:pPr>
      <w:r w:rsidRPr="00EF10FA">
        <w:rPr>
          <w:lang w:val="en-US"/>
        </w:rPr>
        <w:t xml:space="preserve">It is of course </w:t>
      </w:r>
      <w:r w:rsidR="37A4C7CD" w:rsidRPr="00EF10FA">
        <w:rPr>
          <w:lang w:val="en-US"/>
        </w:rPr>
        <w:t xml:space="preserve">important </w:t>
      </w:r>
      <w:r w:rsidRPr="00EF10FA">
        <w:rPr>
          <w:lang w:val="en-US"/>
        </w:rPr>
        <w:t>that you critically review the suggestions you receive based on these prompts and rewrite them according to your style and insights.</w:t>
      </w:r>
    </w:p>
    <w:p w14:paraId="7E3B9640" w14:textId="77777777" w:rsidR="000A459C" w:rsidRPr="00A25D8F" w:rsidRDefault="000A459C" w:rsidP="00FA77AD">
      <w:pPr>
        <w:pStyle w:val="Heading3"/>
        <w:rPr>
          <w:lang w:val="en-US"/>
        </w:rPr>
      </w:pPr>
      <w:r w:rsidRPr="00EF10FA">
        <w:rPr>
          <w:lang w:val="en-US"/>
        </w:rPr>
        <w:t>Data analysis with generative AI</w:t>
      </w:r>
    </w:p>
    <w:p w14:paraId="4F00233D" w14:textId="1E25D696" w:rsidR="000A459C" w:rsidRPr="00A25D8F" w:rsidRDefault="343FD69F" w:rsidP="000A459C">
      <w:pPr>
        <w:rPr>
          <w:lang w:val="en-US"/>
        </w:rPr>
      </w:pPr>
      <w:r w:rsidRPr="00EF10FA">
        <w:rPr>
          <w:lang w:val="en-US"/>
        </w:rPr>
        <w:t>Many generative AI systems allow you to perform statistical and analytical and numerical analysis and visualizations in addition to text, sound</w:t>
      </w:r>
      <w:r w:rsidR="65984312" w:rsidRPr="11E991B7">
        <w:rPr>
          <w:lang w:val="en-US"/>
        </w:rPr>
        <w:t>,</w:t>
      </w:r>
      <w:r w:rsidRPr="00EF10FA">
        <w:rPr>
          <w:lang w:val="en-US"/>
        </w:rPr>
        <w:t xml:space="preserve"> or pictures. Here, the language models themselves </w:t>
      </w:r>
      <w:r w:rsidRPr="11E991B7">
        <w:rPr>
          <w:lang w:val="en-US"/>
        </w:rPr>
        <w:t>do</w:t>
      </w:r>
      <w:r w:rsidR="53D86B4A" w:rsidRPr="11E991B7">
        <w:rPr>
          <w:lang w:val="en-US"/>
        </w:rPr>
        <w:t>n’t</w:t>
      </w:r>
      <w:r w:rsidRPr="00EF10FA">
        <w:rPr>
          <w:lang w:val="en-US"/>
        </w:rPr>
        <w:t xml:space="preserve"> do the analysis work, but instead direct programs such as Python </w:t>
      </w:r>
      <w:r w:rsidR="7A5449DD" w:rsidRPr="00EF10FA">
        <w:rPr>
          <w:lang w:val="en-US"/>
        </w:rPr>
        <w:t xml:space="preserve">and </w:t>
      </w:r>
      <w:r w:rsidRPr="00EF10FA">
        <w:rPr>
          <w:lang w:val="en-US"/>
        </w:rPr>
        <w:t xml:space="preserve">R to do the work. Or they generate code that you can then run yourself in a program. In doing so, these AI systems ensure that the processing is done precisely, provided you </w:t>
      </w:r>
      <w:r w:rsidR="6C6E3062" w:rsidRPr="00EF10FA">
        <w:rPr>
          <w:lang w:val="en-US"/>
        </w:rPr>
        <w:t xml:space="preserve">program </w:t>
      </w:r>
      <w:r w:rsidRPr="00EF10FA">
        <w:rPr>
          <w:lang w:val="en-US"/>
        </w:rPr>
        <w:t xml:space="preserve">them properly </w:t>
      </w:r>
      <w:r w:rsidR="6C6E3062" w:rsidRPr="00EF10FA">
        <w:rPr>
          <w:lang w:val="en-US"/>
        </w:rPr>
        <w:t xml:space="preserve">through </w:t>
      </w:r>
      <w:r w:rsidRPr="00EF10FA">
        <w:rPr>
          <w:lang w:val="en-US"/>
        </w:rPr>
        <w:t>good prompts.</w:t>
      </w:r>
    </w:p>
    <w:p w14:paraId="5354BD17" w14:textId="048EDCCC" w:rsidR="000A459C" w:rsidRPr="00A25D8F" w:rsidRDefault="000A459C" w:rsidP="000A459C">
      <w:pPr>
        <w:rPr>
          <w:lang w:val="en-US"/>
        </w:rPr>
      </w:pPr>
      <w:r w:rsidRPr="00EF10FA">
        <w:rPr>
          <w:lang w:val="en-US"/>
        </w:rPr>
        <w:t xml:space="preserve">For example, if you have sufficient knowledge of statistical concepts and principles, you can quickly draw preliminary analyses and conclusions here. </w:t>
      </w:r>
      <w:r w:rsidR="009348FF" w:rsidRPr="00EF10FA">
        <w:rPr>
          <w:lang w:val="en-US"/>
        </w:rPr>
        <w:t xml:space="preserve">In </w:t>
      </w:r>
      <w:r w:rsidR="5006B41D" w:rsidRPr="00EF10FA">
        <w:rPr>
          <w:lang w:val="en-US"/>
        </w:rPr>
        <w:t xml:space="preserve">the </w:t>
      </w:r>
      <w:r w:rsidRPr="00EF10FA">
        <w:rPr>
          <w:lang w:val="en-US"/>
        </w:rPr>
        <w:t>example below</w:t>
      </w:r>
      <w:r w:rsidR="009348FF" w:rsidRPr="00EF10FA">
        <w:rPr>
          <w:lang w:val="en-US"/>
        </w:rPr>
        <w:t xml:space="preserve">, </w:t>
      </w:r>
      <w:r w:rsidRPr="00EF10FA">
        <w:rPr>
          <w:lang w:val="en-US"/>
        </w:rPr>
        <w:t>implemented with Anthropic by Claude</w:t>
      </w:r>
      <w:r w:rsidR="009348FF" w:rsidRPr="00EF10FA">
        <w:rPr>
          <w:lang w:val="en-US"/>
        </w:rPr>
        <w:t xml:space="preserve">, you can see how </w:t>
      </w:r>
      <w:r w:rsidRPr="00EF10FA">
        <w:rPr>
          <w:lang w:val="en-US"/>
        </w:rPr>
        <w:t xml:space="preserve">it works. By default, </w:t>
      </w:r>
      <w:r w:rsidR="009348FF" w:rsidRPr="00EF10FA">
        <w:rPr>
          <w:lang w:val="en-US"/>
        </w:rPr>
        <w:t>Claude</w:t>
      </w:r>
      <w:r w:rsidRPr="00EF10FA">
        <w:rPr>
          <w:lang w:val="en-US"/>
        </w:rPr>
        <w:t xml:space="preserve"> creates visualizations in </w:t>
      </w:r>
      <w:r w:rsidR="031921E6" w:rsidRPr="00EF10FA">
        <w:rPr>
          <w:lang w:val="en-US"/>
        </w:rPr>
        <w:t xml:space="preserve">a so-called </w:t>
      </w:r>
      <w:r w:rsidRPr="00EF10FA">
        <w:rPr>
          <w:lang w:val="en-US"/>
        </w:rPr>
        <w:t>React format, but if you work with R yourself, you can also ask for R code that you can then use yourself in R.</w:t>
      </w:r>
    </w:p>
    <w:tbl>
      <w:tblPr>
        <w:tblStyle w:val="TableGrid"/>
        <w:tblW w:w="0" w:type="auto"/>
        <w:tblLook w:val="04A0" w:firstRow="1" w:lastRow="0" w:firstColumn="1" w:lastColumn="0" w:noHBand="0" w:noVBand="1"/>
      </w:tblPr>
      <w:tblGrid>
        <w:gridCol w:w="9016"/>
      </w:tblGrid>
      <w:tr w:rsidR="000A459C" w:rsidRPr="00EF10FA" w14:paraId="11CE8DB5" w14:textId="77777777" w:rsidTr="72DB26BB">
        <w:tc>
          <w:tcPr>
            <w:tcW w:w="9016" w:type="dxa"/>
          </w:tcPr>
          <w:p w14:paraId="74E704B4" w14:textId="7AE2501C" w:rsidR="000A459C" w:rsidRPr="00A25D8F" w:rsidRDefault="000A459C">
            <w:pPr>
              <w:rPr>
                <w:lang w:val="en-US"/>
              </w:rPr>
            </w:pPr>
            <w:r w:rsidRPr="00EF10FA">
              <w:rPr>
                <w:lang w:val="en-US"/>
              </w:rPr>
              <w:lastRenderedPageBreak/>
              <w:t xml:space="preserve">Question 1: </w:t>
            </w:r>
            <w:r w:rsidR="3418F21D" w:rsidRPr="74E6EA6C">
              <w:rPr>
                <w:lang w:val="en-US"/>
              </w:rPr>
              <w:t>Please</w:t>
            </w:r>
            <w:r w:rsidRPr="00EF10FA">
              <w:rPr>
                <w:lang w:val="en-US"/>
              </w:rPr>
              <w:t xml:space="preserve"> generate a dataset for me of the grades for 10 boys and girls on 5 subjects </w:t>
            </w:r>
            <w:r w:rsidR="07C197D2" w:rsidRPr="00EF10FA">
              <w:rPr>
                <w:lang w:val="en-US"/>
              </w:rPr>
              <w:t xml:space="preserve">of 5 </w:t>
            </w:r>
            <w:proofErr w:type="spellStart"/>
            <w:r w:rsidR="07C197D2" w:rsidRPr="00EF10FA">
              <w:rPr>
                <w:lang w:val="en-US"/>
              </w:rPr>
              <w:t>havo</w:t>
            </w:r>
            <w:proofErr w:type="spellEnd"/>
            <w:r w:rsidRPr="00EF10FA">
              <w:rPr>
                <w:lang w:val="en-US"/>
              </w:rPr>
              <w:t>? (Or enter your dataset</w:t>
            </w:r>
            <w:r w:rsidR="108AB1DA" w:rsidRPr="74E6EA6C">
              <w:rPr>
                <w:lang w:val="en-US"/>
              </w:rPr>
              <w:t>,</w:t>
            </w:r>
            <w:r w:rsidRPr="00EF10FA">
              <w:rPr>
                <w:lang w:val="en-US"/>
              </w:rPr>
              <w:t xml:space="preserve"> for example</w:t>
            </w:r>
            <w:r w:rsidR="7126EE2E" w:rsidRPr="74E6EA6C">
              <w:rPr>
                <w:lang w:val="en-US"/>
              </w:rPr>
              <w:t>,</w:t>
            </w:r>
            <w:r w:rsidRPr="00EF10FA">
              <w:rPr>
                <w:lang w:val="en-US"/>
              </w:rPr>
              <w:t xml:space="preserve"> </w:t>
            </w:r>
            <w:r w:rsidR="073AC75C" w:rsidRPr="00EF10FA">
              <w:rPr>
                <w:lang w:val="en-US"/>
              </w:rPr>
              <w:t xml:space="preserve">in Excel or </w:t>
            </w:r>
            <w:r w:rsidRPr="00EF10FA">
              <w:rPr>
                <w:lang w:val="en-US"/>
              </w:rPr>
              <w:t>CSV format)</w:t>
            </w:r>
          </w:p>
          <w:p w14:paraId="5DAC5610" w14:textId="77777777" w:rsidR="000A459C" w:rsidRPr="00A25D8F" w:rsidRDefault="000A459C">
            <w:pPr>
              <w:rPr>
                <w:lang w:val="en-US"/>
              </w:rPr>
            </w:pPr>
            <w:r w:rsidRPr="00EF10FA">
              <w:rPr>
                <w:lang w:val="en-US"/>
              </w:rPr>
              <w:t>Response: ...</w:t>
            </w:r>
          </w:p>
          <w:p w14:paraId="376E9A93" w14:textId="0AE58149" w:rsidR="000A459C" w:rsidRPr="00A25D8F" w:rsidRDefault="000A459C">
            <w:pPr>
              <w:rPr>
                <w:lang w:val="en-US"/>
              </w:rPr>
            </w:pPr>
            <w:r w:rsidRPr="00EF10FA">
              <w:rPr>
                <w:lang w:val="en-US"/>
              </w:rPr>
              <w:t xml:space="preserve">Question 2: </w:t>
            </w:r>
            <w:r w:rsidR="258A1EFF" w:rsidRPr="74E6EA6C">
              <w:rPr>
                <w:lang w:val="en-US"/>
              </w:rPr>
              <w:t>Please</w:t>
            </w:r>
            <w:r w:rsidRPr="00EF10FA">
              <w:rPr>
                <w:lang w:val="en-US"/>
              </w:rPr>
              <w:t xml:space="preserve"> provide for me the trends in this dataset. Specifically, I want to know if there is a significant difference in the average grade per subject for boys and girls.</w:t>
            </w:r>
          </w:p>
          <w:p w14:paraId="292CCF6C" w14:textId="77777777" w:rsidR="000A459C" w:rsidRPr="00A25D8F" w:rsidRDefault="000A459C">
            <w:pPr>
              <w:rPr>
                <w:lang w:val="en-US"/>
              </w:rPr>
            </w:pPr>
            <w:r w:rsidRPr="00EF10FA">
              <w:rPr>
                <w:lang w:val="en-US"/>
              </w:rPr>
              <w:t>Response: ...</w:t>
            </w:r>
          </w:p>
          <w:p w14:paraId="371E29CB" w14:textId="6A7ECC30" w:rsidR="000A459C" w:rsidRPr="00A25D8F" w:rsidRDefault="000A459C">
            <w:pPr>
              <w:rPr>
                <w:lang w:val="en-US"/>
              </w:rPr>
            </w:pPr>
            <w:r w:rsidRPr="00EF10FA">
              <w:rPr>
                <w:lang w:val="en-US"/>
              </w:rPr>
              <w:t xml:space="preserve">Question 3: </w:t>
            </w:r>
            <w:r w:rsidR="5EC9C508" w:rsidRPr="74E6EA6C">
              <w:rPr>
                <w:lang w:val="en-US"/>
              </w:rPr>
              <w:t>Please</w:t>
            </w:r>
            <w:r w:rsidRPr="00EF10FA">
              <w:rPr>
                <w:lang w:val="en-US"/>
              </w:rPr>
              <w:t xml:space="preserve"> provide a graph for me showing the mean score and standard error of measurement for boys and girls to inspect whether there are statistically significant differences by subject between the genders?</w:t>
            </w:r>
          </w:p>
          <w:p w14:paraId="1B361622" w14:textId="77777777" w:rsidR="000A459C" w:rsidRPr="00A25D8F" w:rsidRDefault="000A459C">
            <w:pPr>
              <w:rPr>
                <w:lang w:val="en-US"/>
              </w:rPr>
            </w:pPr>
            <w:r w:rsidRPr="00EF10FA">
              <w:rPr>
                <w:lang w:val="en-US"/>
              </w:rPr>
              <w:t>Response: ...</w:t>
            </w:r>
          </w:p>
          <w:p w14:paraId="04FBD179" w14:textId="77777777" w:rsidR="000A459C" w:rsidRPr="00A25D8F" w:rsidRDefault="000A459C">
            <w:pPr>
              <w:keepNext/>
              <w:rPr>
                <w:lang w:val="en-US"/>
              </w:rPr>
            </w:pPr>
            <w:r w:rsidRPr="00EF10FA">
              <w:rPr>
                <w:noProof/>
                <w:lang w:val="en-US"/>
              </w:rPr>
              <w:drawing>
                <wp:inline distT="0" distB="0" distL="0" distR="0" wp14:anchorId="25A8CB2E" wp14:editId="04A41122">
                  <wp:extent cx="4622800" cy="3335866"/>
                  <wp:effectExtent l="0" t="0" r="0" b="4445"/>
                  <wp:docPr id="18839409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36438" name="Picture 1" descr="A screenshot of a graph&#10;&#10;AI-generated content may be incorrect."/>
                          <pic:cNvPicPr/>
                        </pic:nvPicPr>
                        <pic:blipFill rotWithShape="1">
                          <a:blip r:embed="rId86"/>
                          <a:srcRect b="36246"/>
                          <a:stretch/>
                        </pic:blipFill>
                        <pic:spPr bwMode="auto">
                          <a:xfrm>
                            <a:off x="0" y="0"/>
                            <a:ext cx="4622800" cy="3335866"/>
                          </a:xfrm>
                          <a:prstGeom prst="rect">
                            <a:avLst/>
                          </a:prstGeom>
                          <a:ln>
                            <a:noFill/>
                          </a:ln>
                          <a:extLst>
                            <a:ext uri="{53640926-AAD7-44D8-BBD7-CCE9431645EC}">
                              <a14:shadowObscured xmlns:a14="http://schemas.microsoft.com/office/drawing/2010/main"/>
                            </a:ext>
                          </a:extLst>
                        </pic:spPr>
                      </pic:pic>
                    </a:graphicData>
                  </a:graphic>
                </wp:inline>
              </w:drawing>
            </w:r>
          </w:p>
          <w:p w14:paraId="4B9FCE7F" w14:textId="54CAD438" w:rsidR="000A459C" w:rsidRPr="00A25D8F" w:rsidRDefault="001D5D1F">
            <w:pPr>
              <w:pStyle w:val="Caption"/>
              <w:rPr>
                <w:lang w:val="en-US"/>
              </w:rPr>
            </w:pPr>
            <w:bookmarkStart w:id="551" w:name="_Toc208673960"/>
            <w:r>
              <w:rPr>
                <w:lang w:val="en-US"/>
              </w:rPr>
              <w:t>Figure</w:t>
            </w:r>
            <w:r w:rsidR="00FE1814" w:rsidRPr="00EF10FA">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7</w:t>
            </w:r>
            <w:r>
              <w:rPr>
                <w:lang w:val="en-US"/>
              </w:rPr>
              <w:fldChar w:fldCharType="end"/>
            </w:r>
            <w:r>
              <w:rPr>
                <w:lang w:val="en-US"/>
              </w:rPr>
              <w:t>.</w:t>
            </w:r>
            <w:r>
              <w:rPr>
                <w:lang w:val="en-US"/>
              </w:rPr>
              <w:fldChar w:fldCharType="begin"/>
            </w:r>
            <w:r>
              <w:rPr>
                <w:lang w:val="en-US"/>
              </w:rPr>
              <w:instrText xml:space="preserve"> SEQ Figure \* ARABIC \s 1 </w:instrText>
            </w:r>
            <w:r>
              <w:rPr>
                <w:lang w:val="en-US"/>
              </w:rPr>
              <w:fldChar w:fldCharType="separate"/>
            </w:r>
            <w:r>
              <w:rPr>
                <w:noProof/>
                <w:lang w:val="en-US"/>
              </w:rPr>
              <w:t>2</w:t>
            </w:r>
            <w:r>
              <w:rPr>
                <w:lang w:val="en-US"/>
              </w:rPr>
              <w:fldChar w:fldCharType="end"/>
            </w:r>
            <w:r w:rsidR="00FE1814" w:rsidRPr="00EF10FA">
              <w:rPr>
                <w:lang w:val="en-US"/>
              </w:rPr>
              <w:t xml:space="preserve"> </w:t>
            </w:r>
            <w:r w:rsidR="3385A56D" w:rsidRPr="00EF10FA">
              <w:rPr>
                <w:lang w:val="en-US"/>
              </w:rPr>
              <w:t>Graph of mean scores by subject for boys and girls.</w:t>
            </w:r>
            <w:bookmarkEnd w:id="551"/>
          </w:p>
          <w:p w14:paraId="4CC1B92D" w14:textId="31AAF2E6" w:rsidR="000A459C" w:rsidRPr="00A25D8F" w:rsidRDefault="000A459C">
            <w:pPr>
              <w:rPr>
                <w:lang w:val="en-US"/>
              </w:rPr>
            </w:pPr>
            <w:hyperlink r:id="rId87">
              <w:r w:rsidRPr="00EF10FA">
                <w:rPr>
                  <w:rStyle w:val="Hyperlink"/>
                  <w:lang w:val="en-US"/>
                </w:rPr>
                <w:t xml:space="preserve">https://claude.site/artifacts/e3b5b4a4-88c4-46b8-938a-55acec52443f </w:t>
              </w:r>
            </w:hyperlink>
          </w:p>
          <w:p w14:paraId="3EE9C16C" w14:textId="16D95E07" w:rsidR="000A459C" w:rsidRPr="00A25D8F" w:rsidRDefault="000A459C">
            <w:pPr>
              <w:rPr>
                <w:lang w:val="en-US"/>
              </w:rPr>
            </w:pPr>
            <w:r w:rsidRPr="00EF10FA">
              <w:rPr>
                <w:lang w:val="en-US"/>
              </w:rPr>
              <w:t xml:space="preserve">Question 4: </w:t>
            </w:r>
            <w:r w:rsidR="7D557EDF" w:rsidRPr="74E6EA6C">
              <w:rPr>
                <w:lang w:val="en-US"/>
              </w:rPr>
              <w:t>Please</w:t>
            </w:r>
            <w:r w:rsidRPr="00EF10FA">
              <w:rPr>
                <w:lang w:val="en-US"/>
              </w:rPr>
              <w:t xml:space="preserve"> create the visualization for me by using R?</w:t>
            </w:r>
          </w:p>
          <w:p w14:paraId="28AE306A" w14:textId="77777777" w:rsidR="000A459C" w:rsidRPr="00A25D8F" w:rsidRDefault="000A459C">
            <w:pPr>
              <w:rPr>
                <w:lang w:val="en-US"/>
              </w:rPr>
            </w:pPr>
            <w:r w:rsidRPr="00EF10FA">
              <w:rPr>
                <w:lang w:val="en-US"/>
              </w:rPr>
              <w:t>Response: ...</w:t>
            </w:r>
          </w:p>
          <w:p w14:paraId="3D8426BA" w14:textId="4EF60F12" w:rsidR="000A459C" w:rsidRPr="00A25D8F" w:rsidRDefault="000A459C" w:rsidP="0045770E">
            <w:pPr>
              <w:keepNext/>
              <w:rPr>
                <w:lang w:val="en-US"/>
              </w:rPr>
            </w:pPr>
            <w:r w:rsidRPr="00EF10FA">
              <w:rPr>
                <w:lang w:val="en-US"/>
              </w:rPr>
              <w:t xml:space="preserve">You </w:t>
            </w:r>
            <w:r w:rsidR="22276D8A" w:rsidRPr="00EF10FA">
              <w:rPr>
                <w:lang w:val="en-US"/>
              </w:rPr>
              <w:t xml:space="preserve">will </w:t>
            </w:r>
            <w:r w:rsidRPr="00EF10FA">
              <w:rPr>
                <w:lang w:val="en-US"/>
              </w:rPr>
              <w:t>see that girls score higher on average. Can you explain why that is?</w:t>
            </w:r>
          </w:p>
        </w:tc>
      </w:tr>
    </w:tbl>
    <w:p w14:paraId="3C1F0DF4" w14:textId="7CAAE9E0" w:rsidR="000A459C" w:rsidRPr="00A25D8F" w:rsidRDefault="000A459C" w:rsidP="000A459C">
      <w:pPr>
        <w:pStyle w:val="Caption"/>
        <w:rPr>
          <w:lang w:val="en-US"/>
        </w:rPr>
      </w:pPr>
      <w:r w:rsidRPr="00EF10FA">
        <w:rPr>
          <w:lang w:val="en-US"/>
        </w:rPr>
        <w:t>Example</w:t>
      </w:r>
      <w:r w:rsidR="00FE1814" w:rsidRPr="00EF10FA">
        <w:rPr>
          <w:lang w:val="en-US"/>
        </w:rPr>
        <w:t xml:space="preserve"> </w:t>
      </w:r>
      <w:r w:rsidRPr="00EF10FA">
        <w:rPr>
          <w:lang w:val="en-US"/>
        </w:rPr>
        <w:fldChar w:fldCharType="begin"/>
      </w:r>
      <w:r w:rsidRPr="00EF10FA">
        <w:rPr>
          <w:lang w:val="en-US"/>
        </w:rPr>
        <w:instrText>SEQ Voorbeeld \* ARABIC</w:instrText>
      </w:r>
      <w:r w:rsidRPr="00EF10FA">
        <w:rPr>
          <w:lang w:val="en-US"/>
        </w:rPr>
        <w:fldChar w:fldCharType="separate"/>
      </w:r>
      <w:r w:rsidR="008963CD" w:rsidRPr="00EF10FA">
        <w:rPr>
          <w:lang w:val="en-US"/>
        </w:rPr>
        <w:t>1</w:t>
      </w:r>
      <w:r w:rsidRPr="00EF10FA">
        <w:rPr>
          <w:lang w:val="en-US"/>
        </w:rPr>
        <w:fldChar w:fldCharType="end"/>
      </w:r>
      <w:r w:rsidRPr="00EF10FA">
        <w:rPr>
          <w:lang w:val="en-US"/>
        </w:rPr>
        <w:t xml:space="preserve"> Data analysis with Claude Anthropic Sonnet.</w:t>
      </w:r>
    </w:p>
    <w:tbl>
      <w:tblPr>
        <w:tblStyle w:val="PlainTable4"/>
        <w:tblW w:w="0" w:type="auto"/>
        <w:tblLook w:val="04A0" w:firstRow="1" w:lastRow="0" w:firstColumn="1" w:lastColumn="0" w:noHBand="0" w:noVBand="1"/>
      </w:tblPr>
      <w:tblGrid>
        <w:gridCol w:w="9026"/>
      </w:tblGrid>
      <w:tr w:rsidR="009661E4" w:rsidRPr="00EF10FA" w14:paraId="7D688C20" w14:textId="77777777" w:rsidTr="00FE1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tcPr>
          <w:p w14:paraId="7D8A6FB0" w14:textId="2E068F79" w:rsidR="009661E4" w:rsidRPr="00A25D8F" w:rsidRDefault="52CA003D" w:rsidP="009661E4">
            <w:pPr>
              <w:rPr>
                <w:lang w:val="en-US"/>
              </w:rPr>
            </w:pPr>
            <w:r w:rsidRPr="00EF10FA">
              <w:rPr>
                <w:noProof/>
                <w:lang w:val="en-US"/>
              </w:rPr>
              <w:lastRenderedPageBreak/>
              <w:drawing>
                <wp:inline distT="0" distB="0" distL="0" distR="0" wp14:anchorId="4CBADDC9" wp14:editId="5323EA05">
                  <wp:extent cx="5621572" cy="4270676"/>
                  <wp:effectExtent l="0" t="0" r="5080" b="0"/>
                  <wp:docPr id="1299698653" name="Picture 3" descr="A screenshot of 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8653" name="Picture 3" descr="A screenshot of a screenshot of a cell phone&#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639032" cy="4283940"/>
                          </a:xfrm>
                          <a:prstGeom prst="rect">
                            <a:avLst/>
                          </a:prstGeom>
                        </pic:spPr>
                      </pic:pic>
                    </a:graphicData>
                  </a:graphic>
                </wp:inline>
              </w:drawing>
            </w:r>
          </w:p>
        </w:tc>
      </w:tr>
    </w:tbl>
    <w:p w14:paraId="1F5F9E7A" w14:textId="0B9C7165" w:rsidR="000A459C" w:rsidRPr="00A25D8F" w:rsidRDefault="00FE1814" w:rsidP="00FE1814">
      <w:pPr>
        <w:pStyle w:val="Caption"/>
        <w:rPr>
          <w:lang w:val="en-US"/>
        </w:rPr>
      </w:pPr>
      <w:bookmarkStart w:id="552" w:name="_Toc208673961"/>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79502D">
        <w:rPr>
          <w:noProof/>
          <w:lang w:val="en-US"/>
        </w:rPr>
        <w:t>7</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79502D">
        <w:rPr>
          <w:noProof/>
          <w:lang w:val="en-US"/>
        </w:rPr>
        <w:t>3</w:t>
      </w:r>
      <w:r w:rsidR="001D5D1F">
        <w:rPr>
          <w:lang w:val="en-US"/>
        </w:rPr>
        <w:fldChar w:fldCharType="end"/>
      </w:r>
      <w:r w:rsidRPr="00EF10FA">
        <w:rPr>
          <w:lang w:val="en-US"/>
        </w:rPr>
        <w:t xml:space="preserve"> </w:t>
      </w:r>
      <w:r w:rsidR="343FD69F" w:rsidRPr="00EF10FA">
        <w:rPr>
          <w:lang w:val="en-US"/>
        </w:rPr>
        <w:t xml:space="preserve">Performing the calculation of the deflection of a beam with </w:t>
      </w:r>
      <w:proofErr w:type="spellStart"/>
      <w:r w:rsidR="343FD69F" w:rsidRPr="00EF10FA">
        <w:rPr>
          <w:lang w:val="en-US"/>
        </w:rPr>
        <w:t>EduGenAI</w:t>
      </w:r>
      <w:proofErr w:type="spellEnd"/>
      <w:r w:rsidR="343FD69F" w:rsidRPr="00EF10FA">
        <w:rPr>
          <w:lang w:val="en-US"/>
        </w:rPr>
        <w:t xml:space="preserve"> and Python.</w:t>
      </w:r>
      <w:bookmarkEnd w:id="552"/>
    </w:p>
    <w:p w14:paraId="324F6DA3" w14:textId="59D41D40" w:rsidR="000A459C" w:rsidRPr="00A25D8F" w:rsidRDefault="000A459C" w:rsidP="00FA77AD">
      <w:pPr>
        <w:pStyle w:val="Heading3"/>
        <w:rPr>
          <w:lang w:val="en-US"/>
        </w:rPr>
      </w:pPr>
      <w:r w:rsidRPr="00EF10FA">
        <w:rPr>
          <w:lang w:val="en-US"/>
        </w:rPr>
        <w:t>Interpreting the results</w:t>
      </w:r>
    </w:p>
    <w:p w14:paraId="2C2DCC59" w14:textId="14C020F1" w:rsidR="000A459C" w:rsidRPr="00A25D8F" w:rsidRDefault="000A459C" w:rsidP="000A459C">
      <w:pPr>
        <w:rPr>
          <w:lang w:val="en-US"/>
        </w:rPr>
      </w:pPr>
      <w:r w:rsidRPr="00EF10FA">
        <w:rPr>
          <w:lang w:val="en-US"/>
        </w:rPr>
        <w:t xml:space="preserve">Once you </w:t>
      </w:r>
      <w:r w:rsidR="51578FFF" w:rsidRPr="00EF10FA">
        <w:rPr>
          <w:lang w:val="en-US"/>
        </w:rPr>
        <w:t xml:space="preserve">have the </w:t>
      </w:r>
      <w:r w:rsidRPr="00EF10FA">
        <w:rPr>
          <w:lang w:val="en-US"/>
        </w:rPr>
        <w:t>results of your research</w:t>
      </w:r>
      <w:r w:rsidR="368ABF32" w:rsidRPr="00EF10FA">
        <w:rPr>
          <w:lang w:val="en-US"/>
        </w:rPr>
        <w:t xml:space="preserve">, </w:t>
      </w:r>
      <w:r w:rsidRPr="00EF10FA">
        <w:rPr>
          <w:lang w:val="en-US"/>
        </w:rPr>
        <w:t xml:space="preserve">you can also use generative AI to help formulate </w:t>
      </w:r>
      <w:r w:rsidR="2BA9BA38" w:rsidRPr="00EF10FA">
        <w:rPr>
          <w:lang w:val="en-US"/>
        </w:rPr>
        <w:t xml:space="preserve">the </w:t>
      </w:r>
      <w:r w:rsidRPr="00EF10FA">
        <w:rPr>
          <w:lang w:val="en-US"/>
        </w:rPr>
        <w:t>conclusions as well as the concluding sections. Consider exploring and describing the limitations of your research, the generalizability of your conclusions, the impact of your findings for research, the field and society, and suggestions for further research.</w:t>
      </w:r>
    </w:p>
    <w:p w14:paraId="74054CC5" w14:textId="6B9A309C" w:rsidR="000A459C" w:rsidRPr="00A25D8F" w:rsidRDefault="4DC34D39" w:rsidP="00435754">
      <w:pPr>
        <w:pStyle w:val="Heading2"/>
        <w:rPr>
          <w:lang w:val="en-US"/>
        </w:rPr>
      </w:pPr>
      <w:bookmarkStart w:id="553" w:name="_Toc208677730"/>
      <w:r w:rsidRPr="00EF10FA">
        <w:rPr>
          <w:lang w:val="en-US"/>
        </w:rPr>
        <w:t xml:space="preserve">Reporting phase </w:t>
      </w:r>
      <w:r w:rsidR="00A14D2D">
        <w:rPr>
          <w:lang w:val="en-US"/>
        </w:rPr>
        <w:t>-</w:t>
      </w:r>
      <w:r w:rsidR="725E1D2D" w:rsidRPr="00EF10FA">
        <w:rPr>
          <w:lang w:val="en-US"/>
        </w:rPr>
        <w:t xml:space="preserve"> writing in detail</w:t>
      </w:r>
      <w:bookmarkEnd w:id="553"/>
    </w:p>
    <w:p w14:paraId="0A5F04A0" w14:textId="60CA06C0" w:rsidR="000A459C" w:rsidRPr="00A25D8F" w:rsidRDefault="06706334" w:rsidP="621E1EFF">
      <w:pPr>
        <w:rPr>
          <w:lang w:val="en-US"/>
        </w:rPr>
      </w:pPr>
      <w:r w:rsidRPr="00EF10FA">
        <w:rPr>
          <w:lang w:val="en-US"/>
        </w:rPr>
        <w:t xml:space="preserve">We have already seen that general </w:t>
      </w:r>
      <w:r w:rsidR="343FD69F" w:rsidRPr="00EF10FA">
        <w:rPr>
          <w:lang w:val="en-US"/>
        </w:rPr>
        <w:t xml:space="preserve">generative AI tools </w:t>
      </w:r>
      <w:r w:rsidRPr="00EF10FA">
        <w:rPr>
          <w:lang w:val="en-US"/>
        </w:rPr>
        <w:t xml:space="preserve">can </w:t>
      </w:r>
      <w:r w:rsidR="4898A4E7" w:rsidRPr="00EF10FA">
        <w:rPr>
          <w:lang w:val="en-US"/>
        </w:rPr>
        <w:t xml:space="preserve">support </w:t>
      </w:r>
      <w:r w:rsidRPr="00EF10FA">
        <w:rPr>
          <w:lang w:val="en-US"/>
        </w:rPr>
        <w:t xml:space="preserve">you </w:t>
      </w:r>
      <w:r w:rsidR="343FD69F" w:rsidRPr="00EF10FA">
        <w:rPr>
          <w:lang w:val="en-US"/>
        </w:rPr>
        <w:t xml:space="preserve">in various ways </w:t>
      </w:r>
      <w:r w:rsidR="4898A4E7" w:rsidRPr="00EF10FA">
        <w:rPr>
          <w:lang w:val="en-US"/>
        </w:rPr>
        <w:t xml:space="preserve">when reporting on </w:t>
      </w:r>
      <w:r w:rsidR="343FD69F" w:rsidRPr="00EF10FA">
        <w:rPr>
          <w:lang w:val="en-US"/>
        </w:rPr>
        <w:t xml:space="preserve">your research. </w:t>
      </w:r>
      <w:r w:rsidR="1DAF29B6" w:rsidRPr="00EF10FA">
        <w:rPr>
          <w:lang w:val="en-US"/>
        </w:rPr>
        <w:t xml:space="preserve">For example, </w:t>
      </w:r>
      <w:r w:rsidR="343FD69F" w:rsidRPr="00EF10FA">
        <w:rPr>
          <w:lang w:val="en-US"/>
        </w:rPr>
        <w:t xml:space="preserve">one of the most valuable functions is to help structure a text. For example, if you are still </w:t>
      </w:r>
      <w:r w:rsidR="0F297423" w:rsidRPr="00EF10FA">
        <w:rPr>
          <w:lang w:val="en-US"/>
        </w:rPr>
        <w:t xml:space="preserve">looking for </w:t>
      </w:r>
      <w:r w:rsidR="343FD69F" w:rsidRPr="00EF10FA">
        <w:rPr>
          <w:lang w:val="en-US"/>
        </w:rPr>
        <w:t xml:space="preserve">a logical structure or transition between paragraphs, an AI tool can suggest a clear format or even create a </w:t>
      </w:r>
      <w:r w:rsidR="6F369570" w:rsidRPr="00EF10FA">
        <w:rPr>
          <w:lang w:val="en-US"/>
        </w:rPr>
        <w:t xml:space="preserve">structure </w:t>
      </w:r>
      <w:r w:rsidR="343FD69F" w:rsidRPr="00EF10FA">
        <w:rPr>
          <w:lang w:val="en-US"/>
        </w:rPr>
        <w:t>for your final text.</w:t>
      </w:r>
    </w:p>
    <w:p w14:paraId="7A41268B" w14:textId="23C85868" w:rsidR="000A459C" w:rsidRPr="00A25D8F" w:rsidRDefault="343FD69F" w:rsidP="000A459C">
      <w:pPr>
        <w:rPr>
          <w:lang w:val="en-US"/>
        </w:rPr>
      </w:pPr>
      <w:r w:rsidRPr="00EF10FA">
        <w:rPr>
          <w:lang w:val="en-US"/>
        </w:rPr>
        <w:t xml:space="preserve">In addition, these tools can be useful for improving wording. They offer alternatives to crooked sentences, make your text more </w:t>
      </w:r>
      <w:r w:rsidR="220DDE93" w:rsidRPr="74E6EA6C">
        <w:rPr>
          <w:lang w:val="en-US"/>
        </w:rPr>
        <w:t>natural,</w:t>
      </w:r>
      <w:r w:rsidRPr="00EF10FA">
        <w:rPr>
          <w:lang w:val="en-US"/>
        </w:rPr>
        <w:t xml:space="preserve"> and can help you choose the right tone. Especially in academic writing, where precision and clarity are essential, this is a valuable support. </w:t>
      </w:r>
      <w:r w:rsidR="65D668A9" w:rsidRPr="00EF10FA">
        <w:rPr>
          <w:lang w:val="en-US"/>
        </w:rPr>
        <w:t xml:space="preserve">But in addition to general generative </w:t>
      </w:r>
      <w:r w:rsidR="3E80AD34" w:rsidRPr="00EF10FA">
        <w:rPr>
          <w:lang w:val="en-US"/>
        </w:rPr>
        <w:t>AI</w:t>
      </w:r>
      <w:r w:rsidR="65D668A9" w:rsidRPr="00EF10FA">
        <w:rPr>
          <w:lang w:val="en-US"/>
        </w:rPr>
        <w:t xml:space="preserve"> applications, there are also specific </w:t>
      </w:r>
      <w:r w:rsidR="3198579A" w:rsidRPr="00EF10FA">
        <w:rPr>
          <w:lang w:val="en-US"/>
        </w:rPr>
        <w:t xml:space="preserve">tools to support your writing. </w:t>
      </w:r>
    </w:p>
    <w:p w14:paraId="30709A15" w14:textId="481AEEE1" w:rsidR="000A459C" w:rsidRPr="00A25D8F" w:rsidRDefault="46A48AAC" w:rsidP="00FA77AD">
      <w:pPr>
        <w:pStyle w:val="Heading3"/>
        <w:rPr>
          <w:lang w:val="en-US"/>
        </w:rPr>
      </w:pPr>
      <w:bookmarkStart w:id="554" w:name="_Toc198722254"/>
      <w:bookmarkStart w:id="555" w:name="_Toc199585016"/>
      <w:bookmarkStart w:id="556" w:name="_Toc199525358"/>
      <w:r w:rsidRPr="00EF10FA">
        <w:rPr>
          <w:lang w:val="en-US"/>
        </w:rPr>
        <w:t>Writing</w:t>
      </w:r>
      <w:r w:rsidR="343FD69F" w:rsidRPr="00EF10FA">
        <w:rPr>
          <w:lang w:val="en-US"/>
        </w:rPr>
        <w:t xml:space="preserve"> support tools</w:t>
      </w:r>
      <w:bookmarkEnd w:id="554"/>
      <w:bookmarkEnd w:id="555"/>
      <w:bookmarkEnd w:id="556"/>
    </w:p>
    <w:p w14:paraId="040D78DF" w14:textId="292E13E2" w:rsidR="00AA2F49" w:rsidRPr="00A25D8F" w:rsidRDefault="343FD69F" w:rsidP="00793350">
      <w:pPr>
        <w:rPr>
          <w:lang w:val="en-US"/>
        </w:rPr>
      </w:pPr>
      <w:r w:rsidRPr="00EF10FA">
        <w:rPr>
          <w:lang w:val="en-US"/>
        </w:rPr>
        <w:t xml:space="preserve">Generic </w:t>
      </w:r>
      <w:r w:rsidR="3B6F316C" w:rsidRPr="00EF10FA">
        <w:rPr>
          <w:lang w:val="en-US"/>
        </w:rPr>
        <w:t>AI</w:t>
      </w:r>
      <w:r w:rsidRPr="00EF10FA">
        <w:rPr>
          <w:lang w:val="en-US"/>
        </w:rPr>
        <w:t xml:space="preserve"> tools such as ChatGPT, Google Gemini and Claude can provide good support in the writing process with their powerful models. </w:t>
      </w:r>
      <w:r w:rsidR="053BE997" w:rsidRPr="00EF10FA">
        <w:rPr>
          <w:lang w:val="en-US"/>
        </w:rPr>
        <w:t xml:space="preserve">But </w:t>
      </w:r>
      <w:r w:rsidR="417CC892" w:rsidRPr="00EF10FA">
        <w:rPr>
          <w:lang w:val="en-US"/>
        </w:rPr>
        <w:t>they also have their drawbacks</w:t>
      </w:r>
      <w:r w:rsidR="4AE28690" w:rsidRPr="00EF10FA">
        <w:rPr>
          <w:lang w:val="en-US"/>
        </w:rPr>
        <w:t xml:space="preserve">, such </w:t>
      </w:r>
      <w:r w:rsidR="5101B45A" w:rsidRPr="00EF10FA">
        <w:rPr>
          <w:lang w:val="en-US"/>
        </w:rPr>
        <w:t xml:space="preserve">as </w:t>
      </w:r>
      <w:r w:rsidR="417CC892" w:rsidRPr="00EF10FA">
        <w:rPr>
          <w:lang w:val="en-US"/>
        </w:rPr>
        <w:t xml:space="preserve">privacy and security and that you </w:t>
      </w:r>
      <w:r w:rsidR="00415196" w:rsidRPr="00EF10FA">
        <w:rPr>
          <w:lang w:val="en-US"/>
        </w:rPr>
        <w:t>must</w:t>
      </w:r>
      <w:r w:rsidR="417CC892" w:rsidRPr="00EF10FA">
        <w:rPr>
          <w:lang w:val="en-US"/>
        </w:rPr>
        <w:t xml:space="preserve"> constantly switch between your writing tool (e.g. Microsoft Word) and that tool</w:t>
      </w:r>
      <w:r w:rsidR="15F8B5E9" w:rsidRPr="00EF10FA">
        <w:rPr>
          <w:lang w:val="en-US"/>
        </w:rPr>
        <w:t>.</w:t>
      </w:r>
    </w:p>
    <w:p w14:paraId="6AD3ED92" w14:textId="039EBA90" w:rsidR="000A459C" w:rsidRPr="00A25D8F" w:rsidRDefault="2E15D8B6" w:rsidP="00793350">
      <w:pPr>
        <w:rPr>
          <w:lang w:val="en-US"/>
        </w:rPr>
      </w:pPr>
      <w:r w:rsidRPr="00EF10FA">
        <w:rPr>
          <w:lang w:val="en-US"/>
        </w:rPr>
        <w:lastRenderedPageBreak/>
        <w:t xml:space="preserve">That's why there are </w:t>
      </w:r>
      <w:proofErr w:type="gramStart"/>
      <w:r w:rsidR="00415196" w:rsidRPr="00EF10FA">
        <w:rPr>
          <w:lang w:val="en-US"/>
        </w:rPr>
        <w:t>more</w:t>
      </w:r>
      <w:r w:rsidRPr="00EF10FA">
        <w:rPr>
          <w:lang w:val="en-US"/>
        </w:rPr>
        <w:t xml:space="preserve"> </w:t>
      </w:r>
      <w:r w:rsidR="00415196">
        <w:rPr>
          <w:lang w:val="en-US"/>
        </w:rPr>
        <w:t>and more</w:t>
      </w:r>
      <w:proofErr w:type="gramEnd"/>
      <w:r w:rsidR="00415196">
        <w:rPr>
          <w:lang w:val="en-US"/>
        </w:rPr>
        <w:t xml:space="preserve"> </w:t>
      </w:r>
      <w:r w:rsidRPr="00EF10FA">
        <w:rPr>
          <w:lang w:val="en-US"/>
        </w:rPr>
        <w:t xml:space="preserve">tools </w:t>
      </w:r>
      <w:r w:rsidR="343FD69F" w:rsidRPr="00EF10FA">
        <w:rPr>
          <w:lang w:val="en-US"/>
        </w:rPr>
        <w:t>that are integrated into your word processor or Internet browser. For example, VU</w:t>
      </w:r>
      <w:r w:rsidR="343FD69F" w:rsidRPr="541FB91E">
        <w:rPr>
          <w:lang w:val="en-US"/>
        </w:rPr>
        <w:t xml:space="preserve"> </w:t>
      </w:r>
      <w:r w:rsidR="61E2E698" w:rsidRPr="541FB91E">
        <w:rPr>
          <w:lang w:val="en-US"/>
        </w:rPr>
        <w:t>Amsterdam</w:t>
      </w:r>
      <w:r w:rsidR="343FD69F" w:rsidRPr="00EF10FA">
        <w:rPr>
          <w:lang w:val="en-US"/>
        </w:rPr>
        <w:t xml:space="preserve"> has licensed the system </w:t>
      </w:r>
      <w:proofErr w:type="spellStart"/>
      <w:proofErr w:type="gramStart"/>
      <w:r w:rsidR="343FD69F" w:rsidRPr="00EF10FA">
        <w:rPr>
          <w:lang w:val="en-US"/>
        </w:rPr>
        <w:t>Writefull</w:t>
      </w:r>
      <w:proofErr w:type="spellEnd"/>
      <w:proofErr w:type="gramEnd"/>
      <w:r w:rsidR="343FD69F" w:rsidRPr="00EF10FA">
        <w:rPr>
          <w:lang w:val="en-US"/>
        </w:rPr>
        <w:t xml:space="preserve"> </w:t>
      </w:r>
      <w:r w:rsidR="24F8E993" w:rsidRPr="00EF10FA">
        <w:rPr>
          <w:lang w:val="en-US"/>
        </w:rPr>
        <w:t xml:space="preserve">and </w:t>
      </w:r>
      <w:r w:rsidR="343FD69F" w:rsidRPr="00EF10FA">
        <w:rPr>
          <w:lang w:val="en-US"/>
        </w:rPr>
        <w:t xml:space="preserve">many students use Grammarly. These are </w:t>
      </w:r>
      <w:r w:rsidR="3D0042ED" w:rsidRPr="00EF10FA">
        <w:rPr>
          <w:lang w:val="en-US"/>
        </w:rPr>
        <w:t xml:space="preserve">plug-ins </w:t>
      </w:r>
      <w:r w:rsidR="343FD69F" w:rsidRPr="00EF10FA">
        <w:rPr>
          <w:lang w:val="en-US"/>
        </w:rPr>
        <w:t xml:space="preserve">for Microsoft Word, for Overleaf or your Internet browser that are </w:t>
      </w:r>
      <w:r w:rsidR="78B24642" w:rsidRPr="00EF10FA">
        <w:rPr>
          <w:lang w:val="en-US"/>
        </w:rPr>
        <w:t>suitable</w:t>
      </w:r>
      <w:r w:rsidR="343FD69F" w:rsidRPr="00EF10FA">
        <w:rPr>
          <w:lang w:val="en-US"/>
        </w:rPr>
        <w:t xml:space="preserve"> for writing English-language scientific texts. </w:t>
      </w:r>
      <w:commentRangeStart w:id="557"/>
      <w:r w:rsidR="24F8E993" w:rsidRPr="00EF10FA">
        <w:rPr>
          <w:lang w:val="en-US"/>
        </w:rPr>
        <w:t xml:space="preserve">With </w:t>
      </w:r>
      <w:r w:rsidR="0658373A" w:rsidRPr="00EF10FA">
        <w:rPr>
          <w:lang w:val="en-US"/>
        </w:rPr>
        <w:t xml:space="preserve">tools </w:t>
      </w:r>
      <w:r w:rsidR="24F8E993" w:rsidRPr="00EF10FA">
        <w:rPr>
          <w:lang w:val="en-US"/>
        </w:rPr>
        <w:t xml:space="preserve">like that, you no longer </w:t>
      </w:r>
      <w:r w:rsidR="003500AE">
        <w:rPr>
          <w:lang w:val="en-US"/>
        </w:rPr>
        <w:t>need</w:t>
      </w:r>
      <w:r w:rsidR="24F8E993" w:rsidRPr="00EF10FA">
        <w:rPr>
          <w:lang w:val="en-US"/>
        </w:rPr>
        <w:t xml:space="preserve"> to </w:t>
      </w:r>
      <w:r w:rsidR="20E651B9" w:rsidRPr="00EF10FA">
        <w:rPr>
          <w:lang w:val="en-US"/>
        </w:rPr>
        <w:t xml:space="preserve">leave </w:t>
      </w:r>
      <w:r w:rsidR="24F8E993" w:rsidRPr="00EF10FA">
        <w:rPr>
          <w:lang w:val="en-US"/>
        </w:rPr>
        <w:t xml:space="preserve">your word processor and can work directly and very precisely in your text. </w:t>
      </w:r>
      <w:commentRangeEnd w:id="557"/>
      <w:r w:rsidR="003500AE">
        <w:rPr>
          <w:rStyle w:val="CommentReference"/>
          <w:rFonts w:eastAsiaTheme="minorEastAsia" w:cstheme="minorBidi"/>
          <w:lang w:eastAsia="en-US"/>
        </w:rPr>
        <w:commentReference w:id="557"/>
      </w:r>
      <w:r w:rsidR="1DE29AE8" w:rsidRPr="00EF10FA">
        <w:rPr>
          <w:lang w:val="en-US"/>
        </w:rPr>
        <w:t xml:space="preserve">The advantage? These tools give </w:t>
      </w:r>
      <w:r w:rsidR="6CD04DDF" w:rsidRPr="00EF10FA">
        <w:rPr>
          <w:lang w:val="en-US"/>
        </w:rPr>
        <w:t xml:space="preserve">much better insight into </w:t>
      </w:r>
      <w:r w:rsidR="2251627F" w:rsidRPr="00EF10FA">
        <w:rPr>
          <w:lang w:val="en-US"/>
        </w:rPr>
        <w:t xml:space="preserve">the adjustments </w:t>
      </w:r>
      <w:r w:rsidR="497DF2E9" w:rsidRPr="00EF10FA">
        <w:rPr>
          <w:lang w:val="en-US"/>
        </w:rPr>
        <w:t>in your text</w:t>
      </w:r>
      <w:r w:rsidR="5D9FFABA" w:rsidRPr="00EF10FA">
        <w:rPr>
          <w:lang w:val="en-US"/>
        </w:rPr>
        <w:t xml:space="preserve">, </w:t>
      </w:r>
      <w:r w:rsidR="6CD04DDF" w:rsidRPr="00EF10FA">
        <w:rPr>
          <w:lang w:val="en-US"/>
        </w:rPr>
        <w:t>why and whether you want to accept the suggestions</w:t>
      </w:r>
      <w:r w:rsidR="57962362" w:rsidRPr="00EF10FA">
        <w:rPr>
          <w:lang w:val="en-US"/>
        </w:rPr>
        <w:t xml:space="preserve">. </w:t>
      </w:r>
      <w:r w:rsidR="497DF2E9" w:rsidRPr="00EF10FA">
        <w:rPr>
          <w:lang w:val="en-US"/>
        </w:rPr>
        <w:t>That makes the writing process more deliberate</w:t>
      </w:r>
      <w:r w:rsidR="18B1BCEA" w:rsidRPr="74E6EA6C">
        <w:rPr>
          <w:lang w:val="en-US"/>
        </w:rPr>
        <w:t>,</w:t>
      </w:r>
      <w:r w:rsidR="497DF2E9" w:rsidRPr="00EF10FA">
        <w:rPr>
          <w:lang w:val="en-US"/>
        </w:rPr>
        <w:t xml:space="preserve"> and so </w:t>
      </w:r>
      <w:r w:rsidR="6CD04DDF" w:rsidRPr="00EF10FA">
        <w:rPr>
          <w:lang w:val="en-US"/>
        </w:rPr>
        <w:t xml:space="preserve">you keep more ownership over the </w:t>
      </w:r>
      <w:r w:rsidR="57962362" w:rsidRPr="00EF10FA">
        <w:rPr>
          <w:lang w:val="en-US"/>
        </w:rPr>
        <w:t xml:space="preserve">text </w:t>
      </w:r>
      <w:r w:rsidR="3161A5DF" w:rsidRPr="00EF10FA">
        <w:rPr>
          <w:lang w:val="en-US"/>
        </w:rPr>
        <w:t>and learn more</w:t>
      </w:r>
      <w:r w:rsidR="57962362" w:rsidRPr="00EF10FA">
        <w:rPr>
          <w:lang w:val="en-US"/>
        </w:rPr>
        <w:t>.</w:t>
      </w:r>
    </w:p>
    <w:p w14:paraId="0C494E96" w14:textId="70CA973F" w:rsidR="0055166A" w:rsidRPr="00A25D8F" w:rsidRDefault="1BD8FCC5" w:rsidP="00FA77AD">
      <w:pPr>
        <w:pStyle w:val="Heading3"/>
        <w:rPr>
          <w:lang w:val="en-US"/>
        </w:rPr>
      </w:pPr>
      <w:r w:rsidRPr="00EF10FA">
        <w:rPr>
          <w:lang w:val="en-US"/>
        </w:rPr>
        <w:t>Preventing ChatGPT language and errors</w:t>
      </w:r>
    </w:p>
    <w:p w14:paraId="2E51F75A" w14:textId="28822664" w:rsidR="00970BDF" w:rsidRPr="00A25D8F" w:rsidRDefault="343FD69F" w:rsidP="1E5EA214">
      <w:pPr>
        <w:rPr>
          <w:lang w:val="en-US"/>
        </w:rPr>
      </w:pPr>
      <w:r w:rsidRPr="00EF10FA">
        <w:rPr>
          <w:lang w:val="en-US"/>
        </w:rPr>
        <w:t xml:space="preserve">However, it is </w:t>
      </w:r>
      <w:r w:rsidR="05DCA75D" w:rsidRPr="00EF10FA">
        <w:rPr>
          <w:lang w:val="en-US"/>
        </w:rPr>
        <w:t>important</w:t>
      </w:r>
      <w:r w:rsidRPr="00EF10FA">
        <w:rPr>
          <w:lang w:val="en-US"/>
        </w:rPr>
        <w:t xml:space="preserve"> to know the characteristics </w:t>
      </w:r>
      <w:r w:rsidR="403021FD" w:rsidRPr="00EF10FA">
        <w:rPr>
          <w:lang w:val="en-US"/>
        </w:rPr>
        <w:t xml:space="preserve">of AI language </w:t>
      </w:r>
      <w:r w:rsidRPr="00EF10FA">
        <w:rPr>
          <w:lang w:val="en-US"/>
        </w:rPr>
        <w:t xml:space="preserve">or </w:t>
      </w:r>
      <w:r w:rsidR="7FE8E898" w:rsidRPr="00EF10FA">
        <w:rPr>
          <w:lang w:val="en-US"/>
        </w:rPr>
        <w:t xml:space="preserve">the </w:t>
      </w:r>
      <w:r w:rsidRPr="00EF10FA">
        <w:rPr>
          <w:lang w:val="en-US"/>
        </w:rPr>
        <w:t xml:space="preserve">mistakes </w:t>
      </w:r>
      <w:r w:rsidR="7FCAFDED" w:rsidRPr="00EF10FA">
        <w:rPr>
          <w:lang w:val="en-US"/>
        </w:rPr>
        <w:t>it often makes</w:t>
      </w:r>
      <w:r w:rsidRPr="00EF10FA">
        <w:rPr>
          <w:lang w:val="en-US"/>
        </w:rPr>
        <w:t xml:space="preserve">. </w:t>
      </w:r>
      <w:proofErr w:type="gramStart"/>
      <w:r w:rsidR="05DCA75D" w:rsidRPr="00EF10FA">
        <w:rPr>
          <w:lang w:val="en-US"/>
        </w:rPr>
        <w:t>So</w:t>
      </w:r>
      <w:proofErr w:type="gramEnd"/>
      <w:r w:rsidR="05DCA75D" w:rsidRPr="00EF10FA">
        <w:rPr>
          <w:lang w:val="en-US"/>
        </w:rPr>
        <w:t xml:space="preserve"> a </w:t>
      </w:r>
      <w:r w:rsidR="257F094F" w:rsidRPr="00EF10FA">
        <w:rPr>
          <w:lang w:val="en-US"/>
        </w:rPr>
        <w:t xml:space="preserve">good </w:t>
      </w:r>
      <w:r w:rsidR="05DCA75D" w:rsidRPr="00EF10FA">
        <w:rPr>
          <w:lang w:val="en-US"/>
        </w:rPr>
        <w:t xml:space="preserve">knowledge of Dutch or English remains </w:t>
      </w:r>
      <w:r w:rsidR="466B6A61" w:rsidRPr="00EF10FA">
        <w:rPr>
          <w:lang w:val="en-US"/>
        </w:rPr>
        <w:t>necessary</w:t>
      </w:r>
      <w:r w:rsidR="4F505FED" w:rsidRPr="00EF10FA">
        <w:rPr>
          <w:lang w:val="en-US"/>
        </w:rPr>
        <w:t xml:space="preserve">. </w:t>
      </w:r>
      <w:r w:rsidR="46B82040" w:rsidRPr="00EF10FA">
        <w:rPr>
          <w:lang w:val="en-US"/>
        </w:rPr>
        <w:t xml:space="preserve">And </w:t>
      </w:r>
      <w:r w:rsidR="466B6A61" w:rsidRPr="00EF10FA">
        <w:rPr>
          <w:lang w:val="en-US"/>
        </w:rPr>
        <w:t xml:space="preserve">be careful not </w:t>
      </w:r>
      <w:r w:rsidR="095D6ECF" w:rsidRPr="00EF10FA">
        <w:rPr>
          <w:lang w:val="en-US"/>
        </w:rPr>
        <w:t xml:space="preserve">to </w:t>
      </w:r>
      <w:r w:rsidR="6BDECD59" w:rsidRPr="00EF10FA">
        <w:rPr>
          <w:lang w:val="en-US"/>
        </w:rPr>
        <w:t xml:space="preserve">lean too much on AI and neglect your writing skills. </w:t>
      </w:r>
    </w:p>
    <w:p w14:paraId="07DAA043" w14:textId="527978ED" w:rsidR="000A459C" w:rsidRPr="00A25D8F" w:rsidRDefault="343FD69F" w:rsidP="000A459C">
      <w:pPr>
        <w:rPr>
          <w:lang w:val="en-US"/>
        </w:rPr>
      </w:pPr>
      <w:r w:rsidRPr="00EF10FA">
        <w:rPr>
          <w:lang w:val="en-US"/>
        </w:rPr>
        <w:t>Scientific research on Dutch language errors in generative AI is limited</w:t>
      </w:r>
      <w:r w:rsidR="00801FBB">
        <w:rPr>
          <w:lang w:val="en-US"/>
        </w:rPr>
        <w:t xml:space="preserve"> </w:t>
      </w:r>
      <w:r w:rsidRPr="00EF10FA">
        <w:rPr>
          <w:lang w:val="en-US"/>
        </w:rPr>
        <w:fldChar w:fldCharType="begin"/>
      </w:r>
      <w:r w:rsidR="00801FBB">
        <w:rPr>
          <w:lang w:val="en-US"/>
        </w:rPr>
        <w:instrText xml:space="preserve"> ADDIN ZOTERO_ITEM CSL_CITATION {"citationID":"iPxES1jt","properties":{"formattedCitation":"(Lai et al., 2023)","plainCitation":"(Lai et al., 2023)","noteIndex":0},"citationItems":[{"id":17115,"uris":["http://zotero.org/users/1688/items/XWGKVF6L"],"itemData":{"id":17115,"type":"article","abstract":"Over the last few years, large language models (LLMs) have emerged as the most important breakthroughs in natural language processing (NLP) that fundamentally transform research and developments in the field. ChatGPT represents one of the most exciting LLM systems developed recently to showcase impressive skills for language generation and highly attract public attention. Among various exciting applications discovered for ChatGPT in English, the model can process and generate texts for multiple languages due to its multilingual training data. Given the broad adoption of ChatGPT for English in different problems and areas, a natural question is whether ChatGPT can also be applied effectively for other languages or it is necessary to develop more language-specific technologies. The answer to this question requires a thorough evaluation of ChatGPT over multiple tasks with diverse languages and large datasets (i.e., beyond reported anecdotes), which is still missing or limited in current research. Our work aims to fill this gap for the evaluation of ChatGPT and similar LLMs to provide more comprehensive information for multilingual NLP applications. While this work will be an ongoing effort to include additional experiments in the future, our current paper evaluates ChatGPT on 7 different tasks, covering 37 diverse languages with high, medium, low, and extremely low resources. We also focus on the zero-shot learning setting for ChatGPT to improve reproducibility and better simulate the interactions of general users. Compared to the performance of previous models, our extensive experimental results demonstrate a worse performance of ChatGPT for different NLP tasks and languages, calling for further research to develop better models and understanding for multilingual learning.","DOI":"10.48550/arXiv.2304.05613","note":"arXiv:2304.05613 [cs]","number":"arXiv:2304.05613","publisher":"arXiv","source":"arXiv.org","title":"ChatGPT Beyond English: Towards a Comprehensive Evaluation of Large Language Models in Multilingual Learning","title-short":"ChatGPT Beyond English","URL":"http://arxiv.org/abs/2304.05613","author":[{"family":"Lai","given":"Viet Dac"},{"family":"Ngo","given":"Nghia Trung"},{"family":"Veyseh","given":"Amir Pouran Ben"},{"family":"Man","given":"Hieu"},{"family":"Dernoncourt","given":"Franck"},{"family":"Bui","given":"Trung"},{"family":"Nguyen","given":"Thien Huu"}],"accessed":{"date-parts":[["2025",5,10]]},"issued":{"date-parts":[["2023",4,12]]}}}],"schema":"https://github.com/citation-style-language/schema/raw/master/csl-citation.json"} </w:instrText>
      </w:r>
      <w:r w:rsidRPr="00EF10FA">
        <w:rPr>
          <w:lang w:val="en-US"/>
        </w:rPr>
        <w:fldChar w:fldCharType="separate"/>
      </w:r>
      <w:r w:rsidR="00801FBB">
        <w:rPr>
          <w:lang w:val="en-US"/>
        </w:rPr>
        <w:t>(Lai et al., 2023)</w:t>
      </w:r>
      <w:r w:rsidRPr="00EF10FA">
        <w:rPr>
          <w:lang w:val="en-US"/>
        </w:rPr>
        <w:fldChar w:fldCharType="end"/>
      </w:r>
      <w:r w:rsidRPr="00EF10FA">
        <w:rPr>
          <w:lang w:val="en-US"/>
        </w:rPr>
        <w:t xml:space="preserve"> , but examples abound in the popular literature. </w:t>
      </w:r>
      <w:r w:rsidR="2AEB2485" w:rsidRPr="00EF10FA">
        <w:rPr>
          <w:lang w:val="en-US"/>
        </w:rPr>
        <w:t xml:space="preserve">For example, </w:t>
      </w:r>
      <w:r w:rsidRPr="00EF10FA">
        <w:rPr>
          <w:lang w:val="en-US"/>
        </w:rPr>
        <w:t xml:space="preserve">an important bias (and thus source of errors) in current language models is that they are trained </w:t>
      </w:r>
      <w:r w:rsidR="33A30C04" w:rsidRPr="00EF10FA">
        <w:rPr>
          <w:lang w:val="en-US"/>
        </w:rPr>
        <w:t xml:space="preserve">primarily </w:t>
      </w:r>
      <w:r w:rsidRPr="00EF10FA">
        <w:rPr>
          <w:lang w:val="en-US"/>
        </w:rPr>
        <w:t xml:space="preserve">from English-language texts. Dutch-language texts </w:t>
      </w:r>
      <w:r w:rsidR="147B708C" w:rsidRPr="00EF10FA">
        <w:rPr>
          <w:lang w:val="en-US"/>
        </w:rPr>
        <w:t xml:space="preserve">created by </w:t>
      </w:r>
      <w:r w:rsidRPr="00EF10FA">
        <w:rPr>
          <w:lang w:val="en-US"/>
        </w:rPr>
        <w:t>generative AI</w:t>
      </w:r>
      <w:r w:rsidR="31033034" w:rsidRPr="00EF10FA">
        <w:rPr>
          <w:lang w:val="en-US"/>
        </w:rPr>
        <w:t xml:space="preserve">, </w:t>
      </w:r>
      <w:r w:rsidR="1741D7B1" w:rsidRPr="00EF10FA">
        <w:rPr>
          <w:lang w:val="en-US"/>
        </w:rPr>
        <w:t xml:space="preserve">therefore, </w:t>
      </w:r>
      <w:r w:rsidRPr="00EF10FA">
        <w:rPr>
          <w:lang w:val="en-US"/>
        </w:rPr>
        <w:t xml:space="preserve">sometimes contain grammatical, spelling, punctuation, structuring, word choice and phrasing errors that follow English-language conventions rather than Dutch-language rules. </w:t>
      </w:r>
      <w:r w:rsidR="5BEE08C9" w:rsidRPr="00EF10FA">
        <w:rPr>
          <w:lang w:val="en-US"/>
        </w:rPr>
        <w:t xml:space="preserve">In addition, models (in addition to journalistic sources) are often trained on language used by average Internet users on forums </w:t>
      </w:r>
      <w:r w:rsidR="7DC3368A" w:rsidRPr="00EF10FA">
        <w:rPr>
          <w:lang w:val="en-US"/>
        </w:rPr>
        <w:t>such as Reddit</w:t>
      </w:r>
      <w:r w:rsidR="7DC3368A" w:rsidRPr="541FB91E">
        <w:rPr>
          <w:lang w:val="en-US"/>
        </w:rPr>
        <w:t xml:space="preserve">. </w:t>
      </w:r>
      <w:r w:rsidR="5C5969FC" w:rsidRPr="541FB91E">
        <w:rPr>
          <w:lang w:val="en-US"/>
        </w:rPr>
        <w:t>Typically, these are</w:t>
      </w:r>
      <w:r w:rsidR="7DC3368A" w:rsidRPr="00EF10FA">
        <w:rPr>
          <w:lang w:val="en-US"/>
        </w:rPr>
        <w:t xml:space="preserve"> fleetingly written comments, without the goal of being </w:t>
      </w:r>
      <w:r w:rsidR="78B08245" w:rsidRPr="541FB91E">
        <w:rPr>
          <w:lang w:val="en-US"/>
        </w:rPr>
        <w:t>linguistically</w:t>
      </w:r>
      <w:r w:rsidR="7DC3368A" w:rsidRPr="541FB91E">
        <w:rPr>
          <w:lang w:val="en-US"/>
        </w:rPr>
        <w:t xml:space="preserve"> </w:t>
      </w:r>
      <w:r w:rsidR="7DC3368A" w:rsidRPr="00EF10FA">
        <w:rPr>
          <w:lang w:val="en-US"/>
        </w:rPr>
        <w:t>correct</w:t>
      </w:r>
      <w:r w:rsidR="7DC3368A" w:rsidRPr="541FB91E">
        <w:rPr>
          <w:lang w:val="en-US"/>
        </w:rPr>
        <w:t xml:space="preserve">. </w:t>
      </w:r>
      <w:r w:rsidR="75B87FD8" w:rsidRPr="541FB91E">
        <w:rPr>
          <w:lang w:val="en-US"/>
        </w:rPr>
        <w:t>Language can be</w:t>
      </w:r>
      <w:r w:rsidRPr="00EF10FA">
        <w:rPr>
          <w:lang w:val="en-US"/>
        </w:rPr>
        <w:t xml:space="preserve"> quite nuanced</w:t>
      </w:r>
      <w:r w:rsidR="75B87FD8" w:rsidRPr="541FB91E">
        <w:rPr>
          <w:lang w:val="en-US"/>
        </w:rPr>
        <w:t>, and this is wher</w:t>
      </w:r>
      <w:r w:rsidRPr="541FB91E">
        <w:rPr>
          <w:lang w:val="en-US"/>
        </w:rPr>
        <w:t xml:space="preserve">e </w:t>
      </w:r>
      <w:r w:rsidRPr="00EF10FA">
        <w:rPr>
          <w:lang w:val="en-US"/>
        </w:rPr>
        <w:t xml:space="preserve">AI can go wrong. </w:t>
      </w:r>
      <w:r w:rsidR="54EF0C18" w:rsidRPr="00EF10FA">
        <w:rPr>
          <w:lang w:val="en-US"/>
        </w:rPr>
        <w:t xml:space="preserve">Below is a list of the </w:t>
      </w:r>
      <w:r w:rsidRPr="00EF10FA">
        <w:rPr>
          <w:lang w:val="en-US"/>
        </w:rPr>
        <w:t xml:space="preserve">possible characteristic anomalies </w:t>
      </w:r>
      <w:r w:rsidR="1582A5AF" w:rsidRPr="00EF10FA">
        <w:rPr>
          <w:lang w:val="en-US"/>
        </w:rPr>
        <w:t>that are relatively common</w:t>
      </w:r>
      <w:r w:rsidR="216CA9B9" w:rsidRPr="541FB91E">
        <w:rPr>
          <w:lang w:val="en-US"/>
        </w:rPr>
        <w:t xml:space="preserve"> in Dutch</w:t>
      </w:r>
      <w:r w:rsidR="0F26091D" w:rsidRPr="541FB91E">
        <w:rPr>
          <w:lang w:val="en-US"/>
        </w:rPr>
        <w:t xml:space="preserve"> (and some also in English)</w:t>
      </w:r>
      <w:r w:rsidR="4A647482" w:rsidRPr="541FB91E">
        <w:rPr>
          <w:lang w:val="en-US"/>
        </w:rPr>
        <w:t>,</w:t>
      </w:r>
      <w:r w:rsidR="4A647482" w:rsidRPr="00EF10FA">
        <w:rPr>
          <w:lang w:val="en-US"/>
        </w:rPr>
        <w:t xml:space="preserve"> so you can recognize and counteract them in your texts.</w:t>
      </w:r>
      <w:r w:rsidR="3DEB73D7" w:rsidRPr="00EF10FA">
        <w:rPr>
          <w:lang w:val="en-US"/>
        </w:rPr>
        <w:t xml:space="preserve"> You can also read more about them at the resources listed.</w:t>
      </w:r>
    </w:p>
    <w:tbl>
      <w:tblPr>
        <w:tblStyle w:val="PlainTable2"/>
        <w:tblW w:w="9209" w:type="dxa"/>
        <w:tblLook w:val="0480" w:firstRow="0" w:lastRow="0" w:firstColumn="1" w:lastColumn="0" w:noHBand="0" w:noVBand="1"/>
      </w:tblPr>
      <w:tblGrid>
        <w:gridCol w:w="1973"/>
        <w:gridCol w:w="7236"/>
      </w:tblGrid>
      <w:tr w:rsidR="000A459C" w:rsidRPr="000F4772" w14:paraId="324E8907"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6942D978" w14:textId="77777777" w:rsidR="000A459C" w:rsidRPr="000F4772" w:rsidRDefault="000A459C">
            <w:pPr>
              <w:rPr>
                <w:sz w:val="18"/>
                <w:szCs w:val="18"/>
                <w:lang w:val="en-US"/>
              </w:rPr>
            </w:pPr>
            <w:r w:rsidRPr="000F4772">
              <w:rPr>
                <w:sz w:val="18"/>
                <w:szCs w:val="18"/>
                <w:lang w:val="en-US"/>
              </w:rPr>
              <w:t>Grammar</w:t>
            </w:r>
          </w:p>
          <w:p w14:paraId="449DB419" w14:textId="77777777" w:rsidR="000A459C" w:rsidRPr="000F4772" w:rsidRDefault="000A459C">
            <w:pPr>
              <w:rPr>
                <w:sz w:val="18"/>
                <w:szCs w:val="18"/>
                <w:lang w:val="en-US"/>
              </w:rPr>
            </w:pPr>
          </w:p>
        </w:tc>
        <w:tc>
          <w:tcPr>
            <w:tcW w:w="7236" w:type="dxa"/>
          </w:tcPr>
          <w:p w14:paraId="7113054F" w14:textId="1EA648C7" w:rsidR="000A459C" w:rsidRPr="000F4772" w:rsidRDefault="583C9406">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 xml:space="preserve">Errors </w:t>
            </w:r>
            <w:r w:rsidR="000A459C" w:rsidRPr="000F4772">
              <w:rPr>
                <w:sz w:val="18"/>
                <w:szCs w:val="18"/>
                <w:lang w:val="en-US"/>
              </w:rPr>
              <w:t>in assigning "</w:t>
            </w:r>
            <w:r w:rsidR="16455B96" w:rsidRPr="000F4772">
              <w:rPr>
                <w:sz w:val="18"/>
                <w:szCs w:val="18"/>
                <w:lang w:val="en-US"/>
              </w:rPr>
              <w:t>d</w:t>
            </w:r>
            <w:r w:rsidR="000A459C" w:rsidRPr="000F4772">
              <w:rPr>
                <w:sz w:val="18"/>
                <w:szCs w:val="18"/>
                <w:lang w:val="en-US"/>
              </w:rPr>
              <w:t>e" or "</w:t>
            </w:r>
            <w:r w:rsidR="78384A73" w:rsidRPr="000F4772">
              <w:rPr>
                <w:sz w:val="18"/>
                <w:szCs w:val="18"/>
                <w:lang w:val="en-US"/>
              </w:rPr>
              <w:t>he</w:t>
            </w:r>
            <w:r w:rsidR="000A459C" w:rsidRPr="000F4772">
              <w:rPr>
                <w:sz w:val="18"/>
                <w:szCs w:val="18"/>
                <w:lang w:val="en-US"/>
              </w:rPr>
              <w:t>t" to nouns because the rule is more complex for AI than simply remembering which words belong to which article</w:t>
            </w:r>
            <w:r w:rsidR="18558378" w:rsidRPr="000F4772">
              <w:rPr>
                <w:sz w:val="18"/>
                <w:szCs w:val="18"/>
                <w:lang w:val="en-US"/>
              </w:rPr>
              <w:t xml:space="preserve"> </w:t>
            </w:r>
            <w:hyperlink r:id="rId89">
              <w:proofErr w:type="spellStart"/>
              <w:r w:rsidR="18558378" w:rsidRPr="000F4772">
                <w:rPr>
                  <w:rStyle w:val="Hyperlink"/>
                  <w:rFonts w:ascii="Aptos" w:eastAsia="Aptos" w:hAnsi="Aptos" w:cs="Aptos"/>
                  <w:color w:val="0000FF"/>
                  <w:sz w:val="18"/>
                  <w:szCs w:val="18"/>
                </w:rPr>
                <w:t>Taalvoutjes</w:t>
              </w:r>
              <w:proofErr w:type="spellEnd"/>
            </w:hyperlink>
            <w:r w:rsidR="000A459C" w:rsidRPr="000F4772">
              <w:rPr>
                <w:sz w:val="18"/>
                <w:szCs w:val="18"/>
                <w:lang w:val="en-US"/>
              </w:rPr>
              <w:t>.</w:t>
            </w:r>
          </w:p>
          <w:p w14:paraId="01BFACED" w14:textId="200ABCC1" w:rsidR="000A459C" w:rsidRPr="000F4772" w:rsidRDefault="320EFE02">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 xml:space="preserve">Errors </w:t>
            </w:r>
            <w:r w:rsidR="000A459C" w:rsidRPr="000F4772">
              <w:rPr>
                <w:sz w:val="18"/>
                <w:szCs w:val="18"/>
                <w:lang w:val="en-US"/>
              </w:rPr>
              <w:t xml:space="preserve">about singular or plural demonstrative pronouns, such as using </w:t>
            </w:r>
            <w:r w:rsidR="523221C0" w:rsidRPr="000F4772">
              <w:rPr>
                <w:sz w:val="18"/>
                <w:szCs w:val="18"/>
                <w:lang w:val="en-US"/>
              </w:rPr>
              <w:t>'</w:t>
            </w:r>
            <w:proofErr w:type="spellStart"/>
            <w:r w:rsidR="2FF8C344" w:rsidRPr="000F4772">
              <w:rPr>
                <w:sz w:val="18"/>
                <w:szCs w:val="18"/>
                <w:lang w:val="en-US"/>
              </w:rPr>
              <w:t>dit</w:t>
            </w:r>
            <w:proofErr w:type="spellEnd"/>
            <w:r w:rsidR="000A459C" w:rsidRPr="000F4772">
              <w:rPr>
                <w:sz w:val="18"/>
                <w:szCs w:val="18"/>
                <w:lang w:val="en-US"/>
              </w:rPr>
              <w:t xml:space="preserve"> is</w:t>
            </w:r>
            <w:r w:rsidR="664AE827" w:rsidRPr="000F4772">
              <w:rPr>
                <w:sz w:val="18"/>
                <w:szCs w:val="18"/>
                <w:lang w:val="en-US"/>
              </w:rPr>
              <w:t xml:space="preserve">' </w:t>
            </w:r>
            <w:r w:rsidR="000A459C" w:rsidRPr="000F4772">
              <w:rPr>
                <w:sz w:val="18"/>
                <w:szCs w:val="18"/>
                <w:lang w:val="en-US"/>
              </w:rPr>
              <w:t xml:space="preserve">when </w:t>
            </w:r>
            <w:r w:rsidR="662B622F" w:rsidRPr="000F4772">
              <w:rPr>
                <w:sz w:val="18"/>
                <w:szCs w:val="18"/>
                <w:lang w:val="en-US"/>
              </w:rPr>
              <w:t>'</w:t>
            </w:r>
            <w:proofErr w:type="spellStart"/>
            <w:r w:rsidR="266E1C9D" w:rsidRPr="000F4772">
              <w:rPr>
                <w:sz w:val="18"/>
                <w:szCs w:val="18"/>
                <w:lang w:val="en-US"/>
              </w:rPr>
              <w:t>deze</w:t>
            </w:r>
            <w:proofErr w:type="spellEnd"/>
            <w:r w:rsidR="266E1C9D" w:rsidRPr="000F4772">
              <w:rPr>
                <w:sz w:val="18"/>
                <w:szCs w:val="18"/>
                <w:lang w:val="en-US"/>
              </w:rPr>
              <w:t xml:space="preserve"> </w:t>
            </w:r>
            <w:proofErr w:type="spellStart"/>
            <w:r w:rsidR="266E1C9D" w:rsidRPr="000F4772">
              <w:rPr>
                <w:sz w:val="18"/>
                <w:szCs w:val="18"/>
                <w:lang w:val="en-US"/>
              </w:rPr>
              <w:t>zijn</w:t>
            </w:r>
            <w:proofErr w:type="spellEnd"/>
            <w:r w:rsidR="085C3665" w:rsidRPr="000F4772">
              <w:rPr>
                <w:sz w:val="18"/>
                <w:szCs w:val="18"/>
                <w:lang w:val="en-US"/>
              </w:rPr>
              <w:t>'</w:t>
            </w:r>
            <w:r w:rsidR="1EC59291" w:rsidRPr="000F4772">
              <w:rPr>
                <w:sz w:val="18"/>
                <w:szCs w:val="18"/>
                <w:lang w:val="en-US"/>
              </w:rPr>
              <w:t xml:space="preserve"> </w:t>
            </w:r>
            <w:r w:rsidR="000A459C" w:rsidRPr="000F4772">
              <w:rPr>
                <w:sz w:val="18"/>
                <w:szCs w:val="18"/>
                <w:lang w:val="en-US"/>
              </w:rPr>
              <w:t>would be correct.</w:t>
            </w:r>
          </w:p>
          <w:p w14:paraId="3159B1ED" w14:textId="35E563EB" w:rsidR="000A459C" w:rsidRPr="000F4772" w:rsidRDefault="000A459C">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As with articles, there is confusion when using '</w:t>
            </w:r>
            <w:r w:rsidR="3A6F396A" w:rsidRPr="000F4772">
              <w:rPr>
                <w:sz w:val="18"/>
                <w:szCs w:val="18"/>
                <w:lang w:val="en-US"/>
              </w:rPr>
              <w:t>die</w:t>
            </w:r>
            <w:r w:rsidRPr="000F4772">
              <w:rPr>
                <w:sz w:val="18"/>
                <w:szCs w:val="18"/>
                <w:lang w:val="en-US"/>
              </w:rPr>
              <w:t>' (for de-words) and '</w:t>
            </w:r>
            <w:proofErr w:type="spellStart"/>
            <w:r w:rsidR="57202C72" w:rsidRPr="000F4772">
              <w:rPr>
                <w:sz w:val="18"/>
                <w:szCs w:val="18"/>
                <w:lang w:val="en-US"/>
              </w:rPr>
              <w:t>d</w:t>
            </w:r>
            <w:r w:rsidRPr="000F4772">
              <w:rPr>
                <w:sz w:val="18"/>
                <w:szCs w:val="18"/>
                <w:lang w:val="en-US"/>
              </w:rPr>
              <w:t>at</w:t>
            </w:r>
            <w:proofErr w:type="spellEnd"/>
            <w:r w:rsidRPr="000F4772">
              <w:rPr>
                <w:sz w:val="18"/>
                <w:szCs w:val="18"/>
                <w:lang w:val="en-US"/>
              </w:rPr>
              <w:t>' (for het-words)</w:t>
            </w:r>
            <w:r w:rsidR="0C12CD92" w:rsidRPr="000F4772">
              <w:rPr>
                <w:sz w:val="18"/>
                <w:szCs w:val="18"/>
                <w:lang w:val="en-US"/>
              </w:rPr>
              <w:t xml:space="preserve"> </w:t>
            </w:r>
            <w:hyperlink r:id="rId90">
              <w:proofErr w:type="spellStart"/>
              <w:r w:rsidR="0C12CD92" w:rsidRPr="000F4772">
                <w:rPr>
                  <w:rStyle w:val="Hyperlink"/>
                  <w:rFonts w:ascii="Aptos" w:eastAsia="Aptos" w:hAnsi="Aptos" w:cs="Aptos"/>
                  <w:color w:val="0000FF"/>
                  <w:sz w:val="18"/>
                  <w:szCs w:val="18"/>
                </w:rPr>
                <w:t>Taalvoutjes</w:t>
              </w:r>
              <w:proofErr w:type="spellEnd"/>
            </w:hyperlink>
            <w:r w:rsidRPr="000F4772">
              <w:rPr>
                <w:sz w:val="18"/>
                <w:szCs w:val="18"/>
                <w:lang w:val="en-US"/>
              </w:rPr>
              <w:t>.</w:t>
            </w:r>
          </w:p>
          <w:p w14:paraId="590BA2EC" w14:textId="77777777" w:rsidR="000A459C" w:rsidRPr="000F4772" w:rsidRDefault="000A459C">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Irregular verbs in Dutch are sometimes conjugated incorrectly.</w:t>
            </w:r>
          </w:p>
          <w:p w14:paraId="2E760FB4" w14:textId="0569A4CC" w:rsidR="000A459C" w:rsidRPr="000F4772" w:rsidRDefault="000A459C">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Confusion between personal and possessive pronouns such as '</w:t>
            </w:r>
            <w:proofErr w:type="spellStart"/>
            <w:r w:rsidR="012686FD" w:rsidRPr="000F4772">
              <w:rPr>
                <w:sz w:val="18"/>
                <w:szCs w:val="18"/>
                <w:lang w:val="en-US"/>
              </w:rPr>
              <w:t>jou</w:t>
            </w:r>
            <w:proofErr w:type="spellEnd"/>
            <w:r w:rsidRPr="000F4772">
              <w:rPr>
                <w:sz w:val="18"/>
                <w:szCs w:val="18"/>
                <w:lang w:val="en-US"/>
              </w:rPr>
              <w:t>' and '</w:t>
            </w:r>
            <w:proofErr w:type="spellStart"/>
            <w:r w:rsidR="69883385" w:rsidRPr="000F4772">
              <w:rPr>
                <w:sz w:val="18"/>
                <w:szCs w:val="18"/>
                <w:lang w:val="en-US"/>
              </w:rPr>
              <w:t>jouw</w:t>
            </w:r>
            <w:proofErr w:type="spellEnd"/>
            <w:r w:rsidRPr="000F4772">
              <w:rPr>
                <w:sz w:val="18"/>
                <w:szCs w:val="18"/>
                <w:lang w:val="en-US"/>
              </w:rPr>
              <w:t>'</w:t>
            </w:r>
            <w:r w:rsidR="438D5D5D" w:rsidRPr="000F4772">
              <w:rPr>
                <w:sz w:val="18"/>
                <w:szCs w:val="18"/>
                <w:lang w:val="en-US"/>
              </w:rPr>
              <w:t xml:space="preserve"> </w:t>
            </w:r>
            <w:hyperlink r:id="rId91">
              <w:proofErr w:type="spellStart"/>
              <w:r w:rsidR="438D5D5D" w:rsidRPr="000F4772">
                <w:rPr>
                  <w:rStyle w:val="Hyperlink"/>
                  <w:rFonts w:ascii="Aptos" w:eastAsia="Aptos" w:hAnsi="Aptos" w:cs="Aptos"/>
                  <w:color w:val="0000FF"/>
                  <w:sz w:val="18"/>
                  <w:szCs w:val="18"/>
                </w:rPr>
                <w:t>Taalvoutjes</w:t>
              </w:r>
              <w:proofErr w:type="spellEnd"/>
            </w:hyperlink>
            <w:r w:rsidRPr="000F4772">
              <w:rPr>
                <w:sz w:val="18"/>
                <w:szCs w:val="18"/>
                <w:lang w:val="en-US"/>
              </w:rPr>
              <w:t>.</w:t>
            </w:r>
          </w:p>
          <w:p w14:paraId="5885C928" w14:textId="63EF983B" w:rsidR="000A459C" w:rsidRPr="000F4772" w:rsidRDefault="343FD69F">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Incorrect constructions such as "</w:t>
            </w:r>
            <w:proofErr w:type="spellStart"/>
            <w:r w:rsidR="02530E8E" w:rsidRPr="000F4772">
              <w:rPr>
                <w:sz w:val="18"/>
                <w:szCs w:val="18"/>
                <w:lang w:val="en-US"/>
              </w:rPr>
              <w:t>ik</w:t>
            </w:r>
            <w:proofErr w:type="spellEnd"/>
            <w:r w:rsidR="02530E8E" w:rsidRPr="000F4772">
              <w:rPr>
                <w:sz w:val="18"/>
                <w:szCs w:val="18"/>
                <w:lang w:val="en-US"/>
              </w:rPr>
              <w:t xml:space="preserve"> </w:t>
            </w:r>
            <w:proofErr w:type="spellStart"/>
            <w:r w:rsidR="02530E8E" w:rsidRPr="000F4772">
              <w:rPr>
                <w:sz w:val="18"/>
                <w:szCs w:val="18"/>
                <w:lang w:val="en-US"/>
              </w:rPr>
              <w:t>besef</w:t>
            </w:r>
            <w:proofErr w:type="spellEnd"/>
            <w:r w:rsidR="02530E8E" w:rsidRPr="000F4772">
              <w:rPr>
                <w:sz w:val="18"/>
                <w:szCs w:val="18"/>
                <w:lang w:val="en-US"/>
              </w:rPr>
              <w:t xml:space="preserve"> me</w:t>
            </w:r>
            <w:r w:rsidR="7F95C674" w:rsidRPr="000F4772">
              <w:rPr>
                <w:sz w:val="18"/>
                <w:szCs w:val="18"/>
                <w:lang w:val="en-US"/>
              </w:rPr>
              <w:t xml:space="preserve">" </w:t>
            </w:r>
            <w:r w:rsidRPr="000F4772">
              <w:rPr>
                <w:sz w:val="18"/>
                <w:szCs w:val="18"/>
                <w:lang w:val="en-US"/>
              </w:rPr>
              <w:t xml:space="preserve">instead of </w:t>
            </w:r>
            <w:r w:rsidR="521EB64D" w:rsidRPr="000F4772">
              <w:rPr>
                <w:sz w:val="18"/>
                <w:szCs w:val="18"/>
                <w:lang w:val="en-US"/>
              </w:rPr>
              <w:t>"</w:t>
            </w:r>
            <w:proofErr w:type="spellStart"/>
            <w:r w:rsidR="76971D23" w:rsidRPr="000F4772">
              <w:rPr>
                <w:sz w:val="18"/>
                <w:szCs w:val="18"/>
                <w:lang w:val="en-US"/>
              </w:rPr>
              <w:t>ik</w:t>
            </w:r>
            <w:proofErr w:type="spellEnd"/>
            <w:r w:rsidR="76971D23" w:rsidRPr="000F4772">
              <w:rPr>
                <w:sz w:val="18"/>
                <w:szCs w:val="18"/>
                <w:lang w:val="en-US"/>
              </w:rPr>
              <w:t xml:space="preserve"> </w:t>
            </w:r>
            <w:proofErr w:type="spellStart"/>
            <w:r w:rsidR="76971D23" w:rsidRPr="000F4772">
              <w:rPr>
                <w:sz w:val="18"/>
                <w:szCs w:val="18"/>
                <w:lang w:val="en-US"/>
              </w:rPr>
              <w:t>besef</w:t>
            </w:r>
            <w:proofErr w:type="spellEnd"/>
            <w:r w:rsidR="0B571894" w:rsidRPr="000F4772">
              <w:rPr>
                <w:sz w:val="18"/>
                <w:szCs w:val="18"/>
                <w:lang w:val="en-US"/>
              </w:rPr>
              <w:t xml:space="preserve">" </w:t>
            </w:r>
            <w:r w:rsidRPr="000F4772">
              <w:rPr>
                <w:sz w:val="18"/>
                <w:szCs w:val="18"/>
                <w:lang w:val="en-US"/>
              </w:rPr>
              <w:t>or "</w:t>
            </w:r>
            <w:proofErr w:type="spellStart"/>
            <w:r w:rsidR="3156970C" w:rsidRPr="000F4772">
              <w:rPr>
                <w:sz w:val="18"/>
                <w:szCs w:val="18"/>
                <w:lang w:val="en-US"/>
              </w:rPr>
              <w:t>ik</w:t>
            </w:r>
            <w:proofErr w:type="spellEnd"/>
            <w:r w:rsidR="3156970C" w:rsidRPr="000F4772">
              <w:rPr>
                <w:sz w:val="18"/>
                <w:szCs w:val="18"/>
                <w:lang w:val="en-US"/>
              </w:rPr>
              <w:t xml:space="preserve"> </w:t>
            </w:r>
            <w:proofErr w:type="spellStart"/>
            <w:r w:rsidR="3156970C" w:rsidRPr="000F4772">
              <w:rPr>
                <w:sz w:val="18"/>
                <w:szCs w:val="18"/>
                <w:lang w:val="en-US"/>
              </w:rPr>
              <w:t>realiseer</w:t>
            </w:r>
            <w:proofErr w:type="spellEnd"/>
            <w:r w:rsidR="3156970C" w:rsidRPr="000F4772">
              <w:rPr>
                <w:sz w:val="18"/>
                <w:szCs w:val="18"/>
                <w:lang w:val="en-US"/>
              </w:rPr>
              <w:t xml:space="preserve"> me</w:t>
            </w:r>
            <w:r w:rsidRPr="000F4772">
              <w:rPr>
                <w:sz w:val="18"/>
                <w:szCs w:val="18"/>
                <w:lang w:val="en-US"/>
              </w:rPr>
              <w:t xml:space="preserve">" </w:t>
            </w:r>
            <w:hyperlink r:id="rId92">
              <w:r w:rsidR="7451C67D" w:rsidRPr="000F4772">
                <w:rPr>
                  <w:rStyle w:val="Hyperlink"/>
                  <w:sz w:val="18"/>
                  <w:szCs w:val="18"/>
                  <w:lang w:val="en-US"/>
                </w:rPr>
                <w:t>neerlandistiek.nl</w:t>
              </w:r>
            </w:hyperlink>
            <w:r w:rsidRPr="000F4772">
              <w:rPr>
                <w:sz w:val="18"/>
                <w:szCs w:val="18"/>
                <w:lang w:val="en-US"/>
              </w:rPr>
              <w:t>.</w:t>
            </w:r>
          </w:p>
          <w:p w14:paraId="02452950" w14:textId="3FFD6D78" w:rsidR="000A459C" w:rsidRPr="000F4772" w:rsidRDefault="3FA6B1DF" w:rsidP="1E5EA214">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The word "</w:t>
            </w:r>
            <w:r w:rsidR="453C5D66" w:rsidRPr="000F4772">
              <w:rPr>
                <w:sz w:val="18"/>
                <w:szCs w:val="18"/>
                <w:lang w:val="en-US"/>
              </w:rPr>
              <w:t>om</w:t>
            </w:r>
            <w:r w:rsidRPr="000F4772">
              <w:rPr>
                <w:sz w:val="18"/>
                <w:szCs w:val="18"/>
                <w:lang w:val="en-US"/>
              </w:rPr>
              <w:t xml:space="preserve">" is often missing: </w:t>
            </w:r>
            <w:r w:rsidR="0BCA5107" w:rsidRPr="000F4772">
              <w:rPr>
                <w:sz w:val="18"/>
                <w:szCs w:val="18"/>
                <w:lang w:val="en-US"/>
              </w:rPr>
              <w:t>“</w:t>
            </w:r>
            <w:r w:rsidR="0BCA5107" w:rsidRPr="000F4772">
              <w:rPr>
                <w:rFonts w:ascii="Aptos" w:eastAsia="Aptos" w:hAnsi="Aptos" w:cs="Aptos"/>
                <w:sz w:val="18"/>
                <w:szCs w:val="18"/>
              </w:rPr>
              <w:t>Het</w:t>
            </w:r>
            <w:r w:rsidRPr="000F4772">
              <w:rPr>
                <w:rFonts w:ascii="Aptos" w:eastAsia="Aptos" w:hAnsi="Aptos" w:cs="Aptos"/>
                <w:sz w:val="18"/>
                <w:szCs w:val="18"/>
              </w:rPr>
              <w:t xml:space="preserve"> model </w:t>
            </w:r>
            <w:r w:rsidR="0BCA5107" w:rsidRPr="000F4772">
              <w:rPr>
                <w:rFonts w:ascii="Aptos" w:eastAsia="Aptos" w:hAnsi="Aptos" w:cs="Aptos"/>
                <w:sz w:val="18"/>
                <w:szCs w:val="18"/>
              </w:rPr>
              <w:t>leert patronen herkennen.”,</w:t>
            </w:r>
            <w:r w:rsidRPr="000F4772">
              <w:rPr>
                <w:rFonts w:ascii="Aptos" w:eastAsia="Aptos" w:hAnsi="Aptos" w:cs="Aptos"/>
                <w:sz w:val="18"/>
                <w:szCs w:val="18"/>
              </w:rPr>
              <w:t xml:space="preserve"> </w:t>
            </w:r>
            <w:proofErr w:type="spellStart"/>
            <w:r w:rsidR="5BF27C2F" w:rsidRPr="000F4772">
              <w:rPr>
                <w:rFonts w:ascii="Aptos" w:eastAsia="Aptos" w:hAnsi="Aptos" w:cs="Aptos"/>
                <w:sz w:val="18"/>
                <w:szCs w:val="18"/>
              </w:rPr>
              <w:t>instead</w:t>
            </w:r>
            <w:proofErr w:type="spellEnd"/>
            <w:r w:rsidR="5BF27C2F" w:rsidRPr="000F4772">
              <w:rPr>
                <w:rFonts w:ascii="Aptos" w:eastAsia="Aptos" w:hAnsi="Aptos" w:cs="Aptos"/>
                <w:sz w:val="18"/>
                <w:szCs w:val="18"/>
              </w:rPr>
              <w:t xml:space="preserve"> of </w:t>
            </w:r>
            <w:r w:rsidR="0BCA5107" w:rsidRPr="000F4772">
              <w:rPr>
                <w:rFonts w:ascii="Aptos" w:eastAsia="Aptos" w:hAnsi="Aptos" w:cs="Aptos"/>
                <w:sz w:val="18"/>
                <w:szCs w:val="18"/>
              </w:rPr>
              <w:t>“Het</w:t>
            </w:r>
            <w:r w:rsidR="5BF27C2F" w:rsidRPr="000F4772">
              <w:rPr>
                <w:rFonts w:ascii="Aptos" w:eastAsia="Aptos" w:hAnsi="Aptos" w:cs="Aptos"/>
                <w:sz w:val="18"/>
                <w:szCs w:val="18"/>
              </w:rPr>
              <w:t xml:space="preserve"> model </w:t>
            </w:r>
            <w:r w:rsidR="0BCA5107" w:rsidRPr="000F4772">
              <w:rPr>
                <w:rFonts w:ascii="Aptos" w:eastAsia="Aptos" w:hAnsi="Aptos" w:cs="Aptos"/>
                <w:sz w:val="18"/>
                <w:szCs w:val="18"/>
              </w:rPr>
              <w:t>leert om patronen te herkennen.”</w:t>
            </w:r>
          </w:p>
        </w:tc>
      </w:tr>
      <w:tr w:rsidR="000A459C" w:rsidRPr="000F4772" w14:paraId="74F075D8" w14:textId="77777777" w:rsidTr="72DB26BB">
        <w:tc>
          <w:tcPr>
            <w:cnfStyle w:val="001000000000" w:firstRow="0" w:lastRow="0" w:firstColumn="1" w:lastColumn="0" w:oddVBand="0" w:evenVBand="0" w:oddHBand="0" w:evenHBand="0" w:firstRowFirstColumn="0" w:firstRowLastColumn="0" w:lastRowFirstColumn="0" w:lastRowLastColumn="0"/>
            <w:tcW w:w="1973" w:type="dxa"/>
          </w:tcPr>
          <w:p w14:paraId="09EB9668" w14:textId="77777777" w:rsidR="000A459C" w:rsidRPr="000F4772" w:rsidRDefault="000A459C">
            <w:pPr>
              <w:rPr>
                <w:sz w:val="18"/>
                <w:szCs w:val="18"/>
                <w:lang w:val="en-US"/>
              </w:rPr>
            </w:pPr>
            <w:r w:rsidRPr="000F4772">
              <w:rPr>
                <w:sz w:val="18"/>
                <w:szCs w:val="18"/>
                <w:lang w:val="en-US"/>
              </w:rPr>
              <w:t>Spelling</w:t>
            </w:r>
          </w:p>
          <w:p w14:paraId="2DF5DB7D" w14:textId="77777777" w:rsidR="000A459C" w:rsidRPr="000F4772" w:rsidRDefault="000A459C">
            <w:pPr>
              <w:rPr>
                <w:sz w:val="18"/>
                <w:szCs w:val="18"/>
                <w:lang w:val="en-US"/>
              </w:rPr>
            </w:pPr>
          </w:p>
        </w:tc>
        <w:tc>
          <w:tcPr>
            <w:tcW w:w="7236" w:type="dxa"/>
          </w:tcPr>
          <w:p w14:paraId="4BF21DBB" w14:textId="450955CE" w:rsidR="000A459C" w:rsidRPr="000F4772" w:rsidRDefault="000A459C">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 xml:space="preserve">AI has trouble with </w:t>
            </w:r>
            <w:r w:rsidR="2F3F8948" w:rsidRPr="000F4772">
              <w:rPr>
                <w:sz w:val="18"/>
                <w:szCs w:val="18"/>
                <w:lang w:val="en-US"/>
              </w:rPr>
              <w:t xml:space="preserve">words that are </w:t>
            </w:r>
            <w:r w:rsidR="627270AF" w:rsidRPr="000F4772">
              <w:rPr>
                <w:sz w:val="18"/>
                <w:szCs w:val="18"/>
                <w:lang w:val="en-US"/>
              </w:rPr>
              <w:t>compounded</w:t>
            </w:r>
            <w:r w:rsidR="2F3F8948" w:rsidRPr="000F4772">
              <w:rPr>
                <w:sz w:val="18"/>
                <w:szCs w:val="18"/>
                <w:lang w:val="en-US"/>
              </w:rPr>
              <w:t xml:space="preserve"> in Dutch</w:t>
            </w:r>
            <w:r w:rsidRPr="000F4772">
              <w:rPr>
                <w:sz w:val="18"/>
                <w:szCs w:val="18"/>
                <w:lang w:val="en-US"/>
              </w:rPr>
              <w:t xml:space="preserve"> such as "</w:t>
            </w:r>
            <w:proofErr w:type="spellStart"/>
            <w:r w:rsidR="7B6B53F9" w:rsidRPr="000F4772">
              <w:rPr>
                <w:sz w:val="18"/>
                <w:szCs w:val="18"/>
                <w:lang w:val="en-US"/>
              </w:rPr>
              <w:t>zoekmachineoptimalisatie</w:t>
            </w:r>
            <w:proofErr w:type="spellEnd"/>
            <w:r w:rsidRPr="000F4772">
              <w:rPr>
                <w:sz w:val="18"/>
                <w:szCs w:val="18"/>
                <w:lang w:val="en-US"/>
              </w:rPr>
              <w:t>," "</w:t>
            </w:r>
            <w:proofErr w:type="spellStart"/>
            <w:r w:rsidRPr="000F4772">
              <w:rPr>
                <w:sz w:val="18"/>
                <w:szCs w:val="18"/>
                <w:lang w:val="en-US"/>
              </w:rPr>
              <w:t>social</w:t>
            </w:r>
            <w:r w:rsidR="70022F68" w:rsidRPr="000F4772">
              <w:rPr>
                <w:sz w:val="18"/>
                <w:szCs w:val="18"/>
                <w:lang w:val="en-US"/>
              </w:rPr>
              <w:t>mediamarketing</w:t>
            </w:r>
            <w:proofErr w:type="spellEnd"/>
            <w:r w:rsidRPr="000F4772">
              <w:rPr>
                <w:sz w:val="18"/>
                <w:szCs w:val="18"/>
                <w:lang w:val="en-US"/>
              </w:rPr>
              <w:t>," and "website</w:t>
            </w:r>
            <w:r w:rsidR="65F047D4" w:rsidRPr="000F4772">
              <w:rPr>
                <w:sz w:val="18"/>
                <w:szCs w:val="18"/>
                <w:lang w:val="en-US"/>
              </w:rPr>
              <w:t>-</w:t>
            </w:r>
            <w:proofErr w:type="spellStart"/>
            <w:r w:rsidR="7C943574" w:rsidRPr="000F4772">
              <w:rPr>
                <w:sz w:val="18"/>
                <w:szCs w:val="18"/>
                <w:lang w:val="en-US"/>
              </w:rPr>
              <w:t>ontwikkeling</w:t>
            </w:r>
            <w:proofErr w:type="spellEnd"/>
            <w:r w:rsidRPr="000F4772">
              <w:rPr>
                <w:sz w:val="18"/>
                <w:szCs w:val="18"/>
                <w:lang w:val="en-US"/>
              </w:rPr>
              <w:t xml:space="preserve">" </w:t>
            </w:r>
            <w:hyperlink r:id="rId93">
              <w:r w:rsidRPr="000F4772">
                <w:rPr>
                  <w:rStyle w:val="text-nowrap"/>
                  <w:color w:val="0000FF"/>
                  <w:sz w:val="18"/>
                  <w:szCs w:val="18"/>
                  <w:u w:val="single"/>
                  <w:lang w:val="en-US"/>
                </w:rPr>
                <w:t>Optimus Online</w:t>
              </w:r>
            </w:hyperlink>
            <w:r w:rsidRPr="000F4772">
              <w:rPr>
                <w:sz w:val="18"/>
                <w:szCs w:val="18"/>
                <w:lang w:val="en-US"/>
              </w:rPr>
              <w:t>.</w:t>
            </w:r>
          </w:p>
          <w:p w14:paraId="226B682D" w14:textId="257D88E9" w:rsidR="000A459C" w:rsidRPr="000F4772" w:rsidRDefault="000A459C">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 xml:space="preserve">Literal translations such as </w:t>
            </w:r>
            <w:r w:rsidR="1C3F918E" w:rsidRPr="000F4772">
              <w:rPr>
                <w:sz w:val="18"/>
                <w:szCs w:val="18"/>
                <w:lang w:val="en-US"/>
              </w:rPr>
              <w:t>'</w:t>
            </w:r>
            <w:r w:rsidRPr="000F4772">
              <w:rPr>
                <w:sz w:val="18"/>
                <w:szCs w:val="18"/>
                <w:lang w:val="en-US"/>
              </w:rPr>
              <w:t>horseshoes</w:t>
            </w:r>
            <w:r w:rsidR="06F24AFC" w:rsidRPr="000F4772">
              <w:rPr>
                <w:sz w:val="18"/>
                <w:szCs w:val="18"/>
                <w:lang w:val="en-US"/>
              </w:rPr>
              <w:t xml:space="preserve">' </w:t>
            </w:r>
            <w:r w:rsidRPr="000F4772">
              <w:rPr>
                <w:sz w:val="18"/>
                <w:szCs w:val="18"/>
                <w:lang w:val="en-US"/>
              </w:rPr>
              <w:t xml:space="preserve">instead of </w:t>
            </w:r>
            <w:r w:rsidR="304EA4BC" w:rsidRPr="000F4772">
              <w:rPr>
                <w:sz w:val="18"/>
                <w:szCs w:val="18"/>
                <w:lang w:val="en-US"/>
              </w:rPr>
              <w:t>'</w:t>
            </w:r>
            <w:proofErr w:type="spellStart"/>
            <w:r w:rsidRPr="000F4772">
              <w:rPr>
                <w:sz w:val="18"/>
                <w:szCs w:val="18"/>
                <w:lang w:val="en-US"/>
              </w:rPr>
              <w:t>ho</w:t>
            </w:r>
            <w:r w:rsidR="682A87C5" w:rsidRPr="000F4772">
              <w:rPr>
                <w:sz w:val="18"/>
                <w:szCs w:val="18"/>
                <w:lang w:val="en-US"/>
              </w:rPr>
              <w:t>efijzer</w:t>
            </w:r>
            <w:r w:rsidRPr="000F4772">
              <w:rPr>
                <w:sz w:val="18"/>
                <w:szCs w:val="18"/>
                <w:lang w:val="en-US"/>
              </w:rPr>
              <w:t>s</w:t>
            </w:r>
            <w:proofErr w:type="spellEnd"/>
            <w:r w:rsidR="0BBA5E92" w:rsidRPr="000F4772">
              <w:rPr>
                <w:sz w:val="18"/>
                <w:szCs w:val="18"/>
                <w:lang w:val="en-US"/>
              </w:rPr>
              <w:t>'</w:t>
            </w:r>
            <w:r w:rsidR="4F742956" w:rsidRPr="000F4772">
              <w:rPr>
                <w:sz w:val="18"/>
                <w:szCs w:val="18"/>
                <w:lang w:val="en-US"/>
              </w:rPr>
              <w:t xml:space="preserve"> </w:t>
            </w:r>
            <w:hyperlink r:id="rId94">
              <w:proofErr w:type="spellStart"/>
              <w:r w:rsidRPr="000F4772">
                <w:rPr>
                  <w:rStyle w:val="text-nowrap"/>
                  <w:color w:val="0000FF"/>
                  <w:sz w:val="18"/>
                  <w:szCs w:val="18"/>
                  <w:u w:val="single"/>
                  <w:lang w:val="en-US"/>
                </w:rPr>
                <w:t>Frankwatching</w:t>
              </w:r>
              <w:proofErr w:type="spellEnd"/>
            </w:hyperlink>
            <w:r w:rsidRPr="000F4772">
              <w:rPr>
                <w:sz w:val="18"/>
                <w:szCs w:val="18"/>
                <w:lang w:val="en-US"/>
              </w:rPr>
              <w:t>.</w:t>
            </w:r>
          </w:p>
          <w:p w14:paraId="0D8846A4" w14:textId="77777777" w:rsidR="000A459C" w:rsidRPr="000F4772" w:rsidRDefault="000A459C">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AI does not always consistently follow the latest spelling rules.</w:t>
            </w:r>
          </w:p>
          <w:p w14:paraId="400AAF36" w14:textId="77777777" w:rsidR="000A459C" w:rsidRPr="000F4772" w:rsidRDefault="000A459C">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When generating titles, many words are capitalized.</w:t>
            </w:r>
          </w:p>
        </w:tc>
      </w:tr>
      <w:tr w:rsidR="000A459C" w:rsidRPr="000F4772" w14:paraId="558A80EC"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47E5C765" w14:textId="77777777" w:rsidR="000A459C" w:rsidRPr="000F4772" w:rsidRDefault="000A459C">
            <w:pPr>
              <w:rPr>
                <w:sz w:val="18"/>
                <w:szCs w:val="18"/>
                <w:lang w:val="en-US"/>
              </w:rPr>
            </w:pPr>
            <w:r w:rsidRPr="000F4772">
              <w:rPr>
                <w:sz w:val="18"/>
                <w:szCs w:val="18"/>
                <w:lang w:val="en-US"/>
              </w:rPr>
              <w:t>Punctuation</w:t>
            </w:r>
          </w:p>
          <w:p w14:paraId="551F4522" w14:textId="77777777" w:rsidR="000A459C" w:rsidRPr="000F4772" w:rsidRDefault="000A459C">
            <w:pPr>
              <w:rPr>
                <w:sz w:val="18"/>
                <w:szCs w:val="18"/>
                <w:lang w:val="en-US"/>
              </w:rPr>
            </w:pPr>
          </w:p>
        </w:tc>
        <w:tc>
          <w:tcPr>
            <w:tcW w:w="7236" w:type="dxa"/>
          </w:tcPr>
          <w:p w14:paraId="2BAC0238" w14:textId="14D3FE7F" w:rsidR="000A459C" w:rsidRPr="000F4772" w:rsidRDefault="000A459C">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Incorrect use of the comma in clauses</w:t>
            </w:r>
            <w:r w:rsidR="1783FF1D" w:rsidRPr="000F4772">
              <w:rPr>
                <w:sz w:val="18"/>
                <w:szCs w:val="18"/>
                <w:lang w:val="en-US"/>
              </w:rPr>
              <w:t>.</w:t>
            </w:r>
          </w:p>
          <w:p w14:paraId="00DDE228" w14:textId="4F5960A0" w:rsidR="000A459C" w:rsidRPr="000F4772" w:rsidRDefault="000A459C">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Use of English punctuation conventions in Dutch texts</w:t>
            </w:r>
            <w:r w:rsidR="5427F8F8" w:rsidRPr="000F4772">
              <w:rPr>
                <w:sz w:val="18"/>
                <w:szCs w:val="18"/>
                <w:lang w:val="en-US"/>
              </w:rPr>
              <w:t>.</w:t>
            </w:r>
          </w:p>
          <w:p w14:paraId="437E3537" w14:textId="1EB3805D" w:rsidR="000A459C" w:rsidRPr="000F4772" w:rsidRDefault="000A459C">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Inconsistent use of quotation marks (single vs. double)</w:t>
            </w:r>
            <w:r w:rsidR="1C196715" w:rsidRPr="000F4772">
              <w:rPr>
                <w:sz w:val="18"/>
                <w:szCs w:val="18"/>
                <w:lang w:val="en-US"/>
              </w:rPr>
              <w:t>.</w:t>
            </w:r>
          </w:p>
          <w:p w14:paraId="5B39DAC4" w14:textId="4FB11830" w:rsidR="000A459C" w:rsidRPr="000F4772" w:rsidRDefault="7BC769C3">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 xml:space="preserve">Excessive use of accents to add emphasis, such as: </w:t>
            </w:r>
            <w:r w:rsidR="557E38C9" w:rsidRPr="000F4772">
              <w:rPr>
                <w:sz w:val="18"/>
                <w:szCs w:val="18"/>
                <w:lang w:val="en-US"/>
              </w:rPr>
              <w:t>'</w:t>
            </w:r>
            <w:r w:rsidR="254B9CC3" w:rsidRPr="000F4772">
              <w:rPr>
                <w:rFonts w:ascii="Aptos" w:eastAsia="Aptos" w:hAnsi="Aptos" w:cs="Aptos"/>
                <w:sz w:val="18"/>
                <w:szCs w:val="18"/>
              </w:rPr>
              <w:t>Zo heb je profijt van</w:t>
            </w:r>
            <w:r w:rsidRPr="000F4772">
              <w:rPr>
                <w:rFonts w:ascii="Aptos" w:eastAsia="Aptos" w:hAnsi="Aptos" w:cs="Aptos"/>
                <w:sz w:val="18"/>
                <w:szCs w:val="18"/>
              </w:rPr>
              <w:t xml:space="preserve"> x </w:t>
            </w:r>
            <w:r w:rsidR="254B9CC3" w:rsidRPr="000F4772">
              <w:rPr>
                <w:rFonts w:ascii="Aptos" w:eastAsia="Aptos" w:hAnsi="Aptos" w:cs="Aptos"/>
                <w:sz w:val="18"/>
                <w:szCs w:val="18"/>
              </w:rPr>
              <w:t>én</w:t>
            </w:r>
            <w:r w:rsidRPr="000F4772">
              <w:rPr>
                <w:rFonts w:ascii="Aptos" w:eastAsia="Aptos" w:hAnsi="Aptos" w:cs="Aptos"/>
                <w:sz w:val="18"/>
                <w:szCs w:val="18"/>
              </w:rPr>
              <w:t xml:space="preserve"> y</w:t>
            </w:r>
            <w:r w:rsidRPr="000F4772">
              <w:rPr>
                <w:sz w:val="18"/>
                <w:szCs w:val="18"/>
                <w:lang w:val="en-US"/>
              </w:rPr>
              <w:t>.'</w:t>
            </w:r>
            <w:r w:rsidR="1A196316" w:rsidRPr="000F4772">
              <w:rPr>
                <w:sz w:val="18"/>
                <w:szCs w:val="18"/>
                <w:lang w:val="en-US"/>
              </w:rPr>
              <w:t xml:space="preserve"> Often several times in a paragraph, which is very unusual in Dutch.</w:t>
            </w:r>
          </w:p>
        </w:tc>
      </w:tr>
      <w:tr w:rsidR="000A459C" w:rsidRPr="000F4772" w14:paraId="06D0961C" w14:textId="77777777" w:rsidTr="72DB26BB">
        <w:tc>
          <w:tcPr>
            <w:cnfStyle w:val="001000000000" w:firstRow="0" w:lastRow="0" w:firstColumn="1" w:lastColumn="0" w:oddVBand="0" w:evenVBand="0" w:oddHBand="0" w:evenHBand="0" w:firstRowFirstColumn="0" w:firstRowLastColumn="0" w:lastRowFirstColumn="0" w:lastRowLastColumn="0"/>
            <w:tcW w:w="1973" w:type="dxa"/>
          </w:tcPr>
          <w:p w14:paraId="3D80BC5F" w14:textId="77777777" w:rsidR="000A459C" w:rsidRPr="000F4772" w:rsidRDefault="000A459C">
            <w:pPr>
              <w:rPr>
                <w:sz w:val="18"/>
                <w:szCs w:val="18"/>
                <w:lang w:val="en-US"/>
              </w:rPr>
            </w:pPr>
            <w:r w:rsidRPr="000F4772">
              <w:rPr>
                <w:sz w:val="18"/>
                <w:szCs w:val="18"/>
                <w:lang w:val="en-US"/>
              </w:rPr>
              <w:t>Structuring</w:t>
            </w:r>
          </w:p>
          <w:p w14:paraId="0EC74BCD" w14:textId="77777777" w:rsidR="000A459C" w:rsidRPr="000F4772" w:rsidRDefault="000A459C">
            <w:pPr>
              <w:rPr>
                <w:sz w:val="18"/>
                <w:szCs w:val="18"/>
                <w:lang w:val="en-US"/>
              </w:rPr>
            </w:pPr>
          </w:p>
        </w:tc>
        <w:tc>
          <w:tcPr>
            <w:tcW w:w="7236" w:type="dxa"/>
          </w:tcPr>
          <w:p w14:paraId="0EB3AF4C" w14:textId="3E49171F" w:rsidR="000A459C" w:rsidRPr="000F4772" w:rsidRDefault="000A459C">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 xml:space="preserve">Too literal translation of English sentence structures </w:t>
            </w:r>
            <w:hyperlink r:id="rId95">
              <w:proofErr w:type="spellStart"/>
              <w:r w:rsidRPr="000F4772">
                <w:rPr>
                  <w:rStyle w:val="text-nowrap"/>
                  <w:color w:val="0000FF"/>
                  <w:sz w:val="18"/>
                  <w:szCs w:val="18"/>
                  <w:u w:val="single"/>
                  <w:lang w:val="en-US"/>
                </w:rPr>
                <w:t>Frankwatching</w:t>
              </w:r>
              <w:proofErr w:type="spellEnd"/>
            </w:hyperlink>
            <w:r w:rsidR="23ED605F" w:rsidRPr="000F4772">
              <w:rPr>
                <w:rStyle w:val="text-nowrap"/>
                <w:color w:val="0000FF"/>
                <w:sz w:val="18"/>
                <w:szCs w:val="18"/>
                <w:u w:val="single"/>
                <w:lang w:val="en-US"/>
              </w:rPr>
              <w:t>.</w:t>
            </w:r>
          </w:p>
          <w:p w14:paraId="1E58B673" w14:textId="5766E943" w:rsidR="000A459C" w:rsidRPr="000F4772" w:rsidRDefault="000A459C">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Illogical order of phrases in compound sentences</w:t>
            </w:r>
            <w:r w:rsidR="7A98CCC0" w:rsidRPr="000F4772">
              <w:rPr>
                <w:sz w:val="18"/>
                <w:szCs w:val="18"/>
                <w:lang w:val="en-US"/>
              </w:rPr>
              <w:t>.</w:t>
            </w:r>
          </w:p>
          <w:p w14:paraId="11B2E554" w14:textId="19B2B83B" w:rsidR="000A459C" w:rsidRPr="000F4772" w:rsidRDefault="000A459C">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Difficulty with Dutch tangential constructions (where parts of the predicate are separated)</w:t>
            </w:r>
            <w:r w:rsidR="73621F87" w:rsidRPr="000F4772">
              <w:rPr>
                <w:sz w:val="18"/>
                <w:szCs w:val="18"/>
                <w:lang w:val="en-US"/>
              </w:rPr>
              <w:t>.</w:t>
            </w:r>
          </w:p>
          <w:p w14:paraId="570D53B8" w14:textId="4DF04966" w:rsidR="000A459C" w:rsidRPr="000F4772" w:rsidRDefault="22715CFB">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lastRenderedPageBreak/>
              <w:t xml:space="preserve">Excessive use of negation or negative phrasing </w:t>
            </w:r>
            <w:r w:rsidR="3C03AE9F" w:rsidRPr="000F4772">
              <w:rPr>
                <w:sz w:val="18"/>
                <w:szCs w:val="18"/>
                <w:lang w:val="en-US"/>
              </w:rPr>
              <w:t xml:space="preserve">in structure </w:t>
            </w:r>
            <w:r w:rsidRPr="000F4772">
              <w:rPr>
                <w:sz w:val="18"/>
                <w:szCs w:val="18"/>
                <w:lang w:val="en-US"/>
              </w:rPr>
              <w:t>such as: "Not only x, but also y</w:t>
            </w:r>
            <w:r w:rsidR="42F01EF6" w:rsidRPr="000F4772">
              <w:rPr>
                <w:sz w:val="18"/>
                <w:szCs w:val="18"/>
                <w:lang w:val="en-US"/>
              </w:rPr>
              <w:t>.</w:t>
            </w:r>
            <w:r w:rsidR="589E2C91" w:rsidRPr="000F4772">
              <w:rPr>
                <w:sz w:val="18"/>
                <w:szCs w:val="18"/>
                <w:lang w:val="en-US"/>
              </w:rPr>
              <w:t>”</w:t>
            </w:r>
          </w:p>
          <w:p w14:paraId="4C7DAB62" w14:textId="3705375D" w:rsidR="000A459C" w:rsidRPr="000F4772" w:rsidRDefault="3B9C55AB">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Unnecessary addition of a conclusion.</w:t>
            </w:r>
          </w:p>
          <w:p w14:paraId="4A24E40B" w14:textId="58B210C6" w:rsidR="000A459C" w:rsidRPr="000F4772" w:rsidRDefault="11F7521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 xml:space="preserve">Unnecessary repetition or duplication of information in. </w:t>
            </w:r>
          </w:p>
          <w:p w14:paraId="6A12D56E" w14:textId="0C14F269" w:rsidR="000A459C" w:rsidRPr="000F4772" w:rsidRDefault="46BE6400">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Explanations are often general or abstract; details or concrete examples are often missing.</w:t>
            </w:r>
          </w:p>
          <w:p w14:paraId="1D53360A" w14:textId="6194D434" w:rsidR="000A459C" w:rsidRPr="000F4772" w:rsidRDefault="024818BD">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 xml:space="preserve">Excessive </w:t>
            </w:r>
            <w:r w:rsidR="61FA81A7" w:rsidRPr="000F4772">
              <w:rPr>
                <w:sz w:val="18"/>
                <w:szCs w:val="18"/>
                <w:lang w:val="en-US"/>
              </w:rPr>
              <w:t>number</w:t>
            </w:r>
            <w:r w:rsidRPr="000F4772">
              <w:rPr>
                <w:sz w:val="18"/>
                <w:szCs w:val="18"/>
                <w:lang w:val="en-US"/>
              </w:rPr>
              <w:t xml:space="preserve"> of enumerations, sometimes even just enumerations.</w:t>
            </w:r>
          </w:p>
          <w:p w14:paraId="3DD57C4A" w14:textId="7883D110" w:rsidR="000A459C" w:rsidRPr="000F4772" w:rsidRDefault="5231B43F">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 xml:space="preserve">Many repeating words right </w:t>
            </w:r>
            <w:r w:rsidR="1E0EE12D" w:rsidRPr="000F4772">
              <w:rPr>
                <w:sz w:val="18"/>
                <w:szCs w:val="18"/>
                <w:lang w:val="en-US"/>
              </w:rPr>
              <w:t>after each other</w:t>
            </w:r>
            <w:r w:rsidRPr="000F4772">
              <w:rPr>
                <w:sz w:val="18"/>
                <w:szCs w:val="18"/>
                <w:lang w:val="en-US"/>
              </w:rPr>
              <w:t>, such as: 'What are the benefits of generative AI? The benefits of generative AI are...'</w:t>
            </w:r>
          </w:p>
          <w:p w14:paraId="01CE66A7" w14:textId="653DA0F4" w:rsidR="000A459C" w:rsidRPr="000F4772" w:rsidRDefault="7BD371D1">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Vacuous bridging phrases, such as "Therefore, it is essential to think about the implications</w:t>
            </w:r>
            <w:r w:rsidR="41EAEF46" w:rsidRPr="000F4772">
              <w:rPr>
                <w:sz w:val="18"/>
                <w:szCs w:val="18"/>
                <w:lang w:val="en-US"/>
              </w:rPr>
              <w:t>.</w:t>
            </w:r>
            <w:r w:rsidR="43EEC6B2" w:rsidRPr="000F4772">
              <w:rPr>
                <w:sz w:val="18"/>
                <w:szCs w:val="18"/>
                <w:lang w:val="en-US"/>
              </w:rPr>
              <w:t>”</w:t>
            </w:r>
            <w:r w:rsidRPr="000F4772">
              <w:rPr>
                <w:sz w:val="18"/>
                <w:szCs w:val="18"/>
                <w:lang w:val="en-US"/>
              </w:rPr>
              <w:t xml:space="preserve"> Without specifying what the implications are.</w:t>
            </w:r>
          </w:p>
          <w:p w14:paraId="4C5C2A53" w14:textId="2B74B5A6" w:rsidR="000A459C" w:rsidRPr="000F4772" w:rsidRDefault="0760A957">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 xml:space="preserve">Excessive use of bold or </w:t>
            </w:r>
            <w:r w:rsidR="3F5064EA" w:rsidRPr="000F4772">
              <w:rPr>
                <w:sz w:val="18"/>
                <w:szCs w:val="18"/>
                <w:lang w:val="en-US"/>
              </w:rPr>
              <w:t>italic</w:t>
            </w:r>
            <w:r w:rsidR="05F5072C" w:rsidRPr="000F4772">
              <w:rPr>
                <w:sz w:val="18"/>
                <w:szCs w:val="18"/>
                <w:lang w:val="en-US"/>
              </w:rPr>
              <w:t>s</w:t>
            </w:r>
            <w:r w:rsidR="3F5064EA" w:rsidRPr="000F4772">
              <w:rPr>
                <w:sz w:val="18"/>
                <w:szCs w:val="18"/>
                <w:lang w:val="en-US"/>
              </w:rPr>
              <w:t>.</w:t>
            </w:r>
            <w:r w:rsidRPr="000F4772">
              <w:rPr>
                <w:sz w:val="18"/>
                <w:szCs w:val="18"/>
                <w:lang w:val="en-US"/>
              </w:rPr>
              <w:t xml:space="preserve"> This may seem advantageous for </w:t>
            </w:r>
            <w:proofErr w:type="gramStart"/>
            <w:r w:rsidR="24B654A3" w:rsidRPr="000F4772">
              <w:rPr>
                <w:sz w:val="18"/>
                <w:szCs w:val="18"/>
                <w:lang w:val="en-US"/>
              </w:rPr>
              <w:t>emphasis</w:t>
            </w:r>
            <w:r w:rsidRPr="000F4772">
              <w:rPr>
                <w:sz w:val="18"/>
                <w:szCs w:val="18"/>
                <w:lang w:val="en-US"/>
              </w:rPr>
              <w:t>, but</w:t>
            </w:r>
            <w:proofErr w:type="gramEnd"/>
            <w:r w:rsidRPr="000F4772">
              <w:rPr>
                <w:sz w:val="18"/>
                <w:szCs w:val="18"/>
                <w:lang w:val="en-US"/>
              </w:rPr>
              <w:t xml:space="preserve"> is strongly discouraged in the context of accessibility (e.g., related to screen readers for people with visual impairments). </w:t>
            </w:r>
          </w:p>
        </w:tc>
      </w:tr>
      <w:tr w:rsidR="000A459C" w:rsidRPr="000F4772" w14:paraId="739C4DDF" w14:textId="77777777" w:rsidTr="72DB2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3" w:type="dxa"/>
          </w:tcPr>
          <w:p w14:paraId="0B1B6F7D" w14:textId="77777777" w:rsidR="000A459C" w:rsidRPr="000F4772" w:rsidRDefault="000A459C">
            <w:pPr>
              <w:rPr>
                <w:sz w:val="18"/>
                <w:szCs w:val="18"/>
                <w:lang w:val="en-US"/>
              </w:rPr>
            </w:pPr>
            <w:r w:rsidRPr="000F4772">
              <w:rPr>
                <w:sz w:val="18"/>
                <w:szCs w:val="18"/>
                <w:lang w:val="en-US"/>
              </w:rPr>
              <w:lastRenderedPageBreak/>
              <w:t>Genre/Word choice/</w:t>
            </w:r>
          </w:p>
          <w:p w14:paraId="42185DD3" w14:textId="27458C83" w:rsidR="1E319932" w:rsidRPr="000F4772" w:rsidRDefault="000A459C">
            <w:pPr>
              <w:rPr>
                <w:sz w:val="18"/>
                <w:szCs w:val="18"/>
                <w:lang w:val="en-US"/>
              </w:rPr>
            </w:pPr>
            <w:r w:rsidRPr="000F4772">
              <w:rPr>
                <w:sz w:val="18"/>
                <w:szCs w:val="18"/>
                <w:lang w:val="en-US"/>
              </w:rPr>
              <w:t xml:space="preserve">Vocabulary/ </w:t>
            </w:r>
            <w:r w:rsidR="00A66164" w:rsidRPr="000F4772">
              <w:rPr>
                <w:sz w:val="18"/>
                <w:szCs w:val="18"/>
                <w:lang w:val="en-US"/>
              </w:rPr>
              <w:t>tone.</w:t>
            </w:r>
          </w:p>
          <w:p w14:paraId="6D36B2EF" w14:textId="77777777" w:rsidR="000A459C" w:rsidRPr="000F4772" w:rsidRDefault="000A459C">
            <w:pPr>
              <w:rPr>
                <w:sz w:val="18"/>
                <w:szCs w:val="18"/>
                <w:lang w:val="en-US"/>
              </w:rPr>
            </w:pPr>
          </w:p>
        </w:tc>
        <w:tc>
          <w:tcPr>
            <w:tcW w:w="7236" w:type="dxa"/>
          </w:tcPr>
          <w:p w14:paraId="5412450D" w14:textId="11E0A4F8" w:rsidR="000A459C" w:rsidRPr="000F4772" w:rsidRDefault="000A459C" w:rsidP="621E1EFF">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Excessive use of certain words less common in natural Dutch, such as "</w:t>
            </w:r>
            <w:proofErr w:type="spellStart"/>
            <w:r w:rsidR="5A9DF54C" w:rsidRPr="000F4772">
              <w:rPr>
                <w:sz w:val="18"/>
                <w:szCs w:val="18"/>
                <w:lang w:val="en-US"/>
              </w:rPr>
              <w:t>verheug</w:t>
            </w:r>
            <w:r w:rsidRPr="000F4772">
              <w:rPr>
                <w:sz w:val="18"/>
                <w:szCs w:val="18"/>
                <w:lang w:val="en-US"/>
              </w:rPr>
              <w:t>d</w:t>
            </w:r>
            <w:proofErr w:type="spellEnd"/>
            <w:r w:rsidRPr="000F4772">
              <w:rPr>
                <w:sz w:val="18"/>
                <w:szCs w:val="18"/>
                <w:lang w:val="en-US"/>
              </w:rPr>
              <w:t>," "</w:t>
            </w:r>
            <w:proofErr w:type="spellStart"/>
            <w:r w:rsidR="1089C33E" w:rsidRPr="000F4772">
              <w:rPr>
                <w:sz w:val="18"/>
                <w:szCs w:val="18"/>
                <w:lang w:val="en-US"/>
              </w:rPr>
              <w:t>frasen</w:t>
            </w:r>
            <w:proofErr w:type="spellEnd"/>
            <w:r w:rsidRPr="000F4772">
              <w:rPr>
                <w:sz w:val="18"/>
                <w:szCs w:val="18"/>
                <w:lang w:val="en-US"/>
              </w:rPr>
              <w:t xml:space="preserve">" and certain adjectives </w:t>
            </w:r>
            <w:hyperlink r:id="rId96">
              <w:r w:rsidRPr="000F4772">
                <w:rPr>
                  <w:rStyle w:val="text-nowrap"/>
                  <w:color w:val="0000FF"/>
                  <w:sz w:val="18"/>
                  <w:szCs w:val="18"/>
                  <w:u w:val="single"/>
                  <w:lang w:val="en-US"/>
                </w:rPr>
                <w:t>Oliver Op de Beeck</w:t>
              </w:r>
            </w:hyperlink>
            <w:r w:rsidRPr="000F4772">
              <w:rPr>
                <w:sz w:val="18"/>
                <w:szCs w:val="18"/>
                <w:lang w:val="en-US"/>
              </w:rPr>
              <w:t>.</w:t>
            </w:r>
          </w:p>
          <w:p w14:paraId="20588CAF" w14:textId="0E1D6CBC" w:rsidR="00E4786C" w:rsidRPr="000F4772" w:rsidRDefault="335AF293" w:rsidP="4B95FFD3">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Aptos" w:hAnsi="Aptos"/>
                <w:sz w:val="18"/>
                <w:szCs w:val="18"/>
                <w:lang w:val="en-US"/>
              </w:rPr>
            </w:pPr>
            <w:r w:rsidRPr="000F4772">
              <w:rPr>
                <w:sz w:val="18"/>
                <w:szCs w:val="18"/>
                <w:lang w:val="en-US"/>
              </w:rPr>
              <w:t xml:space="preserve">Excessive use of the long dash (hyphen </w:t>
            </w:r>
            <w:r w:rsidR="469FC86B" w:rsidRPr="000F4772">
              <w:rPr>
                <w:sz w:val="18"/>
                <w:szCs w:val="18"/>
                <w:lang w:val="en-US"/>
              </w:rPr>
              <w:t xml:space="preserve">or </w:t>
            </w:r>
            <w:proofErr w:type="spellStart"/>
            <w:r w:rsidR="469FC86B" w:rsidRPr="000F4772">
              <w:rPr>
                <w:sz w:val="18"/>
                <w:szCs w:val="18"/>
                <w:lang w:val="en-US"/>
              </w:rPr>
              <w:t>emdash</w:t>
            </w:r>
            <w:proofErr w:type="spellEnd"/>
            <w:r w:rsidR="0AD21018" w:rsidRPr="000F4772">
              <w:rPr>
                <w:sz w:val="18"/>
                <w:szCs w:val="18"/>
                <w:lang w:val="en-US"/>
              </w:rPr>
              <w:t xml:space="preserve">: </w:t>
            </w:r>
            <w:r w:rsidR="00A14D2D" w:rsidRPr="000F4772">
              <w:rPr>
                <w:sz w:val="18"/>
                <w:szCs w:val="18"/>
                <w:lang w:val="en-US"/>
              </w:rPr>
              <w:t>-</w:t>
            </w:r>
            <w:r w:rsidR="4DEB9B6C" w:rsidRPr="000F4772">
              <w:rPr>
                <w:rFonts w:ascii="Aptos" w:hAnsi="Aptos"/>
                <w:sz w:val="18"/>
                <w:szCs w:val="18"/>
                <w:lang w:val="en-US"/>
              </w:rPr>
              <w:t>)</w:t>
            </w:r>
            <w:r w:rsidR="00E29FD5" w:rsidRPr="000F4772">
              <w:rPr>
                <w:rFonts w:ascii="Aptos" w:hAnsi="Aptos"/>
                <w:sz w:val="18"/>
                <w:szCs w:val="18"/>
                <w:lang w:val="en-US"/>
              </w:rPr>
              <w:t>.</w:t>
            </w:r>
            <w:r w:rsidR="465B676E" w:rsidRPr="000F4772">
              <w:rPr>
                <w:rFonts w:ascii="Aptos" w:hAnsi="Aptos"/>
                <w:sz w:val="18"/>
                <w:szCs w:val="18"/>
                <w:lang w:val="en-US"/>
              </w:rPr>
              <w:t xml:space="preserve"> This long variant is </w:t>
            </w:r>
            <w:r w:rsidR="520868BC" w:rsidRPr="000F4772">
              <w:rPr>
                <w:rFonts w:ascii="Aptos" w:hAnsi="Aptos"/>
                <w:sz w:val="18"/>
                <w:szCs w:val="18"/>
                <w:lang w:val="en-US"/>
              </w:rPr>
              <w:t xml:space="preserve">more common </w:t>
            </w:r>
            <w:r w:rsidR="465B676E" w:rsidRPr="000F4772">
              <w:rPr>
                <w:rFonts w:ascii="Aptos" w:hAnsi="Aptos"/>
                <w:sz w:val="18"/>
                <w:szCs w:val="18"/>
                <w:lang w:val="en-US"/>
              </w:rPr>
              <w:t>in English, but in Dutch we the so-called thought dash</w:t>
            </w:r>
            <w:r w:rsidR="281B2B3C" w:rsidRPr="000F4772">
              <w:rPr>
                <w:rFonts w:ascii="Aptos" w:hAnsi="Aptos"/>
                <w:sz w:val="18"/>
                <w:szCs w:val="18"/>
                <w:lang w:val="en-US"/>
              </w:rPr>
              <w:t xml:space="preserve"> is more common</w:t>
            </w:r>
            <w:r w:rsidR="00E29FD5" w:rsidRPr="000F4772">
              <w:rPr>
                <w:rFonts w:ascii="Aptos" w:hAnsi="Aptos"/>
                <w:sz w:val="18"/>
                <w:szCs w:val="18"/>
                <w:lang w:val="en-US"/>
              </w:rPr>
              <w:t xml:space="preserve">: </w:t>
            </w:r>
            <w:r w:rsidR="00E29FD5" w:rsidRPr="000F4772">
              <w:rPr>
                <w:sz w:val="18"/>
                <w:szCs w:val="18"/>
                <w:lang w:val="en-US"/>
              </w:rPr>
              <w:t>-.</w:t>
            </w:r>
            <w:r w:rsidR="465B676E" w:rsidRPr="000F4772">
              <w:rPr>
                <w:sz w:val="18"/>
                <w:szCs w:val="18"/>
                <w:lang w:val="en-US"/>
              </w:rPr>
              <w:t xml:space="preserve"> </w:t>
            </w:r>
            <w:hyperlink r:id="rId97">
              <w:r w:rsidR="45B01088" w:rsidRPr="000F4772">
                <w:rPr>
                  <w:rStyle w:val="Hyperlink"/>
                  <w:sz w:val="18"/>
                  <w:szCs w:val="18"/>
                  <w:lang w:val="en-US"/>
                </w:rPr>
                <w:t>Medium</w:t>
              </w:r>
            </w:hyperlink>
            <w:r w:rsidR="45B01088" w:rsidRPr="000F4772">
              <w:rPr>
                <w:sz w:val="18"/>
                <w:szCs w:val="18"/>
                <w:lang w:val="en-US"/>
              </w:rPr>
              <w:t>.</w:t>
            </w:r>
          </w:p>
          <w:p w14:paraId="25CD5F86" w14:textId="2F93F14D" w:rsidR="000A459C" w:rsidRPr="000F4772" w:rsidRDefault="000A459C">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Strange language constructions</w:t>
            </w:r>
            <w:r w:rsidR="38CB2C5B" w:rsidRPr="000F4772">
              <w:rPr>
                <w:sz w:val="18"/>
                <w:szCs w:val="18"/>
                <w:lang w:val="en-US"/>
              </w:rPr>
              <w:t>,</w:t>
            </w:r>
            <w:r w:rsidRPr="000F4772">
              <w:rPr>
                <w:sz w:val="18"/>
                <w:szCs w:val="18"/>
                <w:lang w:val="en-US"/>
              </w:rPr>
              <w:t xml:space="preserve"> likely from English </w:t>
            </w:r>
            <w:hyperlink r:id="rId98">
              <w:proofErr w:type="spellStart"/>
              <w:r w:rsidRPr="000F4772">
                <w:rPr>
                  <w:rStyle w:val="text-nowrap"/>
                  <w:color w:val="0000FF"/>
                  <w:sz w:val="18"/>
                  <w:szCs w:val="18"/>
                  <w:u w:val="single"/>
                  <w:lang w:val="en-US"/>
                </w:rPr>
                <w:t>Frankwatching</w:t>
              </w:r>
              <w:proofErr w:type="spellEnd"/>
            </w:hyperlink>
            <w:r w:rsidRPr="000F4772">
              <w:rPr>
                <w:sz w:val="18"/>
                <w:szCs w:val="18"/>
                <w:lang w:val="en-US"/>
              </w:rPr>
              <w:t>.</w:t>
            </w:r>
          </w:p>
          <w:p w14:paraId="2EC77FD2" w14:textId="53FCBE8E" w:rsidR="266849C9" w:rsidRPr="000F4772" w:rsidRDefault="2DC807F9" w:rsidP="621E1EFF">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 xml:space="preserve">Anglicisms, where an English word is directly </w:t>
            </w:r>
            <w:r w:rsidR="52D06996" w:rsidRPr="000F4772">
              <w:rPr>
                <w:sz w:val="18"/>
                <w:szCs w:val="18"/>
                <w:lang w:val="en-US"/>
              </w:rPr>
              <w:t>translated</w:t>
            </w:r>
            <w:r w:rsidRPr="000F4772">
              <w:rPr>
                <w:sz w:val="18"/>
                <w:szCs w:val="18"/>
                <w:lang w:val="en-US"/>
              </w:rPr>
              <w:t xml:space="preserve">, while it is not correct in Dutch, or English words are overused. </w:t>
            </w:r>
          </w:p>
          <w:p w14:paraId="38A0094D" w14:textId="03583913" w:rsidR="000A459C" w:rsidRPr="000F4772" w:rsidRDefault="0C3BBEA1">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 xml:space="preserve">Excessive </w:t>
            </w:r>
            <w:r w:rsidR="000A459C" w:rsidRPr="000F4772">
              <w:rPr>
                <w:sz w:val="18"/>
                <w:szCs w:val="18"/>
                <w:lang w:val="en-US"/>
              </w:rPr>
              <w:t>use of certain marker words such as "crucial</w:t>
            </w:r>
            <w:r w:rsidR="1E2736CB" w:rsidRPr="000F4772">
              <w:rPr>
                <w:sz w:val="18"/>
                <w:szCs w:val="18"/>
                <w:lang w:val="en-US"/>
              </w:rPr>
              <w:t xml:space="preserve">," "essential," </w:t>
            </w:r>
            <w:r w:rsidR="000A459C" w:rsidRPr="000F4772">
              <w:rPr>
                <w:sz w:val="18"/>
                <w:szCs w:val="18"/>
                <w:lang w:val="en-US"/>
              </w:rPr>
              <w:t>or "profound</w:t>
            </w:r>
            <w:r w:rsidR="77F7B4BA" w:rsidRPr="000F4772">
              <w:rPr>
                <w:sz w:val="18"/>
                <w:szCs w:val="18"/>
                <w:lang w:val="en-US"/>
              </w:rPr>
              <w:t>”</w:t>
            </w:r>
            <w:r w:rsidR="6DF2C08D" w:rsidRPr="000F4772">
              <w:rPr>
                <w:sz w:val="18"/>
                <w:szCs w:val="18"/>
                <w:lang w:val="en-US"/>
              </w:rPr>
              <w:t>.</w:t>
            </w:r>
            <w:r w:rsidR="36D793E5" w:rsidRPr="000F4772">
              <w:rPr>
                <w:sz w:val="18"/>
                <w:szCs w:val="18"/>
                <w:lang w:val="en-US"/>
              </w:rPr>
              <w:t xml:space="preserve"> </w:t>
            </w:r>
            <w:hyperlink r:id="rId99">
              <w:r w:rsidR="000A459C" w:rsidRPr="000F4772">
                <w:rPr>
                  <w:rStyle w:val="text-nowrap"/>
                  <w:color w:val="0000FF"/>
                  <w:sz w:val="18"/>
                  <w:szCs w:val="18"/>
                  <w:u w:val="single"/>
                  <w:lang w:val="en-US"/>
                </w:rPr>
                <w:t>WilfredRubens.com</w:t>
              </w:r>
            </w:hyperlink>
            <w:r w:rsidR="000A459C" w:rsidRPr="000F4772">
              <w:rPr>
                <w:sz w:val="18"/>
                <w:szCs w:val="18"/>
                <w:lang w:val="en-US"/>
              </w:rPr>
              <w:t xml:space="preserve">. </w:t>
            </w:r>
          </w:p>
          <w:p w14:paraId="52D668E7" w14:textId="26E3D29F" w:rsidR="000A459C" w:rsidRPr="000F4772" w:rsidRDefault="312A0319">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Excessive use of marker words that are now seen as rather old-fashioned</w:t>
            </w:r>
            <w:r w:rsidR="0C189206" w:rsidRPr="000F4772">
              <w:rPr>
                <w:sz w:val="18"/>
                <w:szCs w:val="18"/>
                <w:lang w:val="en-US"/>
              </w:rPr>
              <w:t xml:space="preserve">, formal or political, </w:t>
            </w:r>
            <w:r w:rsidRPr="000F4772">
              <w:rPr>
                <w:sz w:val="18"/>
                <w:szCs w:val="18"/>
                <w:lang w:val="en-US"/>
              </w:rPr>
              <w:t>such as</w:t>
            </w:r>
            <w:r w:rsidR="000A459C" w:rsidRPr="000F4772">
              <w:rPr>
                <w:sz w:val="18"/>
                <w:szCs w:val="18"/>
                <w:lang w:val="en-US"/>
              </w:rPr>
              <w:t xml:space="preserve">: </w:t>
            </w:r>
            <w:r w:rsidR="58EE2DA0" w:rsidRPr="000F4772">
              <w:rPr>
                <w:rFonts w:ascii="Aptos" w:eastAsia="Aptos" w:hAnsi="Aptos" w:cs="Aptos"/>
                <w:sz w:val="18"/>
                <w:szCs w:val="18"/>
              </w:rPr>
              <w:t>verheugd, daarnaast, echter, bovendien, derhalve, niettemin, zodoende</w:t>
            </w:r>
            <w:r w:rsidR="000A459C" w:rsidRPr="000F4772">
              <w:rPr>
                <w:rFonts w:ascii="Aptos" w:eastAsia="Aptos" w:hAnsi="Aptos" w:cs="Aptos"/>
                <w:sz w:val="18"/>
                <w:szCs w:val="18"/>
              </w:rPr>
              <w:t xml:space="preserve">, desalniettemin, voorts, aldus, teneinde, bijgevolg, aangaande, mits, derhalve, in </w:t>
            </w:r>
            <w:r w:rsidR="58EE2DA0" w:rsidRPr="000F4772">
              <w:rPr>
                <w:rFonts w:ascii="Aptos" w:eastAsia="Aptos" w:hAnsi="Aptos" w:cs="Aptos"/>
                <w:sz w:val="18"/>
                <w:szCs w:val="18"/>
              </w:rPr>
              <w:t>acht nemende</w:t>
            </w:r>
            <w:r w:rsidR="000A459C" w:rsidRPr="000F4772">
              <w:rPr>
                <w:rFonts w:ascii="Aptos" w:eastAsia="Aptos" w:hAnsi="Aptos" w:cs="Aptos"/>
                <w:sz w:val="18"/>
                <w:szCs w:val="18"/>
              </w:rPr>
              <w:t xml:space="preserve">, betreffende </w:t>
            </w:r>
            <w:r w:rsidR="58EE2DA0" w:rsidRPr="000F4772">
              <w:rPr>
                <w:rFonts w:ascii="Aptos" w:eastAsia="Aptos" w:hAnsi="Aptos" w:cs="Aptos"/>
                <w:sz w:val="18"/>
                <w:szCs w:val="18"/>
              </w:rPr>
              <w:t>en voornoemd</w:t>
            </w:r>
            <w:r w:rsidR="000A459C" w:rsidRPr="000F4772">
              <w:rPr>
                <w:rFonts w:ascii="Aptos" w:eastAsia="Aptos" w:hAnsi="Aptos" w:cs="Aptos"/>
                <w:sz w:val="18"/>
                <w:szCs w:val="18"/>
              </w:rPr>
              <w:t>.</w:t>
            </w:r>
            <w:r w:rsidR="000A459C" w:rsidRPr="000F4772">
              <w:rPr>
                <w:sz w:val="18"/>
                <w:szCs w:val="18"/>
                <w:lang w:val="en-US"/>
              </w:rPr>
              <w:t xml:space="preserve">  </w:t>
            </w:r>
          </w:p>
          <w:p w14:paraId="47ECB8DF" w14:textId="6F8E5C72" w:rsidR="000A459C" w:rsidRPr="000F4772" w:rsidRDefault="000A459C">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Lack of idiomatic Dutch expressions and collocations</w:t>
            </w:r>
            <w:r w:rsidR="60DA55F4" w:rsidRPr="000F4772">
              <w:rPr>
                <w:sz w:val="18"/>
                <w:szCs w:val="18"/>
                <w:lang w:val="en-US"/>
              </w:rPr>
              <w:t>.</w:t>
            </w:r>
          </w:p>
          <w:p w14:paraId="30DD4675" w14:textId="4157C64F" w:rsidR="000A459C" w:rsidRPr="000F4772" w:rsidRDefault="12E44B83">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 xml:space="preserve">The text </w:t>
            </w:r>
            <w:r w:rsidR="156D00A4" w:rsidRPr="000F4772">
              <w:rPr>
                <w:sz w:val="18"/>
                <w:szCs w:val="18"/>
                <w:lang w:val="en-US"/>
              </w:rPr>
              <w:t xml:space="preserve">sometimes </w:t>
            </w:r>
            <w:r w:rsidRPr="000F4772">
              <w:rPr>
                <w:sz w:val="18"/>
                <w:szCs w:val="18"/>
                <w:lang w:val="en-US"/>
              </w:rPr>
              <w:t xml:space="preserve">sounds too dry and emotionless, or </w:t>
            </w:r>
            <w:r w:rsidR="362B348F" w:rsidRPr="000F4772">
              <w:rPr>
                <w:sz w:val="18"/>
                <w:szCs w:val="18"/>
                <w:lang w:val="en-US"/>
              </w:rPr>
              <w:t>the opposite:</w:t>
            </w:r>
            <w:r w:rsidR="747B9B4E" w:rsidRPr="000F4772">
              <w:rPr>
                <w:sz w:val="18"/>
                <w:szCs w:val="18"/>
                <w:lang w:val="en-US"/>
              </w:rPr>
              <w:t xml:space="preserve"> </w:t>
            </w:r>
            <w:r w:rsidRPr="000F4772">
              <w:rPr>
                <w:sz w:val="18"/>
                <w:szCs w:val="18"/>
                <w:lang w:val="en-US"/>
              </w:rPr>
              <w:t xml:space="preserve">it is full of shrill adjectives </w:t>
            </w:r>
            <w:r w:rsidR="7D2028BC" w:rsidRPr="000F4772">
              <w:rPr>
                <w:sz w:val="18"/>
                <w:szCs w:val="18"/>
                <w:lang w:val="en-US"/>
              </w:rPr>
              <w:t>or marketing-like commendations</w:t>
            </w:r>
            <w:r w:rsidRPr="000F4772">
              <w:rPr>
                <w:sz w:val="18"/>
                <w:szCs w:val="18"/>
                <w:lang w:val="en-US"/>
              </w:rPr>
              <w:t xml:space="preserve">. </w:t>
            </w:r>
          </w:p>
          <w:p w14:paraId="06833BDD" w14:textId="0D9735BF" w:rsidR="000A459C" w:rsidRPr="000F4772" w:rsidRDefault="56F8EC5B">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 w:val="18"/>
                <w:szCs w:val="18"/>
                <w:lang w:val="en-US"/>
              </w:rPr>
            </w:pPr>
            <w:r w:rsidRPr="000F4772">
              <w:rPr>
                <w:sz w:val="18"/>
                <w:szCs w:val="18"/>
                <w:lang w:val="en-US"/>
              </w:rPr>
              <w:t xml:space="preserve">Use of clichés </w:t>
            </w:r>
            <w:r w:rsidR="5C0D5E3D" w:rsidRPr="000F4772">
              <w:rPr>
                <w:sz w:val="18"/>
                <w:szCs w:val="18"/>
                <w:lang w:val="en-US"/>
              </w:rPr>
              <w:t xml:space="preserve">and platitudes </w:t>
            </w:r>
            <w:r w:rsidRPr="000F4772">
              <w:rPr>
                <w:sz w:val="18"/>
                <w:szCs w:val="18"/>
                <w:lang w:val="en-US"/>
              </w:rPr>
              <w:t>such as: "in a world where everyone", "taking it to the next level"</w:t>
            </w:r>
            <w:r w:rsidR="06C0F4D3" w:rsidRPr="000F4772">
              <w:rPr>
                <w:sz w:val="18"/>
                <w:szCs w:val="18"/>
                <w:lang w:val="en-US"/>
              </w:rPr>
              <w:t xml:space="preserve">, </w:t>
            </w:r>
            <w:r w:rsidRPr="000F4772">
              <w:rPr>
                <w:sz w:val="18"/>
                <w:szCs w:val="18"/>
                <w:lang w:val="en-US"/>
              </w:rPr>
              <w:t>"it's more important than ever"</w:t>
            </w:r>
            <w:r w:rsidR="481FC8C9" w:rsidRPr="000F4772">
              <w:rPr>
                <w:sz w:val="18"/>
                <w:szCs w:val="18"/>
                <w:lang w:val="en-US"/>
              </w:rPr>
              <w:t xml:space="preserve">, "X is the key to y", </w:t>
            </w:r>
            <w:r w:rsidR="7FEAE658" w:rsidRPr="000F4772">
              <w:rPr>
                <w:sz w:val="18"/>
                <w:szCs w:val="18"/>
                <w:lang w:val="en-US"/>
              </w:rPr>
              <w:t>or "education is constantly changing</w:t>
            </w:r>
            <w:r w:rsidR="54181ED9" w:rsidRPr="000F4772">
              <w:rPr>
                <w:sz w:val="18"/>
                <w:szCs w:val="18"/>
                <w:lang w:val="en-US"/>
              </w:rPr>
              <w:t>”</w:t>
            </w:r>
            <w:r w:rsidR="5454F60C" w:rsidRPr="000F4772">
              <w:rPr>
                <w:sz w:val="18"/>
                <w:szCs w:val="18"/>
                <w:lang w:val="en-US"/>
              </w:rPr>
              <w:t>.</w:t>
            </w:r>
          </w:p>
        </w:tc>
      </w:tr>
      <w:tr w:rsidR="000A459C" w:rsidRPr="000F4772" w14:paraId="1DD5DD90" w14:textId="77777777" w:rsidTr="72DB26BB">
        <w:tc>
          <w:tcPr>
            <w:cnfStyle w:val="001000000000" w:firstRow="0" w:lastRow="0" w:firstColumn="1" w:lastColumn="0" w:oddVBand="0" w:evenVBand="0" w:oddHBand="0" w:evenHBand="0" w:firstRowFirstColumn="0" w:firstRowLastColumn="0" w:lastRowFirstColumn="0" w:lastRowLastColumn="0"/>
            <w:tcW w:w="1973" w:type="dxa"/>
          </w:tcPr>
          <w:p w14:paraId="4E6453E1" w14:textId="77777777" w:rsidR="000A459C" w:rsidRPr="000F4772" w:rsidRDefault="000A459C">
            <w:pPr>
              <w:rPr>
                <w:sz w:val="18"/>
                <w:szCs w:val="18"/>
                <w:lang w:val="en-US"/>
              </w:rPr>
            </w:pPr>
            <w:r w:rsidRPr="000F4772">
              <w:rPr>
                <w:sz w:val="18"/>
                <w:szCs w:val="18"/>
                <w:lang w:val="en-US"/>
              </w:rPr>
              <w:t>Genre/Formulation</w:t>
            </w:r>
          </w:p>
          <w:p w14:paraId="79F2BFEB" w14:textId="77777777" w:rsidR="000A459C" w:rsidRPr="000F4772" w:rsidRDefault="000A459C">
            <w:pPr>
              <w:rPr>
                <w:sz w:val="18"/>
                <w:szCs w:val="18"/>
                <w:lang w:val="en-US"/>
              </w:rPr>
            </w:pPr>
          </w:p>
        </w:tc>
        <w:tc>
          <w:tcPr>
            <w:tcW w:w="7236" w:type="dxa"/>
          </w:tcPr>
          <w:p w14:paraId="70B98AC3" w14:textId="77777777" w:rsidR="000A459C" w:rsidRPr="000F4772" w:rsidRDefault="000A459C">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When generating titles, generative AI is often overly enthusiastic.</w:t>
            </w:r>
          </w:p>
          <w:p w14:paraId="190D465D" w14:textId="34B43066" w:rsidR="000A459C" w:rsidRPr="000F4772" w:rsidRDefault="000A459C">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 xml:space="preserve">Difficulty with the nuances of language, where a Dutchman communicates differently than an American </w:t>
            </w:r>
            <w:hyperlink r:id="rId100">
              <w:proofErr w:type="spellStart"/>
              <w:r w:rsidRPr="000F4772">
                <w:rPr>
                  <w:rStyle w:val="text-nowrap"/>
                  <w:color w:val="0000FF"/>
                  <w:sz w:val="18"/>
                  <w:szCs w:val="18"/>
                  <w:u w:val="single"/>
                  <w:lang w:val="en-US"/>
                </w:rPr>
                <w:t>Frankwatching</w:t>
              </w:r>
              <w:proofErr w:type="spellEnd"/>
            </w:hyperlink>
            <w:r w:rsidRPr="000F4772">
              <w:rPr>
                <w:sz w:val="18"/>
                <w:szCs w:val="18"/>
                <w:lang w:val="en-US"/>
              </w:rPr>
              <w:t>, for example.</w:t>
            </w:r>
          </w:p>
          <w:p w14:paraId="2D512A70" w14:textId="30FBF814" w:rsidR="000A459C" w:rsidRPr="000F4772" w:rsidRDefault="000A459C">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 w:val="18"/>
                <w:szCs w:val="18"/>
                <w:lang w:val="en-US"/>
              </w:rPr>
            </w:pPr>
            <w:r w:rsidRPr="000F4772">
              <w:rPr>
                <w:sz w:val="18"/>
                <w:szCs w:val="18"/>
                <w:lang w:val="en-US"/>
              </w:rPr>
              <w:t>Too formal or too informal tone in certain contexts</w:t>
            </w:r>
            <w:r w:rsidR="1CA29628" w:rsidRPr="000F4772">
              <w:rPr>
                <w:sz w:val="18"/>
                <w:szCs w:val="18"/>
                <w:lang w:val="en-US"/>
              </w:rPr>
              <w:t>.</w:t>
            </w:r>
          </w:p>
        </w:tc>
      </w:tr>
    </w:tbl>
    <w:p w14:paraId="30A18CBE" w14:textId="24DC3636" w:rsidR="000A459C" w:rsidRPr="00A25D8F" w:rsidRDefault="00FE1814" w:rsidP="00FE1814">
      <w:pPr>
        <w:pStyle w:val="Caption"/>
        <w:rPr>
          <w:lang w:val="en-US"/>
        </w:rPr>
      </w:pPr>
      <w:bookmarkStart w:id="558" w:name="_Toc208673780"/>
      <w:r w:rsidRPr="00EF10FA">
        <w:rPr>
          <w:lang w:val="en-US"/>
        </w:rPr>
        <w:t xml:space="preserve">Table </w:t>
      </w:r>
      <w:r w:rsidR="000A17BA" w:rsidRPr="00EF10FA">
        <w:rPr>
          <w:lang w:val="en-US"/>
        </w:rPr>
        <w:fldChar w:fldCharType="begin"/>
      </w:r>
      <w:r w:rsidR="000A17BA" w:rsidRPr="00EF10FA">
        <w:rPr>
          <w:lang w:val="en-US"/>
        </w:rPr>
        <w:instrText xml:space="preserve"> STYLEREF 1 \s </w:instrText>
      </w:r>
      <w:r w:rsidR="000A17BA" w:rsidRPr="00EF10FA">
        <w:rPr>
          <w:lang w:val="en-US"/>
        </w:rPr>
        <w:fldChar w:fldCharType="separate"/>
      </w:r>
      <w:r w:rsidR="000A17BA" w:rsidRPr="00EF10FA">
        <w:rPr>
          <w:lang w:val="en-US"/>
        </w:rPr>
        <w:t>7</w:t>
      </w:r>
      <w:r w:rsidR="000A17BA" w:rsidRPr="00EF10FA">
        <w:rPr>
          <w:lang w:val="en-US"/>
        </w:rPr>
        <w:fldChar w:fldCharType="end"/>
      </w:r>
      <w:r w:rsidR="000A17BA" w:rsidRPr="00EF10FA">
        <w:rPr>
          <w:lang w:val="en-US"/>
        </w:rPr>
        <w:t>.</w:t>
      </w:r>
      <w:r w:rsidR="000A17BA" w:rsidRPr="00EF10FA">
        <w:rPr>
          <w:lang w:val="en-US"/>
        </w:rPr>
        <w:fldChar w:fldCharType="begin"/>
      </w:r>
      <w:r w:rsidR="000A17BA" w:rsidRPr="00EF10FA">
        <w:rPr>
          <w:lang w:val="en-US"/>
        </w:rPr>
        <w:instrText xml:space="preserve"> SEQ Table \* ARABIC \s 1 </w:instrText>
      </w:r>
      <w:r w:rsidR="000A17BA" w:rsidRPr="00EF10FA">
        <w:rPr>
          <w:lang w:val="en-US"/>
        </w:rPr>
        <w:fldChar w:fldCharType="separate"/>
      </w:r>
      <w:r w:rsidR="000A17BA" w:rsidRPr="00EF10FA">
        <w:rPr>
          <w:lang w:val="en-US"/>
        </w:rPr>
        <w:t>4</w:t>
      </w:r>
      <w:r w:rsidR="000A17BA" w:rsidRPr="00EF10FA">
        <w:rPr>
          <w:lang w:val="en-US"/>
        </w:rPr>
        <w:fldChar w:fldCharType="end"/>
      </w:r>
      <w:r w:rsidRPr="00EF10FA">
        <w:rPr>
          <w:lang w:val="en-US"/>
        </w:rPr>
        <w:t xml:space="preserve"> </w:t>
      </w:r>
      <w:r w:rsidR="00B6578C" w:rsidRPr="00EF10FA">
        <w:rPr>
          <w:lang w:val="en-US"/>
        </w:rPr>
        <w:t>Characteristics and errors of texts produced by generative AI.</w:t>
      </w:r>
      <w:bookmarkEnd w:id="558"/>
    </w:p>
    <w:p w14:paraId="17A162FE" w14:textId="19C099B0" w:rsidR="5E9E338B" w:rsidRPr="00A25D8F" w:rsidRDefault="7EA03A17">
      <w:pPr>
        <w:rPr>
          <w:lang w:val="en-US"/>
        </w:rPr>
      </w:pPr>
      <w:r w:rsidRPr="00EF10FA">
        <w:rPr>
          <w:lang w:val="en-US"/>
        </w:rPr>
        <w:t xml:space="preserve">For more examples of features of AI language use </w:t>
      </w:r>
      <w:r w:rsidR="3483E51F" w:rsidRPr="00EF10FA">
        <w:rPr>
          <w:lang w:val="en-US"/>
        </w:rPr>
        <w:t>in English</w:t>
      </w:r>
      <w:r w:rsidRPr="00EF10FA">
        <w:rPr>
          <w:lang w:val="en-US"/>
        </w:rPr>
        <w:t xml:space="preserve">, see </w:t>
      </w:r>
      <w:hyperlink r:id="rId101">
        <w:r w:rsidRPr="00EF10FA">
          <w:rPr>
            <w:rStyle w:val="Hyperlink"/>
            <w:lang w:val="en-US"/>
          </w:rPr>
          <w:t>Wikipedia: Signs of AI writing</w:t>
        </w:r>
      </w:hyperlink>
      <w:r w:rsidRPr="00EF10FA">
        <w:rPr>
          <w:lang w:val="en-US"/>
        </w:rPr>
        <w:t>.</w:t>
      </w:r>
    </w:p>
    <w:p w14:paraId="40A12E0A" w14:textId="73557158" w:rsidR="000A459C" w:rsidRPr="00EF10FA" w:rsidRDefault="343FD69F" w:rsidP="694DD5EA">
      <w:pPr>
        <w:rPr>
          <w:lang w:val="en-US"/>
        </w:rPr>
      </w:pPr>
      <w:r w:rsidRPr="00EF10FA">
        <w:rPr>
          <w:lang w:val="en-US"/>
        </w:rPr>
        <w:t xml:space="preserve">In addition to </w:t>
      </w:r>
      <w:r w:rsidR="113D38D7" w:rsidRPr="00EF10FA">
        <w:rPr>
          <w:lang w:val="en-US"/>
        </w:rPr>
        <w:t xml:space="preserve">these </w:t>
      </w:r>
      <w:r w:rsidRPr="00EF10FA">
        <w:rPr>
          <w:lang w:val="en-US"/>
        </w:rPr>
        <w:t xml:space="preserve">typical language features of </w:t>
      </w:r>
      <w:r w:rsidR="00F05EE6" w:rsidRPr="00EF10FA">
        <w:rPr>
          <w:lang w:val="en-US"/>
        </w:rPr>
        <w:t>LLMs</w:t>
      </w:r>
      <w:r w:rsidRPr="00EF10FA">
        <w:rPr>
          <w:lang w:val="en-US"/>
        </w:rPr>
        <w:t xml:space="preserve">, many teachers and researchers have a resistance to texts created by generative AI because </w:t>
      </w:r>
      <w:r w:rsidR="4120A06C" w:rsidRPr="00EF10FA">
        <w:rPr>
          <w:lang w:val="en-US"/>
        </w:rPr>
        <w:t xml:space="preserve">they </w:t>
      </w:r>
      <w:r w:rsidRPr="00EF10FA">
        <w:rPr>
          <w:lang w:val="en-US"/>
        </w:rPr>
        <w:t>are so predictably correct</w:t>
      </w:r>
      <w:r w:rsidR="088B048E" w:rsidRPr="00EF10FA">
        <w:rPr>
          <w:lang w:val="en-US"/>
        </w:rPr>
        <w:t xml:space="preserve">. </w:t>
      </w:r>
      <w:r w:rsidRPr="00EF10FA">
        <w:rPr>
          <w:lang w:val="en-US"/>
        </w:rPr>
        <w:t xml:space="preserve">Predictably correct </w:t>
      </w:r>
      <w:r w:rsidR="6A982E48" w:rsidRPr="00EF10FA">
        <w:rPr>
          <w:lang w:val="en-US"/>
        </w:rPr>
        <w:t xml:space="preserve">in </w:t>
      </w:r>
      <w:r w:rsidRPr="00EF10FA">
        <w:rPr>
          <w:lang w:val="en-US"/>
        </w:rPr>
        <w:t>business writing</w:t>
      </w:r>
      <w:r w:rsidR="3A7B86AA" w:rsidRPr="00EF10FA">
        <w:rPr>
          <w:lang w:val="en-US"/>
        </w:rPr>
        <w:t xml:space="preserve">, for example, </w:t>
      </w:r>
      <w:r w:rsidRPr="00EF10FA">
        <w:rPr>
          <w:lang w:val="en-US"/>
        </w:rPr>
        <w:t xml:space="preserve">as is often </w:t>
      </w:r>
      <w:r w:rsidR="01C3A5E1" w:rsidRPr="00EF10FA">
        <w:rPr>
          <w:lang w:val="en-US"/>
        </w:rPr>
        <w:t xml:space="preserve">required </w:t>
      </w:r>
      <w:r w:rsidRPr="00EF10FA">
        <w:rPr>
          <w:lang w:val="en-US"/>
        </w:rPr>
        <w:t xml:space="preserve">during your studies or for research. Illustratively, generative AI is good at using connecting and referring words between paragraphs. Especially people who are less fluent in the language </w:t>
      </w:r>
      <w:r w:rsidR="1266E6D7" w:rsidRPr="541FB91E">
        <w:rPr>
          <w:lang w:val="en-US"/>
        </w:rPr>
        <w:t>typically</w:t>
      </w:r>
      <w:r w:rsidRPr="00EF10FA">
        <w:rPr>
          <w:lang w:val="en-US"/>
        </w:rPr>
        <w:t xml:space="preserve"> use those words too little or incorrectly. And </w:t>
      </w:r>
      <w:proofErr w:type="gramStart"/>
      <w:r w:rsidR="7FBD11F6" w:rsidRPr="541FB91E">
        <w:rPr>
          <w:lang w:val="en-US"/>
        </w:rPr>
        <w:t>so</w:t>
      </w:r>
      <w:proofErr w:type="gramEnd"/>
      <w:r w:rsidRPr="541FB91E">
        <w:rPr>
          <w:lang w:val="en-US"/>
        </w:rPr>
        <w:t xml:space="preserve"> </w:t>
      </w:r>
      <w:r w:rsidRPr="00EF10FA">
        <w:rPr>
          <w:lang w:val="en-US"/>
        </w:rPr>
        <w:t xml:space="preserve">this creates a dilemma: the texts do not reflect what </w:t>
      </w:r>
      <w:r w:rsidR="139BB46B" w:rsidRPr="00EF10FA">
        <w:rPr>
          <w:lang w:val="en-US"/>
        </w:rPr>
        <w:t xml:space="preserve">someone </w:t>
      </w:r>
      <w:r w:rsidRPr="00EF10FA">
        <w:rPr>
          <w:lang w:val="en-US"/>
        </w:rPr>
        <w:t xml:space="preserve">can </w:t>
      </w:r>
      <w:proofErr w:type="gramStart"/>
      <w:r w:rsidRPr="00EF10FA">
        <w:rPr>
          <w:lang w:val="en-US"/>
        </w:rPr>
        <w:t>actually do</w:t>
      </w:r>
      <w:proofErr w:type="gramEnd"/>
      <w:r w:rsidRPr="00EF10FA">
        <w:rPr>
          <w:lang w:val="en-US"/>
        </w:rPr>
        <w:t xml:space="preserve"> or how they </w:t>
      </w:r>
      <w:r w:rsidR="7EF106C6" w:rsidRPr="541FB91E">
        <w:rPr>
          <w:lang w:val="en-US"/>
        </w:rPr>
        <w:t>us</w:t>
      </w:r>
      <w:r w:rsidRPr="541FB91E">
        <w:rPr>
          <w:lang w:val="en-US"/>
        </w:rPr>
        <w:t>e</w:t>
      </w:r>
      <w:r w:rsidRPr="00EF10FA">
        <w:rPr>
          <w:lang w:val="en-US"/>
        </w:rPr>
        <w:t xml:space="preserve"> language</w:t>
      </w:r>
      <w:r w:rsidR="796D3F17" w:rsidRPr="00EF10FA">
        <w:rPr>
          <w:lang w:val="en-US"/>
        </w:rPr>
        <w:t xml:space="preserve">, but </w:t>
      </w:r>
      <w:r w:rsidRPr="00EF10FA">
        <w:rPr>
          <w:lang w:val="en-US"/>
        </w:rPr>
        <w:t>they are (monotonously) good. To illustrate this, for example, Oliver Op de Beeck writes the following</w:t>
      </w:r>
      <w:r w:rsidR="002378FF">
        <w:rPr>
          <w:lang w:val="en-US"/>
        </w:rPr>
        <w:t xml:space="preserve"> </w:t>
      </w:r>
      <w:r w:rsidRPr="00EF10FA">
        <w:rPr>
          <w:lang w:val="en-US"/>
        </w:rPr>
        <w:fldChar w:fldCharType="begin"/>
      </w:r>
      <w:r w:rsidR="00801FBB">
        <w:rPr>
          <w:lang w:val="en-US"/>
        </w:rPr>
        <w:instrText xml:space="preserve"> ADDIN ZOTERO_ITEM CSL_CITATION {"citationID":"yEW5fap8","properties":{"formattedCitation":"(2024)","plainCitation":"(2024)","noteIndex":0},"citationItems":[{"id":17118,"uris":["http://zotero.org/users/1688/items/JR5UYPQP"],"itemData":{"id":17118,"type":"post-weblog","abstract":"Wil je ChatGPT leren herkennen? Gebruik geen tools, maar leer mijn strategie om het zelf te doen! Een aantal woorden komen altijd terug...","language":"nl-BE","note":"section: AI","title":"ChatGPT herkennen: Zo zie je wie AI gebruikt","title-short":"ChatGPT herkennen","URL":"https://oliveropdebeeck.com/chatgpt-herkennen/","author":[{"family":"Op de Beeck","given":"Oliver"}],"accessed":{"date-parts":[["2025",5,10]]},"issued":{"date-parts":[["2024",2,11]]}},"suppress-author":true}],"schema":"https://github.com/citation-style-language/schema/raw/master/csl-citation.json"} </w:instrText>
      </w:r>
      <w:r w:rsidRPr="00EF10FA">
        <w:rPr>
          <w:lang w:val="en-US"/>
        </w:rPr>
        <w:fldChar w:fldCharType="separate"/>
      </w:r>
      <w:r w:rsidR="00801FBB">
        <w:rPr>
          <w:lang w:val="en-US"/>
        </w:rPr>
        <w:t>(2024)</w:t>
      </w:r>
      <w:r w:rsidRPr="00EF10FA">
        <w:rPr>
          <w:lang w:val="en-US"/>
        </w:rPr>
        <w:fldChar w:fldCharType="end"/>
      </w:r>
      <w:r w:rsidR="002378FF">
        <w:rPr>
          <w:lang w:val="en-US"/>
        </w:rPr>
        <w:t>:</w:t>
      </w:r>
    </w:p>
    <w:p w14:paraId="02700762" w14:textId="77777777" w:rsidR="000A459C" w:rsidRPr="00A25D8F" w:rsidRDefault="343FD69F" w:rsidP="000A459C">
      <w:pPr>
        <w:rPr>
          <w:lang w:val="en-US"/>
        </w:rPr>
      </w:pPr>
      <w:r w:rsidRPr="00EF10FA">
        <w:rPr>
          <w:lang w:val="en-US"/>
        </w:rPr>
        <w:t xml:space="preserve">"I share below the 20 most common words ChatGPT will use when it needs to write a text: </w:t>
      </w:r>
      <w:proofErr w:type="spellStart"/>
      <w:r w:rsidRPr="00EF10FA">
        <w:rPr>
          <w:lang w:val="en-US"/>
        </w:rPr>
        <w:t>Verheugd</w:t>
      </w:r>
      <w:proofErr w:type="spellEnd"/>
      <w:r w:rsidRPr="00EF10FA">
        <w:rPr>
          <w:lang w:val="en-US"/>
        </w:rPr>
        <w:t xml:space="preserve">, </w:t>
      </w:r>
      <w:proofErr w:type="spellStart"/>
      <w:r w:rsidRPr="00EF10FA">
        <w:rPr>
          <w:lang w:val="en-US"/>
        </w:rPr>
        <w:t>Daarnaast</w:t>
      </w:r>
      <w:proofErr w:type="spellEnd"/>
      <w:r w:rsidRPr="00EF10FA">
        <w:rPr>
          <w:lang w:val="en-US"/>
        </w:rPr>
        <w:t xml:space="preserve">, Echter, </w:t>
      </w:r>
      <w:proofErr w:type="spellStart"/>
      <w:r w:rsidRPr="00EF10FA">
        <w:rPr>
          <w:lang w:val="en-US"/>
        </w:rPr>
        <w:t>Bovendien</w:t>
      </w:r>
      <w:proofErr w:type="spellEnd"/>
      <w:r w:rsidRPr="00EF10FA">
        <w:rPr>
          <w:lang w:val="en-US"/>
        </w:rPr>
        <w:t xml:space="preserve">, </w:t>
      </w:r>
      <w:proofErr w:type="spellStart"/>
      <w:r w:rsidRPr="00EF10FA">
        <w:rPr>
          <w:lang w:val="en-US"/>
        </w:rPr>
        <w:t>Derhalve</w:t>
      </w:r>
      <w:proofErr w:type="spellEnd"/>
      <w:r w:rsidRPr="00EF10FA">
        <w:rPr>
          <w:lang w:val="en-US"/>
        </w:rPr>
        <w:t xml:space="preserve">, </w:t>
      </w:r>
      <w:proofErr w:type="spellStart"/>
      <w:r w:rsidRPr="00EF10FA">
        <w:rPr>
          <w:lang w:val="en-US"/>
        </w:rPr>
        <w:t>Niettemin</w:t>
      </w:r>
      <w:proofErr w:type="spellEnd"/>
      <w:r w:rsidRPr="00EF10FA">
        <w:rPr>
          <w:lang w:val="en-US"/>
        </w:rPr>
        <w:t xml:space="preserve">, </w:t>
      </w:r>
      <w:proofErr w:type="spellStart"/>
      <w:r w:rsidRPr="00EF10FA">
        <w:rPr>
          <w:lang w:val="en-US"/>
        </w:rPr>
        <w:t>Zodoende</w:t>
      </w:r>
      <w:proofErr w:type="spellEnd"/>
      <w:r w:rsidRPr="00EF10FA">
        <w:rPr>
          <w:lang w:val="en-US"/>
        </w:rPr>
        <w:t xml:space="preserve">, </w:t>
      </w:r>
      <w:proofErr w:type="spellStart"/>
      <w:r w:rsidRPr="00EF10FA">
        <w:rPr>
          <w:lang w:val="en-US"/>
        </w:rPr>
        <w:t>Desalniettemin</w:t>
      </w:r>
      <w:proofErr w:type="spellEnd"/>
      <w:r w:rsidRPr="00EF10FA">
        <w:rPr>
          <w:lang w:val="en-US"/>
        </w:rPr>
        <w:t xml:space="preserve">, </w:t>
      </w:r>
      <w:proofErr w:type="spellStart"/>
      <w:r w:rsidRPr="00EF10FA">
        <w:rPr>
          <w:lang w:val="en-US"/>
        </w:rPr>
        <w:t>Voorts</w:t>
      </w:r>
      <w:proofErr w:type="spellEnd"/>
      <w:r w:rsidRPr="00EF10FA">
        <w:rPr>
          <w:lang w:val="en-US"/>
        </w:rPr>
        <w:t xml:space="preserve">, Aldus, </w:t>
      </w:r>
      <w:proofErr w:type="spellStart"/>
      <w:r w:rsidRPr="00EF10FA">
        <w:rPr>
          <w:lang w:val="en-US"/>
        </w:rPr>
        <w:t>Teneinde</w:t>
      </w:r>
      <w:proofErr w:type="spellEnd"/>
      <w:r w:rsidRPr="00EF10FA">
        <w:rPr>
          <w:lang w:val="en-US"/>
        </w:rPr>
        <w:t xml:space="preserve">, </w:t>
      </w:r>
      <w:proofErr w:type="spellStart"/>
      <w:r w:rsidRPr="00EF10FA">
        <w:rPr>
          <w:lang w:val="en-US"/>
        </w:rPr>
        <w:t>Bijgevolg</w:t>
      </w:r>
      <w:proofErr w:type="spellEnd"/>
      <w:r w:rsidRPr="00EF10FA">
        <w:rPr>
          <w:lang w:val="en-US"/>
        </w:rPr>
        <w:t xml:space="preserve">, </w:t>
      </w:r>
      <w:proofErr w:type="spellStart"/>
      <w:r w:rsidRPr="00EF10FA">
        <w:rPr>
          <w:lang w:val="en-US"/>
        </w:rPr>
        <w:t>Aangaande</w:t>
      </w:r>
      <w:proofErr w:type="spellEnd"/>
      <w:r w:rsidRPr="00EF10FA">
        <w:rPr>
          <w:lang w:val="en-US"/>
        </w:rPr>
        <w:t xml:space="preserve">, </w:t>
      </w:r>
      <w:proofErr w:type="spellStart"/>
      <w:r w:rsidRPr="00EF10FA">
        <w:rPr>
          <w:lang w:val="en-US"/>
        </w:rPr>
        <w:t>Mits</w:t>
      </w:r>
      <w:proofErr w:type="spellEnd"/>
      <w:r w:rsidRPr="00EF10FA">
        <w:rPr>
          <w:lang w:val="en-US"/>
        </w:rPr>
        <w:t xml:space="preserve">, </w:t>
      </w:r>
      <w:proofErr w:type="spellStart"/>
      <w:r w:rsidRPr="00EF10FA">
        <w:rPr>
          <w:lang w:val="en-US"/>
        </w:rPr>
        <w:t>Derhalve</w:t>
      </w:r>
      <w:proofErr w:type="spellEnd"/>
      <w:r w:rsidRPr="00EF10FA">
        <w:rPr>
          <w:lang w:val="en-US"/>
        </w:rPr>
        <w:t xml:space="preserve">, Zou </w:t>
      </w:r>
      <w:proofErr w:type="spellStart"/>
      <w:r w:rsidRPr="00EF10FA">
        <w:rPr>
          <w:lang w:val="en-US"/>
        </w:rPr>
        <w:t>kunnen</w:t>
      </w:r>
      <w:proofErr w:type="spellEnd"/>
      <w:r w:rsidRPr="00EF10FA">
        <w:rPr>
          <w:lang w:val="en-US"/>
        </w:rPr>
        <w:t xml:space="preserve">, </w:t>
      </w:r>
      <w:proofErr w:type="spellStart"/>
      <w:r w:rsidRPr="00EF10FA">
        <w:rPr>
          <w:lang w:val="en-US"/>
        </w:rPr>
        <w:t>Mogelijk</w:t>
      </w:r>
      <w:proofErr w:type="spellEnd"/>
      <w:r w:rsidRPr="00EF10FA">
        <w:rPr>
          <w:lang w:val="en-US"/>
        </w:rPr>
        <w:t xml:space="preserve">, In </w:t>
      </w:r>
      <w:proofErr w:type="spellStart"/>
      <w:r w:rsidRPr="00EF10FA">
        <w:rPr>
          <w:lang w:val="en-US"/>
        </w:rPr>
        <w:t>acht</w:t>
      </w:r>
      <w:proofErr w:type="spellEnd"/>
      <w:r w:rsidRPr="00EF10FA">
        <w:rPr>
          <w:lang w:val="en-US"/>
        </w:rPr>
        <w:t xml:space="preserve"> </w:t>
      </w:r>
      <w:proofErr w:type="spellStart"/>
      <w:r w:rsidRPr="00EF10FA">
        <w:rPr>
          <w:lang w:val="en-US"/>
        </w:rPr>
        <w:t>nemende</w:t>
      </w:r>
      <w:proofErr w:type="spellEnd"/>
      <w:r w:rsidRPr="00EF10FA">
        <w:rPr>
          <w:lang w:val="en-US"/>
        </w:rPr>
        <w:t xml:space="preserve">, </w:t>
      </w:r>
      <w:proofErr w:type="spellStart"/>
      <w:r w:rsidRPr="00EF10FA">
        <w:rPr>
          <w:lang w:val="en-US"/>
        </w:rPr>
        <w:t>Betreffende</w:t>
      </w:r>
      <w:proofErr w:type="spellEnd"/>
      <w:r w:rsidRPr="00EF10FA">
        <w:rPr>
          <w:lang w:val="en-US"/>
        </w:rPr>
        <w:t xml:space="preserve">, </w:t>
      </w:r>
      <w:proofErr w:type="spellStart"/>
      <w:r w:rsidRPr="00EF10FA">
        <w:rPr>
          <w:lang w:val="en-US"/>
        </w:rPr>
        <w:t>Voornoemd</w:t>
      </w:r>
      <w:proofErr w:type="spellEnd"/>
      <w:r w:rsidRPr="00EF10FA">
        <w:rPr>
          <w:lang w:val="en-US"/>
        </w:rPr>
        <w:t>. If you see those words recurring regularly in a text, you can assume that the text was (at least partly) written by ChatGPT. That's not concrete proof yet, but ask yourself, does the person in question use these words in everyday life? Usually not!"</w:t>
      </w:r>
    </w:p>
    <w:p w14:paraId="41BD1EED" w14:textId="21AD288C" w:rsidR="53B26BE9" w:rsidRPr="00A25D8F" w:rsidRDefault="53B26BE9">
      <w:pPr>
        <w:rPr>
          <w:lang w:val="en-US"/>
        </w:rPr>
      </w:pPr>
      <w:r w:rsidRPr="00EF10FA">
        <w:rPr>
          <w:lang w:val="en-US"/>
        </w:rPr>
        <w:lastRenderedPageBreak/>
        <w:t xml:space="preserve">Should you frenetically avoid these words? Not necessarily because of AI, but </w:t>
      </w:r>
      <w:r w:rsidR="1DF09F97" w:rsidRPr="00EF10FA">
        <w:rPr>
          <w:lang w:val="en-US"/>
        </w:rPr>
        <w:t xml:space="preserve">certainly if this is not your natural language usage. Besides, </w:t>
      </w:r>
      <w:r w:rsidRPr="00EF10FA">
        <w:rPr>
          <w:lang w:val="en-US"/>
        </w:rPr>
        <w:t xml:space="preserve">most of these words </w:t>
      </w:r>
      <w:r w:rsidR="1DF09F97" w:rsidRPr="00EF10FA">
        <w:rPr>
          <w:lang w:val="en-US"/>
        </w:rPr>
        <w:t xml:space="preserve">are </w:t>
      </w:r>
      <w:r w:rsidRPr="00EF10FA">
        <w:rPr>
          <w:lang w:val="en-US"/>
        </w:rPr>
        <w:t xml:space="preserve">now </w:t>
      </w:r>
      <w:r w:rsidR="6FD65FDD" w:rsidRPr="00EF10FA">
        <w:rPr>
          <w:lang w:val="en-US"/>
        </w:rPr>
        <w:t xml:space="preserve">also </w:t>
      </w:r>
      <w:r w:rsidRPr="00EF10FA">
        <w:rPr>
          <w:lang w:val="en-US"/>
        </w:rPr>
        <w:t xml:space="preserve">considered old-fashioned. </w:t>
      </w:r>
      <w:hyperlink r:id="rId102">
        <w:proofErr w:type="spellStart"/>
        <w:r w:rsidRPr="541FB91E">
          <w:rPr>
            <w:rStyle w:val="Hyperlink"/>
            <w:lang w:val="en-US"/>
          </w:rPr>
          <w:t>O</w:t>
        </w:r>
        <w:r w:rsidR="1CBFD189" w:rsidRPr="541FB91E">
          <w:rPr>
            <w:rStyle w:val="Hyperlink"/>
            <w:lang w:val="en-US"/>
          </w:rPr>
          <w:t>nze</w:t>
        </w:r>
        <w:proofErr w:type="spellEnd"/>
        <w:r w:rsidR="1CBFD189" w:rsidRPr="541FB91E">
          <w:rPr>
            <w:rStyle w:val="Hyperlink"/>
            <w:lang w:val="en-US"/>
          </w:rPr>
          <w:t xml:space="preserve"> Taal</w:t>
        </w:r>
        <w:r w:rsidRPr="00EF10FA">
          <w:rPr>
            <w:rStyle w:val="Hyperlink"/>
            <w:lang w:val="en-US"/>
          </w:rPr>
          <w:t xml:space="preserve"> recommends using alternatives</w:t>
        </w:r>
      </w:hyperlink>
      <w:r w:rsidR="0EE2466A" w:rsidRPr="00EF10FA">
        <w:rPr>
          <w:lang w:val="en-US"/>
        </w:rPr>
        <w:t>.</w:t>
      </w:r>
    </w:p>
    <w:p w14:paraId="5DCF5BB0" w14:textId="77777777" w:rsidR="000A459C" w:rsidRPr="00A25D8F" w:rsidRDefault="000A459C" w:rsidP="00FA77AD">
      <w:pPr>
        <w:pStyle w:val="Heading3"/>
        <w:rPr>
          <w:lang w:val="en-US"/>
        </w:rPr>
      </w:pPr>
      <w:r w:rsidRPr="00EF10FA">
        <w:rPr>
          <w:lang w:val="en-US"/>
        </w:rPr>
        <w:t>Resources for checking AI output</w:t>
      </w:r>
    </w:p>
    <w:p w14:paraId="76FD5211" w14:textId="12F52B51" w:rsidR="000A459C" w:rsidRPr="00A25D8F" w:rsidRDefault="343FD69F" w:rsidP="000A459C">
      <w:pPr>
        <w:rPr>
          <w:lang w:val="en-US"/>
        </w:rPr>
      </w:pPr>
      <w:r w:rsidRPr="00EF10FA">
        <w:rPr>
          <w:lang w:val="en-US"/>
        </w:rPr>
        <w:t xml:space="preserve">For users who want to improve their knowledge and skill in language mastery and use generative AI for writing and check the output, we refer especially to the </w:t>
      </w:r>
      <w:hyperlink r:id="rId103">
        <w:r w:rsidRPr="00EF10FA">
          <w:rPr>
            <w:rStyle w:val="Hyperlink"/>
            <w:lang w:val="en-US"/>
          </w:rPr>
          <w:t xml:space="preserve">Teaching and Research </w:t>
        </w:r>
        <w:r w:rsidR="0E9B60CA" w:rsidRPr="00EF10FA">
          <w:rPr>
            <w:rStyle w:val="Hyperlink"/>
            <w:lang w:val="en-US"/>
          </w:rPr>
          <w:t>Websites</w:t>
        </w:r>
      </w:hyperlink>
      <w:r w:rsidRPr="00EF10FA">
        <w:rPr>
          <w:lang w:val="en-US"/>
        </w:rPr>
        <w:t xml:space="preserve"> of the School of Humanities of </w:t>
      </w:r>
      <w:r w:rsidRPr="541FB91E">
        <w:rPr>
          <w:lang w:val="en-US"/>
        </w:rPr>
        <w:t>VU</w:t>
      </w:r>
      <w:r w:rsidR="0D68AEE3" w:rsidRPr="541FB91E">
        <w:rPr>
          <w:lang w:val="en-US"/>
        </w:rPr>
        <w:t xml:space="preserve"> Amsterdam</w:t>
      </w:r>
      <w:r w:rsidRPr="541FB91E">
        <w:rPr>
          <w:lang w:val="en-US"/>
        </w:rPr>
        <w:t>.</w:t>
      </w:r>
      <w:r w:rsidRPr="00EF10FA">
        <w:rPr>
          <w:lang w:val="en-US"/>
        </w:rPr>
        <w:t xml:space="preserve"> That website contains information and exercises, for example:</w:t>
      </w:r>
    </w:p>
    <w:p w14:paraId="0346F85F" w14:textId="1ED2E15D" w:rsidR="000A459C" w:rsidRPr="00A25D8F" w:rsidRDefault="343FD69F" w:rsidP="1E5EA214">
      <w:pPr>
        <w:pStyle w:val="ListParagraph"/>
        <w:numPr>
          <w:ilvl w:val="0"/>
          <w:numId w:val="58"/>
        </w:numPr>
        <w:rPr>
          <w:lang w:val="en-US"/>
        </w:rPr>
      </w:pPr>
      <w:hyperlink r:id="rId104">
        <w:r w:rsidRPr="00EF10FA">
          <w:rPr>
            <w:rStyle w:val="Hyperlink"/>
            <w:lang w:val="en-US"/>
          </w:rPr>
          <w:t>NLS Online</w:t>
        </w:r>
      </w:hyperlink>
      <w:r w:rsidRPr="00EF10FA">
        <w:rPr>
          <w:lang w:val="en-US"/>
        </w:rPr>
        <w:t xml:space="preserve"> which covers common stumbling blocks in Dutch</w:t>
      </w:r>
      <w:r w:rsidR="25987DCD" w:rsidRPr="00EF10FA">
        <w:rPr>
          <w:lang w:val="en-US"/>
        </w:rPr>
        <w:t>.</w:t>
      </w:r>
    </w:p>
    <w:p w14:paraId="5B01E690" w14:textId="78B7EE0F" w:rsidR="000A459C" w:rsidRPr="00A25D8F" w:rsidRDefault="343FD69F" w:rsidP="1E5EA214">
      <w:pPr>
        <w:pStyle w:val="ListParagraph"/>
        <w:numPr>
          <w:ilvl w:val="0"/>
          <w:numId w:val="58"/>
        </w:numPr>
        <w:rPr>
          <w:lang w:val="en-US"/>
        </w:rPr>
      </w:pPr>
      <w:hyperlink r:id="rId105">
        <w:r w:rsidRPr="00EF10FA">
          <w:rPr>
            <w:rStyle w:val="Hyperlink"/>
            <w:lang w:val="en-US"/>
          </w:rPr>
          <w:t>Academic Expressions</w:t>
        </w:r>
      </w:hyperlink>
      <w:r w:rsidRPr="00EF10FA">
        <w:rPr>
          <w:lang w:val="en-US"/>
        </w:rPr>
        <w:t xml:space="preserve"> a list of typical phrases and expressions used to write research articles (some of these can also be found within the </w:t>
      </w:r>
      <w:proofErr w:type="spellStart"/>
      <w:r w:rsidRPr="00EF10FA">
        <w:rPr>
          <w:lang w:val="en-US"/>
        </w:rPr>
        <w:t>Writefull</w:t>
      </w:r>
      <w:proofErr w:type="spellEnd"/>
      <w:r w:rsidRPr="00EF10FA">
        <w:rPr>
          <w:lang w:val="en-US"/>
        </w:rPr>
        <w:t xml:space="preserve"> program)</w:t>
      </w:r>
      <w:r w:rsidR="65E85EEB" w:rsidRPr="00EF10FA">
        <w:rPr>
          <w:lang w:val="en-US"/>
        </w:rPr>
        <w:t>.</w:t>
      </w:r>
    </w:p>
    <w:p w14:paraId="72F6F8B4" w14:textId="71C4F2ED" w:rsidR="000A459C" w:rsidRPr="00A25D8F" w:rsidRDefault="343FD69F" w:rsidP="000A459C">
      <w:pPr>
        <w:rPr>
          <w:lang w:val="en-US"/>
        </w:rPr>
      </w:pPr>
      <w:r w:rsidRPr="541FB91E">
        <w:rPr>
          <w:lang w:val="en-US"/>
        </w:rPr>
        <w:t>VU</w:t>
      </w:r>
      <w:r w:rsidR="7AE3517D" w:rsidRPr="541FB91E">
        <w:rPr>
          <w:lang w:val="en-US"/>
        </w:rPr>
        <w:t xml:space="preserve"> Amsterdam</w:t>
      </w:r>
      <w:r w:rsidRPr="541FB91E">
        <w:rPr>
          <w:lang w:val="en-US"/>
        </w:rPr>
        <w:t>'s</w:t>
      </w:r>
      <w:r w:rsidRPr="00EF10FA">
        <w:rPr>
          <w:lang w:val="en-US"/>
        </w:rPr>
        <w:t xml:space="preserve"> Academic Language Program (ALP) maps </w:t>
      </w:r>
      <w:r w:rsidR="289E7622" w:rsidRPr="00EF10FA">
        <w:rPr>
          <w:lang w:val="en-US"/>
        </w:rPr>
        <w:t xml:space="preserve">the impact </w:t>
      </w:r>
      <w:r w:rsidRPr="00EF10FA">
        <w:rPr>
          <w:lang w:val="en-US"/>
        </w:rPr>
        <w:t>of generative AI on learning to write and the writing process</w:t>
      </w:r>
      <w:r w:rsidR="002378FF">
        <w:rPr>
          <w:lang w:val="en-US"/>
        </w:rPr>
        <w:t xml:space="preserve"> </w:t>
      </w:r>
      <w:r w:rsidRPr="00EF10FA">
        <w:rPr>
          <w:lang w:val="en-US"/>
        </w:rPr>
        <w:fldChar w:fldCharType="begin"/>
      </w:r>
      <w:r w:rsidR="002378FF">
        <w:rPr>
          <w:lang w:val="en-US"/>
        </w:rPr>
        <w:instrText xml:space="preserve"> ADDIN ZOTERO_ITEM CSL_CITATION {"citationID":"hbgPR1qO","properties":{"formattedCitation":"(Dreschler, 2025)","plainCitation":"(Dreschler, 2025)","noteIndex":0},"citationItems":[{"id":16863,"uris":["http://zotero.org/users/1688/items/QHPKMLMM"],"itemData":{"id":16863,"type":"webpage","container-title":"Vrije Universiteit Amsterdam","title":"Is de scriptie dood? Een update over AI en schrijfvaardigheid","URL":"https://vu.nl/nl/nieuws/2024/is-de-scriptie-dood-een-update-over-ai-en-schrijfvaardigheid","author":[{"family":"Dreschler","given":"G."}],"issued":{"date-parts":[["2025",4,19]]}}}],"schema":"https://github.com/citation-style-language/schema/raw/master/csl-citation.json"} </w:instrText>
      </w:r>
      <w:r w:rsidRPr="00EF10FA">
        <w:rPr>
          <w:lang w:val="en-US"/>
        </w:rPr>
        <w:fldChar w:fldCharType="separate"/>
      </w:r>
      <w:r w:rsidR="002378FF">
        <w:rPr>
          <w:lang w:val="en-US"/>
        </w:rPr>
        <w:t>(Dreschler, 2025)</w:t>
      </w:r>
      <w:r w:rsidRPr="00EF10FA">
        <w:rPr>
          <w:lang w:val="en-US"/>
        </w:rPr>
        <w:fldChar w:fldCharType="end"/>
      </w:r>
      <w:r w:rsidR="5EECE96D" w:rsidRPr="00EF10FA">
        <w:rPr>
          <w:lang w:val="en-US"/>
        </w:rPr>
        <w:t xml:space="preserve">. As you have read in the previous sections, a new phase has begun in terms of </w:t>
      </w:r>
      <w:r w:rsidRPr="00EF10FA">
        <w:rPr>
          <w:lang w:val="en-US"/>
        </w:rPr>
        <w:t>learning to write, writing itself, as well as developing research and research skills with generative AI.</w:t>
      </w:r>
    </w:p>
    <w:p w14:paraId="07AFFBCB" w14:textId="73D58C93" w:rsidR="000A459C" w:rsidRPr="00A25D8F" w:rsidRDefault="343FD69F" w:rsidP="000A459C">
      <w:pPr>
        <w:rPr>
          <w:lang w:val="en-US"/>
        </w:rPr>
      </w:pPr>
      <w:r w:rsidRPr="00EF10FA">
        <w:rPr>
          <w:lang w:val="en-US"/>
        </w:rPr>
        <w:t xml:space="preserve">It is still unclear how these areas </w:t>
      </w:r>
      <w:r w:rsidR="41200B82" w:rsidRPr="00EF10FA">
        <w:rPr>
          <w:lang w:val="en-US"/>
        </w:rPr>
        <w:t>will</w:t>
      </w:r>
      <w:r w:rsidRPr="00EF10FA">
        <w:rPr>
          <w:lang w:val="en-US"/>
        </w:rPr>
        <w:t xml:space="preserve"> evolve. What is clear, however, is that assessing the output of generative AI systems requires </w:t>
      </w:r>
      <w:r w:rsidR="7FDD0992" w:rsidRPr="00EF10FA">
        <w:rPr>
          <w:lang w:val="en-US"/>
        </w:rPr>
        <w:t xml:space="preserve">a good </w:t>
      </w:r>
      <w:r w:rsidRPr="00EF10FA">
        <w:rPr>
          <w:lang w:val="en-US"/>
        </w:rPr>
        <w:t>basic knowledge of Dutch</w:t>
      </w:r>
      <w:r w:rsidR="3992F0DF" w:rsidRPr="541FB91E">
        <w:rPr>
          <w:lang w:val="en-US"/>
        </w:rPr>
        <w:t xml:space="preserve"> (or English)</w:t>
      </w:r>
      <w:r w:rsidRPr="541FB91E">
        <w:rPr>
          <w:lang w:val="en-US"/>
        </w:rPr>
        <w:t>.</w:t>
      </w:r>
      <w:r w:rsidRPr="00EF10FA">
        <w:rPr>
          <w:lang w:val="en-US"/>
        </w:rPr>
        <w:t xml:space="preserve"> Because, only with </w:t>
      </w:r>
      <w:r w:rsidR="7502E2BB" w:rsidRPr="00EF10FA">
        <w:rPr>
          <w:lang w:val="en-US"/>
        </w:rPr>
        <w:t xml:space="preserve">that knowledge </w:t>
      </w:r>
      <w:r w:rsidRPr="00EF10FA">
        <w:rPr>
          <w:lang w:val="en-US"/>
        </w:rPr>
        <w:t xml:space="preserve">can you as a student ask relevant questions that the generative AI system can act on. And only with knowledge can you assess the relevance and quality of the output. Of course, your knowledge grows as you work with the generative AI systems, but it takes a strong </w:t>
      </w:r>
      <w:r w:rsidR="105BDD0C" w:rsidRPr="00EF10FA">
        <w:rPr>
          <w:lang w:val="en-US"/>
        </w:rPr>
        <w:t xml:space="preserve">and active </w:t>
      </w:r>
      <w:r w:rsidRPr="00EF10FA">
        <w:rPr>
          <w:lang w:val="en-US"/>
        </w:rPr>
        <w:t>learning attitude to get the most out of it.</w:t>
      </w:r>
    </w:p>
    <w:p w14:paraId="055B4B87" w14:textId="6C975EE1" w:rsidR="000A459C" w:rsidRPr="00A25D8F" w:rsidRDefault="343FD69F" w:rsidP="00435754">
      <w:pPr>
        <w:pStyle w:val="Heading2"/>
        <w:rPr>
          <w:lang w:val="en-US"/>
        </w:rPr>
      </w:pPr>
      <w:bookmarkStart w:id="559" w:name="_Ref208064508"/>
      <w:bookmarkStart w:id="560" w:name="_Toc208677731"/>
      <w:r w:rsidRPr="00EF10FA">
        <w:rPr>
          <w:lang w:val="en-US"/>
        </w:rPr>
        <w:t xml:space="preserve">Correctly </w:t>
      </w:r>
      <w:r w:rsidR="6FB0ED5E" w:rsidRPr="00EF10FA">
        <w:rPr>
          <w:lang w:val="en-US"/>
        </w:rPr>
        <w:t xml:space="preserve">reporting </w:t>
      </w:r>
      <w:r w:rsidR="5CD3CC23" w:rsidRPr="00EF10FA">
        <w:rPr>
          <w:lang w:val="en-US"/>
        </w:rPr>
        <w:t xml:space="preserve">and </w:t>
      </w:r>
      <w:r w:rsidRPr="00EF10FA">
        <w:rPr>
          <w:lang w:val="en-US"/>
        </w:rPr>
        <w:t>citing AI-generated content</w:t>
      </w:r>
      <w:bookmarkEnd w:id="559"/>
      <w:bookmarkEnd w:id="560"/>
    </w:p>
    <w:p w14:paraId="0476B511" w14:textId="5EB92511" w:rsidR="00E42001" w:rsidRPr="00E42001" w:rsidRDefault="00FF1D1B" w:rsidP="00E42001">
      <w:pPr>
        <w:rPr>
          <w:rFonts w:eastAsiaTheme="minorEastAsia" w:cstheme="minorBidi"/>
          <w:lang w:val="en-US" w:eastAsia="en-US"/>
        </w:rPr>
      </w:pPr>
      <w:r w:rsidRPr="00E42001">
        <w:rPr>
          <w:lang w:val="en-US"/>
        </w:rPr>
        <w:t xml:space="preserve">To correctly report and cite AI-generated content, take several aspects. A first step is to check with your teacher, examiner of information in the course syllabus about the policy for referencing. A step is to be clear in your paper or article about how you used AI. For example, you can mention it in the introduction of your paper, in footnotes or in a brief AI justification at the end (but check with you course syllabus!). Below we describe how the University Library articulates it in its e-learning module </w:t>
      </w:r>
      <w:r w:rsidR="007B3067">
        <w:rPr>
          <w:lang w:val="en-US"/>
        </w:rPr>
        <w:t>‘</w:t>
      </w:r>
      <w:r w:rsidRPr="00E42001">
        <w:rPr>
          <w:lang w:val="en-US"/>
        </w:rPr>
        <w:t>Studying Smart with AI (Bachelor)</w:t>
      </w:r>
      <w:r w:rsidR="007B3067">
        <w:rPr>
          <w:lang w:val="en-US"/>
        </w:rPr>
        <w:t>’</w:t>
      </w:r>
      <w:r w:rsidRPr="00E42001">
        <w:rPr>
          <w:lang w:val="en-US"/>
        </w:rPr>
        <w:t>.</w:t>
      </w:r>
    </w:p>
    <w:p w14:paraId="64D43441" w14:textId="087ED324" w:rsidR="00D81CE5" w:rsidRPr="00A25D8F" w:rsidRDefault="0FC06FD6" w:rsidP="1E5EA214">
      <w:pPr>
        <w:pStyle w:val="ListParagraph"/>
        <w:numPr>
          <w:ilvl w:val="0"/>
          <w:numId w:val="118"/>
        </w:numPr>
        <w:rPr>
          <w:lang w:val="en-US"/>
        </w:rPr>
      </w:pPr>
      <w:r w:rsidRPr="00EF10FA">
        <w:rPr>
          <w:lang w:val="en-US"/>
        </w:rPr>
        <w:t>Mention it in your introduction.</w:t>
      </w:r>
    </w:p>
    <w:p w14:paraId="3BE59860" w14:textId="77777777" w:rsidR="00D81CE5" w:rsidRPr="00A25D8F" w:rsidRDefault="0FC06FD6" w:rsidP="1E5EA214">
      <w:pPr>
        <w:pStyle w:val="ListParagraph"/>
        <w:numPr>
          <w:ilvl w:val="1"/>
          <w:numId w:val="118"/>
        </w:numPr>
        <w:rPr>
          <w:lang w:val="en-US"/>
        </w:rPr>
      </w:pPr>
      <w:r w:rsidRPr="00EF10FA">
        <w:rPr>
          <w:lang w:val="en-US"/>
        </w:rPr>
        <w:t>For example: 'When writing this paper, I used ChatGPT (version GPT-4, OpenAI) to assist in structuring paragraphs and rephrasing some sentences. The final content was checked and modified by me.'</w:t>
      </w:r>
    </w:p>
    <w:p w14:paraId="6EDEC8BF" w14:textId="25DE6E4B" w:rsidR="00D81CE5" w:rsidRPr="00A25D8F" w:rsidRDefault="0FC06FD6" w:rsidP="1E5EA214">
      <w:pPr>
        <w:pStyle w:val="ListParagraph"/>
        <w:numPr>
          <w:ilvl w:val="1"/>
          <w:numId w:val="118"/>
        </w:numPr>
        <w:rPr>
          <w:lang w:val="en-US"/>
        </w:rPr>
      </w:pPr>
      <w:r w:rsidRPr="00EF10FA">
        <w:rPr>
          <w:lang w:val="en-US"/>
        </w:rPr>
        <w:t>Or: 'To generate sample questions and summarize literature, I used a GenAI tool. All sources were manually checked by me.'</w:t>
      </w:r>
    </w:p>
    <w:p w14:paraId="73C83335" w14:textId="77777777" w:rsidR="00D81CE5" w:rsidRPr="00A25D8F" w:rsidRDefault="0FC06FD6" w:rsidP="1E5EA214">
      <w:pPr>
        <w:pStyle w:val="ListParagraph"/>
        <w:numPr>
          <w:ilvl w:val="0"/>
          <w:numId w:val="118"/>
        </w:numPr>
        <w:rPr>
          <w:lang w:val="en-US"/>
        </w:rPr>
      </w:pPr>
      <w:r w:rsidRPr="00EF10FA">
        <w:rPr>
          <w:lang w:val="en-US"/>
        </w:rPr>
        <w:t>Put it in a footnote.</w:t>
      </w:r>
    </w:p>
    <w:p w14:paraId="626160C7" w14:textId="21CA2370" w:rsidR="00D81CE5" w:rsidRPr="00A25D8F" w:rsidRDefault="0FC06FD6" w:rsidP="1E5EA214">
      <w:pPr>
        <w:pStyle w:val="ListParagraph"/>
        <w:numPr>
          <w:ilvl w:val="1"/>
          <w:numId w:val="118"/>
        </w:numPr>
        <w:rPr>
          <w:lang w:val="en-US"/>
        </w:rPr>
      </w:pPr>
      <w:r w:rsidRPr="00EF10FA">
        <w:rPr>
          <w:lang w:val="en-US"/>
        </w:rPr>
        <w:t xml:space="preserve">For example, 'The first version of paragraph 3 was generated using ChatGPT. This text was then rewritten and supplemented based on my </w:t>
      </w:r>
      <w:r w:rsidR="1780DEC6" w:rsidRPr="27C59707">
        <w:rPr>
          <w:lang w:val="en-US"/>
        </w:rPr>
        <w:t>personal</w:t>
      </w:r>
      <w:r w:rsidRPr="00EF10FA">
        <w:rPr>
          <w:lang w:val="en-US"/>
        </w:rPr>
        <w:t xml:space="preserve"> analysis.'</w:t>
      </w:r>
    </w:p>
    <w:p w14:paraId="13ADAC29" w14:textId="269D992A" w:rsidR="00D81CE5" w:rsidRPr="00A25D8F" w:rsidRDefault="0FC06FD6" w:rsidP="1E5EA214">
      <w:pPr>
        <w:pStyle w:val="ListParagraph"/>
        <w:numPr>
          <w:ilvl w:val="1"/>
          <w:numId w:val="118"/>
        </w:numPr>
        <w:rPr>
          <w:lang w:val="en-US"/>
        </w:rPr>
      </w:pPr>
      <w:r w:rsidRPr="00EF10FA">
        <w:rPr>
          <w:lang w:val="en-US"/>
        </w:rPr>
        <w:t>[Footnote: OpenAI (2025) ChatGPT (version 4). https://chat.openai.com]'</w:t>
      </w:r>
    </w:p>
    <w:p w14:paraId="08B267B5" w14:textId="77777777" w:rsidR="00D81CE5" w:rsidRPr="00A25D8F" w:rsidRDefault="0FC06FD6" w:rsidP="1E5EA214">
      <w:pPr>
        <w:pStyle w:val="ListParagraph"/>
        <w:numPr>
          <w:ilvl w:val="0"/>
          <w:numId w:val="118"/>
        </w:numPr>
        <w:rPr>
          <w:lang w:val="en-US"/>
        </w:rPr>
      </w:pPr>
      <w:r w:rsidRPr="00EF10FA">
        <w:rPr>
          <w:lang w:val="en-US"/>
        </w:rPr>
        <w:t>Include a brief AI justification at the end of your paper.</w:t>
      </w:r>
    </w:p>
    <w:p w14:paraId="6C2C4431" w14:textId="3F4130D1" w:rsidR="00D81CE5" w:rsidRPr="00A25D8F" w:rsidRDefault="0FC06FD6" w:rsidP="1E5EA214">
      <w:pPr>
        <w:pStyle w:val="ListParagraph"/>
        <w:numPr>
          <w:ilvl w:val="1"/>
          <w:numId w:val="118"/>
        </w:numPr>
        <w:rPr>
          <w:lang w:val="en-US"/>
        </w:rPr>
      </w:pPr>
      <w:r w:rsidRPr="00EF10FA">
        <w:rPr>
          <w:lang w:val="en-US"/>
        </w:rPr>
        <w:t>For example, 'This paper used ChatGPT (OpenAI, 2025) to assist in brainstorming structure and rewording some paragraphs. The content was critically reviewed and modified by the author.'</w:t>
      </w:r>
    </w:p>
    <w:p w14:paraId="54BCDEF6" w14:textId="3616B22F" w:rsidR="00E80D73" w:rsidRPr="00A25D8F" w:rsidRDefault="6FB0ED5E" w:rsidP="000A459C">
      <w:pPr>
        <w:rPr>
          <w:lang w:val="en-US"/>
        </w:rPr>
      </w:pPr>
      <w:r w:rsidRPr="00EF10FA">
        <w:rPr>
          <w:lang w:val="en-US"/>
        </w:rPr>
        <w:t xml:space="preserve">A second </w:t>
      </w:r>
      <w:r w:rsidR="7DB9C43E" w:rsidRPr="00EF10FA">
        <w:rPr>
          <w:lang w:val="en-US"/>
        </w:rPr>
        <w:t xml:space="preserve">way </w:t>
      </w:r>
      <w:r w:rsidRPr="00EF10FA">
        <w:rPr>
          <w:lang w:val="en-US"/>
        </w:rPr>
        <w:t xml:space="preserve">is to </w:t>
      </w:r>
      <w:r w:rsidR="205905C8" w:rsidRPr="00EF10FA">
        <w:rPr>
          <w:lang w:val="en-US"/>
        </w:rPr>
        <w:t xml:space="preserve">name </w:t>
      </w:r>
      <w:r w:rsidR="7BE75BA6" w:rsidRPr="00EF10FA">
        <w:rPr>
          <w:lang w:val="en-US"/>
        </w:rPr>
        <w:t xml:space="preserve">exactly </w:t>
      </w:r>
      <w:r w:rsidRPr="00EF10FA">
        <w:rPr>
          <w:lang w:val="en-US"/>
        </w:rPr>
        <w:t xml:space="preserve">the AI pieces </w:t>
      </w:r>
      <w:r w:rsidR="7BE75BA6" w:rsidRPr="00EF10FA">
        <w:rPr>
          <w:lang w:val="en-US"/>
        </w:rPr>
        <w:t xml:space="preserve">you created </w:t>
      </w:r>
      <w:r w:rsidR="205905C8" w:rsidRPr="00EF10FA">
        <w:rPr>
          <w:lang w:val="en-US"/>
        </w:rPr>
        <w:t>with references and correct citation.</w:t>
      </w:r>
    </w:p>
    <w:p w14:paraId="1A6D370A" w14:textId="0244AF61" w:rsidR="000A459C" w:rsidRPr="00A25D8F" w:rsidRDefault="000A459C" w:rsidP="000A459C">
      <w:pPr>
        <w:rPr>
          <w:lang w:val="en-US"/>
        </w:rPr>
      </w:pPr>
      <w:r w:rsidRPr="00EF10FA">
        <w:rPr>
          <w:lang w:val="en-US"/>
        </w:rPr>
        <w:t>Here are the main guidelines</w:t>
      </w:r>
      <w:r w:rsidR="002378FF">
        <w:rPr>
          <w:lang w:val="en-US"/>
        </w:rPr>
        <w:t xml:space="preserve"> </w:t>
      </w:r>
      <w:r w:rsidRPr="00EF10FA">
        <w:rPr>
          <w:lang w:val="en-US"/>
        </w:rPr>
        <w:fldChar w:fldCharType="begin"/>
      </w:r>
      <w:r w:rsidR="002378FF">
        <w:rPr>
          <w:lang w:val="en-US"/>
        </w:rPr>
        <w:instrText xml:space="preserve"> ADDIN ZOTERO_ITEM CSL_CITATION {"citationID":"wpIVbIed","properties":{"formattedCitation":"(Claude 3.7 Sonnet, 2025)","plainCitation":"(Claude 3.7 Sonnet, 2025)","noteIndex":0},"citationItems":[{"id":16862,"uris":["http://zotero.org/users/1688/items/WYRNLBH6"],"itemData":{"id":16862,"type":"article-journal","container-title":"Anthropic","title":"Correct citeren van AI-gegenereerde content","author":[{"literal":"Claude 3.7 Sonnet"}],"issued":{"date-parts":[["2025",4,19]]}}}],"schema":"https://github.com/citation-style-language/schema/raw/master/csl-citation.json"} </w:instrText>
      </w:r>
      <w:r w:rsidRPr="00EF10FA">
        <w:rPr>
          <w:lang w:val="en-US"/>
        </w:rPr>
        <w:fldChar w:fldCharType="separate"/>
      </w:r>
      <w:r w:rsidR="002378FF">
        <w:rPr>
          <w:lang w:val="en-US"/>
        </w:rPr>
        <w:t>(Claude 3.7 Sonnet, 2025)</w:t>
      </w:r>
      <w:r w:rsidRPr="00EF10FA">
        <w:rPr>
          <w:lang w:val="en-US"/>
        </w:rPr>
        <w:fldChar w:fldCharType="end"/>
      </w:r>
      <w:r w:rsidRPr="27C59707">
        <w:rPr>
          <w:lang w:val="en-US"/>
        </w:rPr>
        <w:t>:</w:t>
      </w:r>
      <w:r w:rsidRPr="00EF10FA">
        <w:rPr>
          <w:lang w:val="en-US"/>
        </w:rPr>
        <w:t xml:space="preserve"> </w:t>
      </w:r>
    </w:p>
    <w:p w14:paraId="6AE52890" w14:textId="4DBA14DC" w:rsidR="000A459C" w:rsidRPr="00A25D8F" w:rsidRDefault="343FD69F" w:rsidP="1E5EA214">
      <w:pPr>
        <w:pStyle w:val="ListParagraph"/>
        <w:numPr>
          <w:ilvl w:val="0"/>
          <w:numId w:val="59"/>
        </w:numPr>
        <w:rPr>
          <w:lang w:val="en-US"/>
        </w:rPr>
      </w:pPr>
      <w:r w:rsidRPr="00EF10FA">
        <w:rPr>
          <w:lang w:val="en-US"/>
        </w:rPr>
        <w:lastRenderedPageBreak/>
        <w:t>Name the specific AI tool or model you used (for example: ChatGPT, Claude, Midjourney</w:t>
      </w:r>
      <w:r w:rsidRPr="27C59707">
        <w:rPr>
          <w:lang w:val="en-US"/>
        </w:rPr>
        <w:t>)</w:t>
      </w:r>
      <w:r w:rsidR="76FD50D8" w:rsidRPr="27C59707">
        <w:rPr>
          <w:lang w:val="en-US"/>
        </w:rPr>
        <w:t>.</w:t>
      </w:r>
    </w:p>
    <w:p w14:paraId="74520369" w14:textId="4B0EA5BB" w:rsidR="000A459C" w:rsidRPr="00A25D8F" w:rsidRDefault="000A459C" w:rsidP="000A459C">
      <w:pPr>
        <w:pStyle w:val="ListParagraph"/>
        <w:numPr>
          <w:ilvl w:val="0"/>
          <w:numId w:val="59"/>
        </w:numPr>
        <w:rPr>
          <w:lang w:val="en-US"/>
        </w:rPr>
      </w:pPr>
      <w:r w:rsidRPr="00EF10FA">
        <w:rPr>
          <w:lang w:val="en-US"/>
        </w:rPr>
        <w:t>State the version of the model if known (for example: GPT-4, Claude 3.7 Sonnet</w:t>
      </w:r>
      <w:r w:rsidRPr="27C59707">
        <w:rPr>
          <w:lang w:val="en-US"/>
        </w:rPr>
        <w:t>)</w:t>
      </w:r>
      <w:r w:rsidR="76FD50D8" w:rsidRPr="27C59707">
        <w:rPr>
          <w:lang w:val="en-US"/>
        </w:rPr>
        <w:t>.</w:t>
      </w:r>
    </w:p>
    <w:p w14:paraId="0959D0F4" w14:textId="313DD300" w:rsidR="000A459C" w:rsidRPr="00A25D8F" w:rsidRDefault="000A459C" w:rsidP="000A459C">
      <w:pPr>
        <w:pStyle w:val="ListParagraph"/>
        <w:numPr>
          <w:ilvl w:val="0"/>
          <w:numId w:val="59"/>
        </w:numPr>
        <w:rPr>
          <w:lang w:val="en-US"/>
        </w:rPr>
      </w:pPr>
      <w:r w:rsidRPr="00EF10FA">
        <w:rPr>
          <w:lang w:val="en-US"/>
        </w:rPr>
        <w:t>Include the date of generation, as AI models can change</w:t>
      </w:r>
      <w:r w:rsidR="3936CAEF" w:rsidRPr="27C59707">
        <w:rPr>
          <w:lang w:val="en-US"/>
        </w:rPr>
        <w:t>.</w:t>
      </w:r>
    </w:p>
    <w:p w14:paraId="55B1D337" w14:textId="468A3BC8" w:rsidR="000A459C" w:rsidRPr="00A25D8F" w:rsidRDefault="343FD69F" w:rsidP="000A459C">
      <w:pPr>
        <w:pStyle w:val="ListParagraph"/>
        <w:numPr>
          <w:ilvl w:val="0"/>
          <w:numId w:val="59"/>
        </w:numPr>
        <w:rPr>
          <w:lang w:val="en-US"/>
        </w:rPr>
      </w:pPr>
      <w:r w:rsidRPr="00EF10FA">
        <w:rPr>
          <w:lang w:val="en-US"/>
        </w:rPr>
        <w:t>If relevant, include a brief description of the prompt you used</w:t>
      </w:r>
      <w:r w:rsidR="3936CAEF" w:rsidRPr="27C59707">
        <w:rPr>
          <w:lang w:val="en-US"/>
        </w:rPr>
        <w:t>.</w:t>
      </w:r>
    </w:p>
    <w:p w14:paraId="2200D620" w14:textId="1F72DB95" w:rsidR="000A459C" w:rsidRPr="00A25D8F" w:rsidRDefault="343FD69F" w:rsidP="000A459C">
      <w:pPr>
        <w:rPr>
          <w:lang w:val="en-US"/>
        </w:rPr>
      </w:pPr>
      <w:r w:rsidRPr="00EF10FA">
        <w:rPr>
          <w:lang w:val="en-US"/>
        </w:rPr>
        <w:t xml:space="preserve">For academic purposes, there are several citation methods </w:t>
      </w:r>
      <w:r w:rsidR="1906A7D9" w:rsidRPr="00EF10FA">
        <w:rPr>
          <w:lang w:val="en-US"/>
        </w:rPr>
        <w:t>for using AI</w:t>
      </w:r>
      <w:r w:rsidRPr="00EF10FA">
        <w:rPr>
          <w:lang w:val="en-US"/>
        </w:rPr>
        <w:t>:</w:t>
      </w:r>
    </w:p>
    <w:p w14:paraId="152347BE" w14:textId="77777777" w:rsidR="000A459C" w:rsidRPr="00A25D8F" w:rsidRDefault="343FD69F" w:rsidP="72DB26BB">
      <w:pPr>
        <w:rPr>
          <w:i/>
          <w:iCs/>
          <w:lang w:val="en-US"/>
        </w:rPr>
      </w:pPr>
      <w:r w:rsidRPr="00EF10FA">
        <w:rPr>
          <w:i/>
          <w:iCs/>
          <w:lang w:val="en-US"/>
        </w:rPr>
        <w:t>APA style (7th edition):</w:t>
      </w:r>
    </w:p>
    <w:p w14:paraId="305C39E7" w14:textId="47F2D88F" w:rsidR="000A459C" w:rsidRPr="00A25D8F" w:rsidRDefault="343FD69F" w:rsidP="1E5EA214">
      <w:pPr>
        <w:ind w:left="708"/>
        <w:rPr>
          <w:lang w:val="en-US"/>
        </w:rPr>
      </w:pPr>
      <w:r w:rsidRPr="00EF10FA">
        <w:rPr>
          <w:lang w:val="en-US"/>
        </w:rPr>
        <w:t>[AI Model]. (Year, Month Day). [Title of talk or output]. [Platform or publisher].</w:t>
      </w:r>
      <w:r w:rsidRPr="00EF10FA">
        <w:rPr>
          <w:lang w:val="en-US"/>
        </w:rPr>
        <w:br/>
        <w:t>Example:</w:t>
      </w:r>
      <w:r w:rsidRPr="00EF10FA">
        <w:rPr>
          <w:lang w:val="en-US"/>
        </w:rPr>
        <w:br/>
        <w:t>Claude 3.7 Sonnet. (2025, April 19). Correctly citing AI-generated content. Anthropic.</w:t>
      </w:r>
    </w:p>
    <w:p w14:paraId="5D261D52" w14:textId="77777777" w:rsidR="000A459C" w:rsidRPr="00A25D8F" w:rsidRDefault="343FD69F" w:rsidP="72DB26BB">
      <w:pPr>
        <w:rPr>
          <w:i/>
          <w:iCs/>
          <w:lang w:val="en-US"/>
        </w:rPr>
      </w:pPr>
      <w:r w:rsidRPr="00EF10FA">
        <w:rPr>
          <w:i/>
          <w:iCs/>
          <w:lang w:val="en-US"/>
        </w:rPr>
        <w:t>MLA style (9th ed.):</w:t>
      </w:r>
    </w:p>
    <w:p w14:paraId="1A3FBACB" w14:textId="77777777" w:rsidR="000A459C" w:rsidRPr="00A25D8F" w:rsidRDefault="343FD69F" w:rsidP="1E5EA214">
      <w:pPr>
        <w:ind w:left="708"/>
        <w:rPr>
          <w:lang w:val="en-US"/>
        </w:rPr>
      </w:pPr>
      <w:r w:rsidRPr="00EF10FA">
        <w:rPr>
          <w:lang w:val="en-US"/>
        </w:rPr>
        <w:t>[AI model]. "[Title of conversation or output]." [Platform or publisher], [Day Month Year].</w:t>
      </w:r>
    </w:p>
    <w:p w14:paraId="19EDB5B8" w14:textId="77777777" w:rsidR="000A459C" w:rsidRPr="00A25D8F" w:rsidRDefault="343FD69F" w:rsidP="72DB26BB">
      <w:pPr>
        <w:rPr>
          <w:i/>
          <w:iCs/>
          <w:lang w:val="en-US"/>
        </w:rPr>
      </w:pPr>
      <w:r w:rsidRPr="00EF10FA">
        <w:rPr>
          <w:i/>
          <w:iCs/>
          <w:lang w:val="en-US"/>
        </w:rPr>
        <w:t>Chicago-style:</w:t>
      </w:r>
    </w:p>
    <w:p w14:paraId="4F61219E" w14:textId="77777777" w:rsidR="000A459C" w:rsidRPr="00A25D8F" w:rsidRDefault="343FD69F" w:rsidP="1E5EA214">
      <w:pPr>
        <w:ind w:left="708"/>
        <w:rPr>
          <w:lang w:val="en-US"/>
        </w:rPr>
      </w:pPr>
      <w:r w:rsidRPr="00EF10FA">
        <w:rPr>
          <w:lang w:val="en-US"/>
        </w:rPr>
        <w:t>[AI model]. "[Title of conversation or output]." [Platform or publisher]. [Month Day, Year]."</w:t>
      </w:r>
    </w:p>
    <w:p w14:paraId="42F5925F" w14:textId="4E64917C" w:rsidR="00B115E8" w:rsidRPr="00A25D8F" w:rsidRDefault="2D209851" w:rsidP="000A459C">
      <w:pPr>
        <w:rPr>
          <w:lang w:val="en-US"/>
        </w:rPr>
      </w:pPr>
      <w:r w:rsidRPr="00EF10FA">
        <w:rPr>
          <w:lang w:val="en-US"/>
        </w:rPr>
        <w:t xml:space="preserve">View </w:t>
      </w:r>
      <w:hyperlink r:id="rId106">
        <w:r w:rsidRPr="00EF10FA">
          <w:rPr>
            <w:rStyle w:val="Hyperlink"/>
            <w:lang w:val="en-US"/>
          </w:rPr>
          <w:t>Chapter 7 of the</w:t>
        </w:r>
      </w:hyperlink>
      <w:r w:rsidRPr="00EF10FA">
        <w:rPr>
          <w:lang w:val="en-US"/>
        </w:rPr>
        <w:t xml:space="preserve"> University Library </w:t>
      </w:r>
      <w:hyperlink r:id="rId107">
        <w:r w:rsidRPr="00EF10FA">
          <w:rPr>
            <w:rStyle w:val="Hyperlink"/>
            <w:lang w:val="en-US"/>
          </w:rPr>
          <w:t>e-learning module</w:t>
        </w:r>
      </w:hyperlink>
      <w:r w:rsidR="7BE75BA6" w:rsidRPr="00EF10FA">
        <w:rPr>
          <w:lang w:val="en-US"/>
        </w:rPr>
        <w:t xml:space="preserve"> </w:t>
      </w:r>
      <w:r w:rsidRPr="00EF10FA">
        <w:rPr>
          <w:lang w:val="en-US"/>
        </w:rPr>
        <w:t>Studying Smartly with AI (Bachelor</w:t>
      </w:r>
      <w:r w:rsidRPr="27C59707">
        <w:rPr>
          <w:lang w:val="en-US"/>
        </w:rPr>
        <w:t>)</w:t>
      </w:r>
      <w:r w:rsidR="7BE75BA6" w:rsidRPr="00EF10FA">
        <w:rPr>
          <w:lang w:val="en-US"/>
        </w:rPr>
        <w:t xml:space="preserve"> </w:t>
      </w:r>
      <w:r w:rsidRPr="00EF10FA">
        <w:rPr>
          <w:lang w:val="en-US"/>
        </w:rPr>
        <w:t>for more information.</w:t>
      </w:r>
    </w:p>
    <w:p w14:paraId="5C539911" w14:textId="77777777" w:rsidR="000A459C" w:rsidRPr="00A25D8F" w:rsidRDefault="000A459C" w:rsidP="00435754">
      <w:pPr>
        <w:pStyle w:val="Heading2"/>
        <w:rPr>
          <w:lang w:val="en-US"/>
        </w:rPr>
      </w:pPr>
      <w:bookmarkStart w:id="561" w:name="_Toc198722094"/>
      <w:bookmarkStart w:id="562" w:name="_Toc199010087"/>
      <w:bookmarkStart w:id="563" w:name="_Toc199078476"/>
      <w:bookmarkStart w:id="564" w:name="_Toc199078677"/>
      <w:bookmarkStart w:id="565" w:name="_Toc199509674"/>
      <w:bookmarkStart w:id="566" w:name="_Toc198722095"/>
      <w:bookmarkStart w:id="567" w:name="_Toc199010088"/>
      <w:bookmarkStart w:id="568" w:name="_Toc199078477"/>
      <w:bookmarkStart w:id="569" w:name="_Toc199078678"/>
      <w:bookmarkStart w:id="570" w:name="_Toc199509675"/>
      <w:bookmarkStart w:id="571" w:name="_Toc198722096"/>
      <w:bookmarkStart w:id="572" w:name="_Toc199010089"/>
      <w:bookmarkStart w:id="573" w:name="_Toc199078478"/>
      <w:bookmarkStart w:id="574" w:name="_Toc199078679"/>
      <w:bookmarkStart w:id="575" w:name="_Toc199509676"/>
      <w:bookmarkStart w:id="576" w:name="_Toc198722109"/>
      <w:bookmarkStart w:id="577" w:name="_Toc199010102"/>
      <w:bookmarkStart w:id="578" w:name="_Toc199078491"/>
      <w:bookmarkStart w:id="579" w:name="_Toc199078692"/>
      <w:bookmarkStart w:id="580" w:name="_Toc199509689"/>
      <w:bookmarkStart w:id="581" w:name="_Toc198722114"/>
      <w:bookmarkStart w:id="582" w:name="_Toc199010107"/>
      <w:bookmarkStart w:id="583" w:name="_Toc199078496"/>
      <w:bookmarkStart w:id="584" w:name="_Toc199078697"/>
      <w:bookmarkStart w:id="585" w:name="_Toc199509694"/>
      <w:bookmarkStart w:id="586" w:name="_Toc208677732"/>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r w:rsidRPr="00EF10FA">
        <w:rPr>
          <w:lang w:val="en-US"/>
        </w:rPr>
        <w:t>Self-study questions</w:t>
      </w:r>
      <w:bookmarkEnd w:id="586"/>
    </w:p>
    <w:p w14:paraId="0E2405E2" w14:textId="77777777" w:rsidR="000A459C" w:rsidRPr="00A25D8F" w:rsidRDefault="000A459C" w:rsidP="00FA77AD">
      <w:pPr>
        <w:pStyle w:val="Heading3"/>
        <w:rPr>
          <w:lang w:val="en-US"/>
        </w:rPr>
      </w:pPr>
      <w:r w:rsidRPr="00EF10FA">
        <w:rPr>
          <w:lang w:val="en-US"/>
        </w:rPr>
        <w:t>Check questions</w:t>
      </w:r>
    </w:p>
    <w:p w14:paraId="17026760" w14:textId="77777777" w:rsidR="000A459C" w:rsidRPr="00A25D8F" w:rsidRDefault="000A459C" w:rsidP="000A459C">
      <w:pPr>
        <w:pStyle w:val="whitespace-normal"/>
        <w:numPr>
          <w:ilvl w:val="0"/>
          <w:numId w:val="80"/>
        </w:numPr>
        <w:rPr>
          <w:lang w:val="en-US"/>
        </w:rPr>
      </w:pPr>
      <w:r w:rsidRPr="00EF10FA">
        <w:rPr>
          <w:lang w:val="en-US"/>
        </w:rPr>
        <w:t>What four main phases of academic work are identified in this chapter in which generative AI can support you?</w:t>
      </w:r>
    </w:p>
    <w:p w14:paraId="52449129" w14:textId="77777777" w:rsidR="000A459C" w:rsidRPr="00A25D8F" w:rsidRDefault="000A459C" w:rsidP="000A459C">
      <w:pPr>
        <w:pStyle w:val="whitespace-normal"/>
        <w:numPr>
          <w:ilvl w:val="0"/>
          <w:numId w:val="80"/>
        </w:numPr>
        <w:rPr>
          <w:lang w:val="en-US"/>
        </w:rPr>
      </w:pPr>
      <w:r w:rsidRPr="00EF10FA">
        <w:rPr>
          <w:lang w:val="en-US"/>
        </w:rPr>
        <w:t>What is the difference between general generative AI tools such as ChatGPT and specialized academic search engines such as Consensus or Elicit?</w:t>
      </w:r>
    </w:p>
    <w:p w14:paraId="2B81B015" w14:textId="77777777" w:rsidR="000A459C" w:rsidRPr="00A25D8F" w:rsidRDefault="000A459C" w:rsidP="000A459C">
      <w:pPr>
        <w:pStyle w:val="whitespace-normal"/>
        <w:numPr>
          <w:ilvl w:val="0"/>
          <w:numId w:val="80"/>
        </w:numPr>
        <w:rPr>
          <w:lang w:val="en-US"/>
        </w:rPr>
      </w:pPr>
      <w:r w:rsidRPr="00EF10FA">
        <w:rPr>
          <w:lang w:val="en-US"/>
        </w:rPr>
        <w:t>What important security considerations apply when uploading documents into AI systems for research purposes?</w:t>
      </w:r>
    </w:p>
    <w:p w14:paraId="294CD578" w14:textId="77777777" w:rsidR="000A459C" w:rsidRPr="00A25D8F" w:rsidRDefault="000A459C" w:rsidP="00FA77AD">
      <w:pPr>
        <w:pStyle w:val="Heading3"/>
        <w:rPr>
          <w:lang w:val="en-US"/>
        </w:rPr>
      </w:pPr>
      <w:r w:rsidRPr="00EF10FA">
        <w:rPr>
          <w:lang w:val="en-US"/>
        </w:rPr>
        <w:t>Reflection Questions</w:t>
      </w:r>
    </w:p>
    <w:p w14:paraId="03A62D25" w14:textId="77777777" w:rsidR="000A459C" w:rsidRPr="00A25D8F" w:rsidRDefault="000A459C" w:rsidP="000A459C">
      <w:pPr>
        <w:pStyle w:val="whitespace-normal"/>
        <w:numPr>
          <w:ilvl w:val="0"/>
          <w:numId w:val="81"/>
        </w:numPr>
        <w:rPr>
          <w:lang w:val="en-US"/>
        </w:rPr>
      </w:pPr>
      <w:r w:rsidRPr="00EF10FA">
        <w:rPr>
          <w:lang w:val="en-US"/>
        </w:rPr>
        <w:t>Describe an actual research project from your field of study and explain how you could responsibly use generative AI at each stage (orientation, implementation, interpretation, reporting). Where exactly would you not use AI and why?</w:t>
      </w:r>
    </w:p>
    <w:p w14:paraId="191EA209" w14:textId="77777777" w:rsidR="000A459C" w:rsidRPr="00A25D8F" w:rsidRDefault="000A459C" w:rsidP="000A459C">
      <w:pPr>
        <w:pStyle w:val="whitespace-normal"/>
        <w:numPr>
          <w:ilvl w:val="0"/>
          <w:numId w:val="81"/>
        </w:numPr>
        <w:rPr>
          <w:lang w:val="en-US"/>
        </w:rPr>
      </w:pPr>
      <w:r w:rsidRPr="00EF10FA">
        <w:rPr>
          <w:lang w:val="en-US"/>
        </w:rPr>
        <w:t>The chapter describes that AI-generated texts often use predictable connecting words such as "in addition," "however," and "moreover." How do you handle the tension between teaching good academic writing skills and using AI support in the writing process?</w:t>
      </w:r>
    </w:p>
    <w:p w14:paraId="473AF295" w14:textId="77777777" w:rsidR="000A459C" w:rsidRPr="00A25D8F" w:rsidRDefault="000A459C" w:rsidP="00FA77AD">
      <w:pPr>
        <w:pStyle w:val="Heading3"/>
        <w:rPr>
          <w:lang w:val="en-US"/>
        </w:rPr>
      </w:pPr>
      <w:r w:rsidRPr="00EF10FA">
        <w:rPr>
          <w:lang w:val="en-US"/>
        </w:rPr>
        <w:t>Answer suggestions</w:t>
      </w:r>
    </w:p>
    <w:p w14:paraId="3B792AA0" w14:textId="77777777" w:rsidR="000A459C" w:rsidRPr="00A25D8F" w:rsidRDefault="000A459C" w:rsidP="000A459C">
      <w:pPr>
        <w:pStyle w:val="whitespace-normal"/>
        <w:numPr>
          <w:ilvl w:val="0"/>
          <w:numId w:val="82"/>
        </w:numPr>
        <w:rPr>
          <w:lang w:val="en-US"/>
        </w:rPr>
      </w:pPr>
      <w:r w:rsidRPr="00EF10FA">
        <w:rPr>
          <w:lang w:val="en-US"/>
        </w:rPr>
        <w:t>The four main phases are: orientation (literature review, formulating research question), execution (collecting and analyzing data), interpretation (interpreting results and linking them to literature) and reporting (writing and communicating findings).</w:t>
      </w:r>
    </w:p>
    <w:p w14:paraId="32651691" w14:textId="77777777" w:rsidR="000A459C" w:rsidRPr="00A25D8F" w:rsidRDefault="000A459C" w:rsidP="000A459C">
      <w:pPr>
        <w:pStyle w:val="whitespace-normal"/>
        <w:numPr>
          <w:ilvl w:val="0"/>
          <w:numId w:val="82"/>
        </w:numPr>
        <w:rPr>
          <w:lang w:val="en-US"/>
        </w:rPr>
      </w:pPr>
      <w:r w:rsidRPr="00EF10FA">
        <w:rPr>
          <w:lang w:val="en-US"/>
        </w:rPr>
        <w:t xml:space="preserve">General AI tools such as ChatGPT may hallucinate references and do not have direct access to scientific databases. Specialized tools such as Consensus, Elicit or </w:t>
      </w:r>
      <w:proofErr w:type="spellStart"/>
      <w:r w:rsidRPr="00EF10FA">
        <w:rPr>
          <w:lang w:val="en-US"/>
        </w:rPr>
        <w:t>ResearchRabbit</w:t>
      </w:r>
      <w:proofErr w:type="spellEnd"/>
      <w:r w:rsidRPr="00EF10FA">
        <w:rPr>
          <w:lang w:val="en-US"/>
        </w:rPr>
        <w:t xml:space="preserve"> are </w:t>
      </w:r>
      <w:r w:rsidRPr="00EF10FA">
        <w:rPr>
          <w:lang w:val="en-US"/>
        </w:rPr>
        <w:lastRenderedPageBreak/>
        <w:t>specifically designed for scientific research, search real databases, provide correct references and offer features such as literature networks visualization.</w:t>
      </w:r>
    </w:p>
    <w:p w14:paraId="6B1F755E" w14:textId="77777777" w:rsidR="000A459C" w:rsidRPr="00A25D8F" w:rsidRDefault="000A459C" w:rsidP="000A459C">
      <w:pPr>
        <w:pStyle w:val="whitespace-normal"/>
        <w:numPr>
          <w:ilvl w:val="0"/>
          <w:numId w:val="82"/>
        </w:numPr>
        <w:rPr>
          <w:lang w:val="en-US"/>
        </w:rPr>
      </w:pPr>
      <w:r w:rsidRPr="00EF10FA">
        <w:rPr>
          <w:lang w:val="en-US"/>
        </w:rPr>
        <w:t>You should be very careful about sharing sensitive, confidential or published content. With many AI systems, it is unclear what happens to your data. Never upload special personal data, confidential business or research information, or content you do not own the copyright to. Preferably use institutional AI environments with clear privacy agreements.</w:t>
      </w:r>
    </w:p>
    <w:p w14:paraId="30E675EF" w14:textId="77777777" w:rsidR="000A459C" w:rsidRPr="00A25D8F" w:rsidRDefault="000A459C" w:rsidP="000A459C">
      <w:pPr>
        <w:pStyle w:val="whitespace-normal"/>
        <w:numPr>
          <w:ilvl w:val="0"/>
          <w:numId w:val="82"/>
        </w:numPr>
        <w:rPr>
          <w:lang w:val="en-US"/>
        </w:rPr>
      </w:pPr>
      <w:r w:rsidRPr="00EF10FA">
        <w:rPr>
          <w:lang w:val="en-US"/>
        </w:rPr>
        <w:t xml:space="preserve">The answer should be specific to your field of study. Consider: Using AI for brainstorming on topic areas, helping to structure texts, supporting data analysis and visualization. Avoid AI </w:t>
      </w:r>
      <w:proofErr w:type="gramStart"/>
      <w:r w:rsidRPr="00EF10FA">
        <w:rPr>
          <w:lang w:val="en-US"/>
        </w:rPr>
        <w:t>in:</w:t>
      </w:r>
      <w:proofErr w:type="gramEnd"/>
      <w:r w:rsidRPr="00EF10FA">
        <w:rPr>
          <w:lang w:val="en-US"/>
        </w:rPr>
        <w:t xml:space="preserve"> the actual learning of new concepts, moments where high precision is required, and situations where your own thinking skills are central. Always be transparent about AI use.</w:t>
      </w:r>
    </w:p>
    <w:p w14:paraId="14472320" w14:textId="184C58DE" w:rsidR="000A459C" w:rsidRPr="00A25D8F" w:rsidRDefault="000A459C" w:rsidP="000A459C">
      <w:pPr>
        <w:pStyle w:val="whitespace-normal"/>
        <w:numPr>
          <w:ilvl w:val="0"/>
          <w:numId w:val="82"/>
        </w:numPr>
        <w:rPr>
          <w:lang w:val="en-US"/>
        </w:rPr>
      </w:pPr>
      <w:r w:rsidRPr="00EF10FA">
        <w:rPr>
          <w:lang w:val="en-US"/>
        </w:rPr>
        <w:t xml:space="preserve">It's about finding balance between learning and efficiency. You must first develop basic language skills yourself so that you can critically evaluate AI output. AI can help with structure and wording, but you need to maintain your </w:t>
      </w:r>
      <w:r w:rsidR="318C0216" w:rsidRPr="27C59707">
        <w:rPr>
          <w:lang w:val="en-US"/>
        </w:rPr>
        <w:t>personal</w:t>
      </w:r>
      <w:r w:rsidRPr="00EF10FA">
        <w:rPr>
          <w:lang w:val="en-US"/>
        </w:rPr>
        <w:t xml:space="preserve"> voice and style. The risk is that you become dependent on AI without developing the underlying skills needed to assess the quality of AI output yourself.</w:t>
      </w:r>
    </w:p>
    <w:p w14:paraId="081B392D" w14:textId="77777777" w:rsidR="000A459C" w:rsidRPr="00A25D8F" w:rsidRDefault="000A459C" w:rsidP="000A459C">
      <w:pPr>
        <w:pStyle w:val="Bibliography"/>
        <w:ind w:left="0" w:firstLine="0"/>
        <w:rPr>
          <w:lang w:val="en-US"/>
        </w:rPr>
      </w:pPr>
    </w:p>
    <w:p w14:paraId="17A0726D" w14:textId="77777777" w:rsidR="000A459C" w:rsidRPr="00A25D8F" w:rsidRDefault="000A459C" w:rsidP="000A459C">
      <w:pPr>
        <w:rPr>
          <w:lang w:val="en-US"/>
        </w:rPr>
      </w:pPr>
    </w:p>
    <w:p w14:paraId="01526E0F" w14:textId="77777777" w:rsidR="000A459C" w:rsidRPr="00A25D8F" w:rsidRDefault="000A459C" w:rsidP="000A459C">
      <w:pPr>
        <w:rPr>
          <w:lang w:val="en-US"/>
        </w:rPr>
      </w:pPr>
      <w:r w:rsidRPr="00EF10FA">
        <w:rPr>
          <w:lang w:val="en-US"/>
        </w:rPr>
        <w:br w:type="page"/>
      </w:r>
    </w:p>
    <w:p w14:paraId="5254DA3D" w14:textId="3CAB493A" w:rsidR="000A459C" w:rsidRPr="00A25D8F" w:rsidRDefault="000A459C" w:rsidP="00435754">
      <w:pPr>
        <w:pStyle w:val="Heading1"/>
        <w:rPr>
          <w:lang w:val="en-US"/>
        </w:rPr>
      </w:pPr>
      <w:bookmarkStart w:id="587" w:name="_Ref199753243"/>
      <w:bookmarkStart w:id="588" w:name="_Toc208677733"/>
      <w:commentRangeStart w:id="589"/>
      <w:r w:rsidRPr="00EF10FA">
        <w:rPr>
          <w:lang w:val="en-US"/>
        </w:rPr>
        <w:lastRenderedPageBreak/>
        <w:t xml:space="preserve">Generative AI </w:t>
      </w:r>
      <w:r w:rsidR="5AFA4673" w:rsidRPr="00EF10FA">
        <w:rPr>
          <w:lang w:val="en-US"/>
        </w:rPr>
        <w:t xml:space="preserve">in </w:t>
      </w:r>
      <w:r w:rsidRPr="00EF10FA">
        <w:rPr>
          <w:lang w:val="en-US"/>
        </w:rPr>
        <w:t xml:space="preserve">work and </w:t>
      </w:r>
      <w:r w:rsidR="40AB922B" w:rsidRPr="00EF10FA">
        <w:rPr>
          <w:lang w:val="en-US"/>
        </w:rPr>
        <w:t>society: future scenarios and your role</w:t>
      </w:r>
      <w:bookmarkEnd w:id="587"/>
      <w:commentRangeEnd w:id="589"/>
      <w:r w:rsidRPr="00A25D8F">
        <w:rPr>
          <w:rStyle w:val="CommentReference"/>
          <w:sz w:val="40"/>
          <w:szCs w:val="40"/>
          <w:lang w:val="en-US"/>
        </w:rPr>
        <w:commentReference w:id="589"/>
      </w:r>
      <w:bookmarkEnd w:id="588"/>
    </w:p>
    <w:p w14:paraId="1C45371F" w14:textId="7A59BDC0" w:rsidR="000A459C" w:rsidRPr="00A25D8F" w:rsidRDefault="000F06D1" w:rsidP="00FB098A">
      <w:pPr>
        <w:pStyle w:val="Steljevoor"/>
        <w:rPr>
          <w:lang w:val="en-US"/>
        </w:rPr>
      </w:pPr>
      <w:r>
        <w:rPr>
          <w:lang w:val="en-US"/>
        </w:rPr>
        <w:t>Imagine …</w:t>
      </w:r>
    </w:p>
    <w:p w14:paraId="6C1691CD" w14:textId="7C57B462" w:rsidR="000A459C" w:rsidRPr="00A25D8F" w:rsidRDefault="2D67C9E1" w:rsidP="5F206F9B">
      <w:pPr>
        <w:rPr>
          <w:lang w:val="en-US"/>
        </w:rPr>
      </w:pPr>
      <w:r w:rsidRPr="00EF10FA">
        <w:rPr>
          <w:rFonts w:ascii="Aptos" w:eastAsia="Aptos" w:hAnsi="Aptos" w:cs="Aptos"/>
          <w:lang w:val="en-US"/>
        </w:rPr>
        <w:t xml:space="preserve">You are in your final </w:t>
      </w:r>
      <w:r w:rsidR="3633F1CB" w:rsidRPr="27C59707">
        <w:rPr>
          <w:rFonts w:ascii="Aptos" w:eastAsia="Aptos" w:hAnsi="Aptos" w:cs="Aptos"/>
          <w:lang w:val="en-US"/>
        </w:rPr>
        <w:t>university</w:t>
      </w:r>
      <w:r w:rsidRPr="27C59707">
        <w:rPr>
          <w:rFonts w:ascii="Aptos" w:eastAsia="Aptos" w:hAnsi="Aptos" w:cs="Aptos"/>
          <w:lang w:val="en-US"/>
        </w:rPr>
        <w:t xml:space="preserve"> </w:t>
      </w:r>
      <w:r w:rsidRPr="00EF10FA">
        <w:rPr>
          <w:rFonts w:ascii="Aptos" w:eastAsia="Aptos" w:hAnsi="Aptos" w:cs="Aptos"/>
          <w:lang w:val="en-US"/>
        </w:rPr>
        <w:t>year and start thinking about your future. You wonder what the job market will look like when you have your degree</w:t>
      </w:r>
      <w:r w:rsidRPr="27C59707">
        <w:rPr>
          <w:rFonts w:ascii="Aptos" w:eastAsia="Aptos" w:hAnsi="Aptos" w:cs="Aptos"/>
          <w:lang w:val="en-US"/>
        </w:rPr>
        <w:t>.</w:t>
      </w:r>
      <w:r w:rsidRPr="00EF10FA">
        <w:rPr>
          <w:rFonts w:ascii="Aptos" w:eastAsia="Aptos" w:hAnsi="Aptos" w:cs="Aptos"/>
          <w:lang w:val="en-US"/>
        </w:rPr>
        <w:t xml:space="preserve"> What if generative AI does some of the work you are being trained for now? How do you prepare for a future where AI plays a central role in almost every profession?</w:t>
      </w:r>
    </w:p>
    <w:p w14:paraId="7088427D" w14:textId="1561CC04" w:rsidR="000A459C" w:rsidRPr="00A25D8F" w:rsidRDefault="483E1549" w:rsidP="00435754">
      <w:pPr>
        <w:pStyle w:val="Heading2"/>
        <w:rPr>
          <w:lang w:val="en-US"/>
        </w:rPr>
      </w:pPr>
      <w:bookmarkStart w:id="590" w:name="_Toc208677734"/>
      <w:r w:rsidRPr="00EF10FA">
        <w:rPr>
          <w:lang w:val="en-US"/>
        </w:rPr>
        <w:t>The changing nature of work</w:t>
      </w:r>
      <w:bookmarkEnd w:id="590"/>
    </w:p>
    <w:p w14:paraId="41A205EF" w14:textId="124637C9" w:rsidR="000A459C" w:rsidRPr="00A25D8F" w:rsidRDefault="72C64744" w:rsidP="5F206F9B">
      <w:pPr>
        <w:rPr>
          <w:rFonts w:ascii="Aptos" w:eastAsia="Aptos" w:hAnsi="Aptos" w:cs="Aptos"/>
          <w:lang w:val="en-US"/>
        </w:rPr>
      </w:pPr>
      <w:r w:rsidRPr="00EF10FA">
        <w:rPr>
          <w:rFonts w:ascii="Aptos" w:eastAsia="Aptos" w:hAnsi="Aptos" w:cs="Aptos"/>
          <w:lang w:val="en-US"/>
        </w:rPr>
        <w:t>You may soon see yourself as a doctor, lawyer, teacher</w:t>
      </w:r>
      <w:r w:rsidR="0493BD94" w:rsidRPr="27C59707">
        <w:rPr>
          <w:rFonts w:ascii="Aptos" w:eastAsia="Aptos" w:hAnsi="Aptos" w:cs="Aptos"/>
          <w:lang w:val="en-US"/>
        </w:rPr>
        <w:t>,</w:t>
      </w:r>
      <w:r w:rsidRPr="00EF10FA">
        <w:rPr>
          <w:rFonts w:ascii="Aptos" w:eastAsia="Aptos" w:hAnsi="Aptos" w:cs="Aptos"/>
          <w:lang w:val="en-US"/>
        </w:rPr>
        <w:t xml:space="preserve"> or policy advisor. But what do the latest AI developments mean for the way you will collaborate, make decisions</w:t>
      </w:r>
      <w:r w:rsidR="5A376C35" w:rsidRPr="27C59707">
        <w:rPr>
          <w:rFonts w:ascii="Aptos" w:eastAsia="Aptos" w:hAnsi="Aptos" w:cs="Aptos"/>
          <w:lang w:val="en-US"/>
        </w:rPr>
        <w:t>,</w:t>
      </w:r>
      <w:r w:rsidRPr="00EF10FA">
        <w:rPr>
          <w:rFonts w:ascii="Aptos" w:eastAsia="Aptos" w:hAnsi="Aptos" w:cs="Aptos"/>
          <w:lang w:val="en-US"/>
        </w:rPr>
        <w:t xml:space="preserve"> or be held accountable? The role of AI is not limited to one field or profession. As a student, you acquire skills for later in the job market</w:t>
      </w:r>
      <w:r w:rsidR="75013481" w:rsidRPr="27C59707">
        <w:rPr>
          <w:rFonts w:ascii="Aptos" w:eastAsia="Aptos" w:hAnsi="Aptos" w:cs="Aptos"/>
          <w:lang w:val="en-US"/>
        </w:rPr>
        <w:t>. Besides that, it's</w:t>
      </w:r>
      <w:r w:rsidRPr="00EF10FA">
        <w:rPr>
          <w:rFonts w:ascii="Aptos" w:eastAsia="Aptos" w:hAnsi="Aptos" w:cs="Aptos"/>
          <w:lang w:val="en-US"/>
        </w:rPr>
        <w:t xml:space="preserve"> also important to learn to critically reflect on the role you yourself can play in the design, deployment</w:t>
      </w:r>
      <w:r w:rsidR="1F4A476F" w:rsidRPr="27C59707">
        <w:rPr>
          <w:rFonts w:ascii="Aptos" w:eastAsia="Aptos" w:hAnsi="Aptos" w:cs="Aptos"/>
          <w:lang w:val="en-US"/>
        </w:rPr>
        <w:t>,</w:t>
      </w:r>
      <w:r w:rsidRPr="00EF10FA">
        <w:rPr>
          <w:rFonts w:ascii="Aptos" w:eastAsia="Aptos" w:hAnsi="Aptos" w:cs="Aptos"/>
          <w:lang w:val="en-US"/>
        </w:rPr>
        <w:t xml:space="preserve"> and oversight of AI systems within your future profession. Whether you become an engineer, policymaker or social worker, your decisions will help determine how AI is used </w:t>
      </w:r>
      <w:r w:rsidR="00A14D2D">
        <w:rPr>
          <w:rFonts w:ascii="Aptos" w:eastAsia="Aptos" w:hAnsi="Aptos" w:cs="Aptos"/>
          <w:lang w:val="en-US"/>
        </w:rPr>
        <w:t>-</w:t>
      </w:r>
      <w:r w:rsidR="1DEBF23A" w:rsidRPr="00EF10FA">
        <w:rPr>
          <w:rFonts w:ascii="Aptos" w:eastAsia="Aptos" w:hAnsi="Aptos" w:cs="Aptos"/>
          <w:lang w:val="en-US"/>
        </w:rPr>
        <w:t xml:space="preserve"> </w:t>
      </w:r>
      <w:r w:rsidRPr="00EF10FA">
        <w:rPr>
          <w:rFonts w:ascii="Aptos" w:eastAsia="Aptos" w:hAnsi="Aptos" w:cs="Aptos"/>
          <w:lang w:val="en-US"/>
        </w:rPr>
        <w:t>or abused.</w:t>
      </w:r>
    </w:p>
    <w:p w14:paraId="47F893AE" w14:textId="4CED6173" w:rsidR="000A459C" w:rsidRPr="00A25D8F" w:rsidRDefault="333B8D1E" w:rsidP="5F206F9B">
      <w:pPr>
        <w:rPr>
          <w:lang w:val="en-US"/>
        </w:rPr>
      </w:pPr>
      <w:r w:rsidRPr="00EF10FA">
        <w:rPr>
          <w:rFonts w:ascii="Aptos" w:eastAsia="Aptos" w:hAnsi="Aptos" w:cs="Aptos"/>
          <w:lang w:val="en-US"/>
        </w:rPr>
        <w:t>AI is changing the nature of work not only through automation, but also by creating new roles and forms of work. According to McKinsey</w:t>
      </w:r>
      <w:r w:rsidR="00926A3A">
        <w:rPr>
          <w:rFonts w:ascii="Aptos" w:eastAsia="Aptos" w:hAnsi="Aptos" w:cs="Aptos"/>
          <w:lang w:val="en-US"/>
        </w:rPr>
        <w:t xml:space="preserve"> </w:t>
      </w:r>
      <w:r w:rsidR="00926A3A">
        <w:rPr>
          <w:rFonts w:ascii="Aptos" w:eastAsia="Aptos" w:hAnsi="Aptos" w:cs="Aptos"/>
          <w:lang w:val="en-US"/>
        </w:rPr>
        <w:fldChar w:fldCharType="begin"/>
      </w:r>
      <w:r w:rsidR="00285B3D">
        <w:rPr>
          <w:rFonts w:ascii="Aptos" w:eastAsia="Aptos" w:hAnsi="Aptos" w:cs="Aptos"/>
          <w:lang w:val="en-US"/>
        </w:rPr>
        <w:instrText xml:space="preserve"> ADDIN ZOTERO_ITEM CSL_CITATION {"citationID":"t8o9tC09","properties":{"formattedCitation":"(2023)","plainCitation":"(2023)","noteIndex":0},"citationItems":[{"id":17315,"uris":["http://zotero.org/users/1688/items/FU3AVP2H"],"itemData":{"id":17315,"type":"webpage","title":"Economic potential of generative AI | McKinsey","URL":"https://www.mckinsey.com/capabilities/mckinsey-digital/our-insights/the-economic-potential-of-generative-ai-the-next-productivity-frontier#introduction","author":[{"family":"McKinsey","given":""}],"accessed":{"date-parts":[["2025",9,13]]},"issued":{"date-parts":[["2023",6,14]]}},"suppress-author":true}],"schema":"https://github.com/citation-style-language/schema/raw/master/csl-citation.json"} </w:instrText>
      </w:r>
      <w:r w:rsidR="00926A3A">
        <w:rPr>
          <w:rFonts w:ascii="Aptos" w:eastAsia="Aptos" w:hAnsi="Aptos" w:cs="Aptos"/>
          <w:lang w:val="en-US"/>
        </w:rPr>
        <w:fldChar w:fldCharType="separate"/>
      </w:r>
      <w:r w:rsidR="00285B3D">
        <w:rPr>
          <w:rFonts w:ascii="Aptos" w:eastAsia="Aptos" w:hAnsi="Aptos" w:cs="Aptos"/>
          <w:noProof/>
          <w:lang w:val="en-US"/>
        </w:rPr>
        <w:t>(2023)</w:t>
      </w:r>
      <w:r w:rsidR="00926A3A">
        <w:rPr>
          <w:rFonts w:ascii="Aptos" w:eastAsia="Aptos" w:hAnsi="Aptos" w:cs="Aptos"/>
          <w:lang w:val="en-US"/>
        </w:rPr>
        <w:fldChar w:fldCharType="end"/>
      </w:r>
      <w:r w:rsidRPr="00EF10FA">
        <w:rPr>
          <w:rFonts w:ascii="Aptos" w:eastAsia="Aptos" w:hAnsi="Aptos" w:cs="Aptos"/>
          <w:lang w:val="en-US"/>
        </w:rPr>
        <w:t>, a significant portion of routine cognitive and physical tasks will be automated by 2030. But at the same time, new professions are emerging that require collaboration with AI, such as an AI prompt specialist, an ethical designer or a data curator.</w:t>
      </w:r>
    </w:p>
    <w:p w14:paraId="41FC6022" w14:textId="0D64C18E" w:rsidR="000A459C" w:rsidRPr="00A25D8F" w:rsidRDefault="333B8D1E" w:rsidP="5F206F9B">
      <w:pPr>
        <w:spacing w:before="240"/>
        <w:rPr>
          <w:lang w:val="en-US"/>
        </w:rPr>
      </w:pPr>
      <w:r w:rsidRPr="00EF10FA">
        <w:rPr>
          <w:rFonts w:ascii="Aptos" w:eastAsia="Aptos" w:hAnsi="Aptos" w:cs="Aptos"/>
          <w:lang w:val="en-US"/>
        </w:rPr>
        <w:t xml:space="preserve">Generative AI plays a </w:t>
      </w:r>
      <w:r w:rsidR="44D0350B" w:rsidRPr="27C59707">
        <w:rPr>
          <w:rFonts w:ascii="Aptos" w:eastAsia="Aptos" w:hAnsi="Aptos" w:cs="Aptos"/>
          <w:lang w:val="en-US"/>
        </w:rPr>
        <w:t>significant</w:t>
      </w:r>
      <w:r w:rsidRPr="00EF10FA">
        <w:rPr>
          <w:rFonts w:ascii="Aptos" w:eastAsia="Aptos" w:hAnsi="Aptos" w:cs="Aptos"/>
          <w:lang w:val="en-US"/>
        </w:rPr>
        <w:t xml:space="preserve"> role here. While traditional automation mainly replaces repetitive tasks, generative </w:t>
      </w:r>
      <w:r w:rsidR="00C666F5" w:rsidRPr="00EF10FA">
        <w:rPr>
          <w:rFonts w:ascii="Aptos" w:eastAsia="Aptos" w:hAnsi="Aptos" w:cs="Aptos"/>
          <w:lang w:val="en-US"/>
        </w:rPr>
        <w:t xml:space="preserve">AI </w:t>
      </w:r>
      <w:r w:rsidRPr="00EF10FA">
        <w:rPr>
          <w:rFonts w:ascii="Aptos" w:eastAsia="Aptos" w:hAnsi="Aptos" w:cs="Aptos"/>
          <w:lang w:val="en-US"/>
        </w:rPr>
        <w:t xml:space="preserve">enables </w:t>
      </w:r>
      <w:r w:rsidR="00C666F5" w:rsidRPr="00EF10FA">
        <w:rPr>
          <w:rFonts w:ascii="Aptos" w:eastAsia="Aptos" w:hAnsi="Aptos" w:cs="Aptos"/>
          <w:lang w:val="en-US"/>
        </w:rPr>
        <w:t xml:space="preserve">systems </w:t>
      </w:r>
      <w:r w:rsidRPr="00EF10FA">
        <w:rPr>
          <w:rFonts w:ascii="Aptos" w:eastAsia="Aptos" w:hAnsi="Aptos" w:cs="Aptos"/>
          <w:lang w:val="en-US"/>
        </w:rPr>
        <w:t xml:space="preserve">to create content independently, </w:t>
      </w:r>
      <w:r w:rsidR="3866C713" w:rsidRPr="27C59707">
        <w:rPr>
          <w:rFonts w:ascii="Aptos" w:eastAsia="Aptos" w:hAnsi="Aptos" w:cs="Aptos"/>
          <w:lang w:val="en-US"/>
        </w:rPr>
        <w:t>offer</w:t>
      </w:r>
      <w:r w:rsidRPr="00EF10FA">
        <w:rPr>
          <w:rFonts w:ascii="Aptos" w:eastAsia="Aptos" w:hAnsi="Aptos" w:cs="Aptos"/>
          <w:lang w:val="en-US"/>
        </w:rPr>
        <w:t xml:space="preserve"> creative suggestions and even provide policy support. Think of AI supporting HR staff in writing job postings, lawyers using AI to </w:t>
      </w:r>
      <w:r w:rsidR="00B51F2F" w:rsidRPr="27C59707">
        <w:rPr>
          <w:rFonts w:ascii="Aptos" w:eastAsia="Aptos" w:hAnsi="Aptos" w:cs="Aptos"/>
          <w:lang w:val="en-US"/>
        </w:rPr>
        <w:t>analyze</w:t>
      </w:r>
      <w:r w:rsidRPr="00EF10FA">
        <w:rPr>
          <w:rFonts w:ascii="Aptos" w:eastAsia="Aptos" w:hAnsi="Aptos" w:cs="Aptos"/>
          <w:lang w:val="en-US"/>
        </w:rPr>
        <w:t xml:space="preserve"> case law, or healthcare professionals using AI to summarize patient records.</w:t>
      </w:r>
    </w:p>
    <w:p w14:paraId="7177DA23" w14:textId="49EC2FBF" w:rsidR="000A459C" w:rsidRPr="00A25D8F" w:rsidRDefault="0D6A360A" w:rsidP="5F206F9B">
      <w:pPr>
        <w:rPr>
          <w:rFonts w:ascii="Aptos" w:eastAsia="Aptos" w:hAnsi="Aptos" w:cs="Aptos"/>
          <w:lang w:val="en-US"/>
        </w:rPr>
      </w:pPr>
      <w:r w:rsidRPr="00EF10FA">
        <w:rPr>
          <w:rFonts w:ascii="Aptos" w:eastAsia="Aptos" w:hAnsi="Aptos" w:cs="Aptos"/>
          <w:lang w:val="en-US"/>
        </w:rPr>
        <w:t xml:space="preserve">As a citizen, you also </w:t>
      </w:r>
      <w:r w:rsidR="00094421" w:rsidRPr="00EF10FA">
        <w:rPr>
          <w:rFonts w:ascii="Aptos" w:eastAsia="Aptos" w:hAnsi="Aptos" w:cs="Aptos"/>
          <w:lang w:val="en-US"/>
        </w:rPr>
        <w:t>must</w:t>
      </w:r>
      <w:r w:rsidRPr="00EF10FA">
        <w:rPr>
          <w:rFonts w:ascii="Aptos" w:eastAsia="Aptos" w:hAnsi="Aptos" w:cs="Aptos"/>
          <w:lang w:val="en-US"/>
        </w:rPr>
        <w:t xml:space="preserve"> deal with AI. For example, in the way you are informed by media, how government agencies make decisions or how your privacy is protected in public algorithms. </w:t>
      </w:r>
      <w:r w:rsidR="18C64466" w:rsidRPr="27C59707">
        <w:rPr>
          <w:rFonts w:ascii="Aptos" w:eastAsia="Aptos" w:hAnsi="Aptos" w:cs="Aptos"/>
          <w:lang w:val="en-US"/>
        </w:rPr>
        <w:t xml:space="preserve">So, </w:t>
      </w:r>
      <w:r w:rsidRPr="00EF10FA">
        <w:rPr>
          <w:rFonts w:ascii="Aptos" w:eastAsia="Aptos" w:hAnsi="Aptos" w:cs="Aptos"/>
          <w:lang w:val="en-US"/>
        </w:rPr>
        <w:t xml:space="preserve">AI affects your future work, </w:t>
      </w:r>
      <w:r w:rsidR="4660C49E" w:rsidRPr="27C59707">
        <w:rPr>
          <w:rFonts w:ascii="Aptos" w:eastAsia="Aptos" w:hAnsi="Aptos" w:cs="Aptos"/>
          <w:lang w:val="en-US"/>
        </w:rPr>
        <w:t>and</w:t>
      </w:r>
      <w:r w:rsidRPr="00EF10FA">
        <w:rPr>
          <w:rFonts w:ascii="Aptos" w:eastAsia="Aptos" w:hAnsi="Aptos" w:cs="Aptos"/>
          <w:lang w:val="en-US"/>
        </w:rPr>
        <w:t xml:space="preserve"> your social position, your rights and your opportunities. </w:t>
      </w:r>
      <w:r w:rsidR="1DB3BF7F" w:rsidRPr="27C59707">
        <w:rPr>
          <w:rFonts w:ascii="Aptos" w:eastAsia="Aptos" w:hAnsi="Aptos" w:cs="Aptos"/>
          <w:lang w:val="en-US"/>
        </w:rPr>
        <w:t>That's why it</w:t>
      </w:r>
      <w:r w:rsidRPr="00EF10FA">
        <w:rPr>
          <w:rFonts w:ascii="Aptos" w:eastAsia="Aptos" w:hAnsi="Aptos" w:cs="Aptos"/>
          <w:lang w:val="en-US"/>
        </w:rPr>
        <w:t xml:space="preserve"> requires reflection on multiple levels: as a student, professional</w:t>
      </w:r>
      <w:r w:rsidR="0B61ADE9" w:rsidRPr="27C59707">
        <w:rPr>
          <w:rFonts w:ascii="Aptos" w:eastAsia="Aptos" w:hAnsi="Aptos" w:cs="Aptos"/>
          <w:lang w:val="en-US"/>
        </w:rPr>
        <w:t>,</w:t>
      </w:r>
      <w:r w:rsidRPr="00EF10FA">
        <w:rPr>
          <w:rFonts w:ascii="Aptos" w:eastAsia="Aptos" w:hAnsi="Aptos" w:cs="Aptos"/>
          <w:lang w:val="en-US"/>
        </w:rPr>
        <w:t xml:space="preserve"> and citizen.</w:t>
      </w:r>
    </w:p>
    <w:p w14:paraId="0476FDAA" w14:textId="20E48452" w:rsidR="000A459C" w:rsidRPr="00A25D8F" w:rsidRDefault="333B8D1E" w:rsidP="5F206F9B">
      <w:pPr>
        <w:spacing w:before="240"/>
        <w:rPr>
          <w:lang w:val="en-US"/>
        </w:rPr>
      </w:pPr>
      <w:r w:rsidRPr="00EF10FA">
        <w:rPr>
          <w:rFonts w:ascii="Aptos" w:eastAsia="Aptos" w:hAnsi="Aptos" w:cs="Aptos"/>
          <w:lang w:val="en-US"/>
        </w:rPr>
        <w:t xml:space="preserve">Changes in work processes are at least as important here as job titles. AI changes how we communicate, plan, decide and collaborate. </w:t>
      </w:r>
      <w:r w:rsidR="5CEC3AA9" w:rsidRPr="00EF10FA">
        <w:rPr>
          <w:rFonts w:ascii="Aptos" w:eastAsia="Aptos" w:hAnsi="Aptos" w:cs="Aptos"/>
          <w:lang w:val="en-US"/>
        </w:rPr>
        <w:t xml:space="preserve">As a result, </w:t>
      </w:r>
      <w:r w:rsidRPr="00EF10FA">
        <w:rPr>
          <w:rFonts w:ascii="Aptos" w:eastAsia="Aptos" w:hAnsi="Aptos" w:cs="Aptos"/>
          <w:lang w:val="en-US"/>
        </w:rPr>
        <w:t>work is becoming hybrid: part human, part machine. This requires new skills such as critical thinking, AI literacy, and digital ethics</w:t>
      </w:r>
      <w:r w:rsidR="002378FF">
        <w:rPr>
          <w:rFonts w:ascii="Aptos" w:eastAsia="Aptos" w:hAnsi="Aptos" w:cs="Aptos"/>
          <w:lang w:val="en-US"/>
        </w:rPr>
        <w:t xml:space="preserve"> </w:t>
      </w:r>
      <w:r w:rsidRPr="00EF10FA">
        <w:rPr>
          <w:rFonts w:ascii="Aptos" w:eastAsia="Aptos" w:hAnsi="Aptos" w:cs="Aptos"/>
          <w:lang w:val="en-US"/>
        </w:rPr>
        <w:fldChar w:fldCharType="begin"/>
      </w:r>
      <w:r w:rsidR="002378FF">
        <w:rPr>
          <w:rFonts w:ascii="Aptos" w:eastAsia="Aptos" w:hAnsi="Aptos" w:cs="Aptos"/>
          <w:lang w:val="en-US"/>
        </w:rPr>
        <w:instrText xml:space="preserve"> ADDIN ZOTERO_ITEM CSL_CITATION {"citationID":"J7eL3hpT","properties":{"formattedCitation":"(McAfee &amp; Brynjolfsson, 2017)","plainCitation":"(McAfee &amp; Brynjolfsson, 2017)","noteIndex":0},"citationItems":[{"id":17272,"uris":["http://zotero.org/users/1688/items/XJQ8W5DL"],"itemData":{"id":17272,"type":"book","abstract":"\"We live in strange times. A machine plays the strategy game Go better than any human; upstarts like Apple and Google destroy industry stalwarts such as Nokia; ideas from the crowd are repeatedly more innovative than corporate research labs. MIT's Andrew McAfee and Erik Brynjolfsson know what it takes to master this digital-powered shift: we must rethink the integration of minds and machines, of products and platforms, and of the core and the crowd. In all three cases, the balance now favors the second element of the pair, with massive implications for how we run our companies and live our lives.\"-- Amazon.com","edition":"First edition","event-place":"New York","ISBN":"978-0-393-25429-7","language":"eng","note":"OCLC: 987909505","number-of-pages":"402","publisher":"W.W. Norton &amp; Company","publisher-place":"New York","source":"Open WorldCat","title":"Machine, platform, crowd: harnessing our digital future","title-short":"Machine, platform, crowd","author":[{"family":"McAfee","given":"Andrew"},{"family":"Brynjolfsson","given":"Erik"}],"issued":{"date-parts":[["2017"]]}}}],"schema":"https://github.com/citation-style-language/schema/raw/master/csl-citation.json"} </w:instrText>
      </w:r>
      <w:r w:rsidRPr="00EF10FA">
        <w:rPr>
          <w:rFonts w:ascii="Aptos" w:eastAsia="Aptos" w:hAnsi="Aptos" w:cs="Aptos"/>
          <w:lang w:val="en-US"/>
        </w:rPr>
        <w:fldChar w:fldCharType="separate"/>
      </w:r>
      <w:r w:rsidR="002378FF">
        <w:rPr>
          <w:rFonts w:ascii="Aptos" w:eastAsia="Aptos" w:hAnsi="Aptos" w:cs="Aptos"/>
          <w:lang w:val="en-US"/>
        </w:rPr>
        <w:t>(McAfee &amp; Brynjolfsson, 2017)</w:t>
      </w:r>
      <w:r w:rsidRPr="00EF10FA">
        <w:rPr>
          <w:rFonts w:ascii="Aptos" w:eastAsia="Aptos" w:hAnsi="Aptos" w:cs="Aptos"/>
          <w:lang w:val="en-US"/>
        </w:rPr>
        <w:fldChar w:fldCharType="end"/>
      </w:r>
      <w:r w:rsidR="00CF279A" w:rsidRPr="00EF10FA">
        <w:rPr>
          <w:rFonts w:ascii="Aptos" w:eastAsia="Aptos" w:hAnsi="Aptos" w:cs="Aptos"/>
          <w:lang w:val="en-US"/>
        </w:rPr>
        <w:t>.</w:t>
      </w:r>
    </w:p>
    <w:p w14:paraId="45A1994D" w14:textId="41237CD7" w:rsidR="000A459C" w:rsidRPr="00A25D8F" w:rsidRDefault="1D04F215" w:rsidP="00435754">
      <w:pPr>
        <w:pStyle w:val="Heading2"/>
        <w:numPr>
          <w:ilvl w:val="0"/>
          <w:numId w:val="0"/>
        </w:numPr>
        <w:rPr>
          <w:rFonts w:ascii="Aptos" w:eastAsia="Aptos" w:hAnsi="Aptos" w:cs="Aptos"/>
          <w:sz w:val="20"/>
          <w:szCs w:val="20"/>
          <w:lang w:val="en-US"/>
        </w:rPr>
      </w:pPr>
      <w:bookmarkStart w:id="591" w:name="_Toc208677735"/>
      <w:r w:rsidRPr="00EF10FA">
        <w:rPr>
          <w:lang w:val="en-US"/>
        </w:rPr>
        <w:t xml:space="preserve">8.2 </w:t>
      </w:r>
      <w:r w:rsidR="1158EFB7" w:rsidRPr="00EF10FA">
        <w:rPr>
          <w:lang w:val="en-US"/>
        </w:rPr>
        <w:t>AI in different sectors: from healthcare to journalism</w:t>
      </w:r>
      <w:bookmarkEnd w:id="591"/>
    </w:p>
    <w:p w14:paraId="315BDFB0" w14:textId="3204985C" w:rsidR="000A459C" w:rsidRPr="00A25D8F" w:rsidRDefault="4EAC8B1E" w:rsidP="5F206F9B">
      <w:pPr>
        <w:rPr>
          <w:rFonts w:ascii="Aptos" w:eastAsia="Aptos" w:hAnsi="Aptos" w:cs="Aptos"/>
          <w:lang w:val="en-US"/>
        </w:rPr>
      </w:pPr>
      <w:r w:rsidRPr="00EF10FA">
        <w:rPr>
          <w:rFonts w:ascii="Aptos" w:eastAsia="Aptos" w:hAnsi="Aptos" w:cs="Aptos"/>
          <w:lang w:val="en-US"/>
        </w:rPr>
        <w:t xml:space="preserve">The impact of AI varies by sector. In journalism, AI can summarize news or write personalized articles. In law, AI </w:t>
      </w:r>
      <w:r w:rsidR="4CBA6BE8" w:rsidRPr="27C59707">
        <w:rPr>
          <w:rFonts w:ascii="Aptos" w:eastAsia="Aptos" w:hAnsi="Aptos" w:cs="Aptos"/>
          <w:lang w:val="en-US"/>
        </w:rPr>
        <w:t>analyses</w:t>
      </w:r>
      <w:r w:rsidRPr="00EF10FA">
        <w:rPr>
          <w:rFonts w:ascii="Aptos" w:eastAsia="Aptos" w:hAnsi="Aptos" w:cs="Aptos"/>
          <w:lang w:val="en-US"/>
        </w:rPr>
        <w:t xml:space="preserve"> thousands of cases to discover patterns. </w:t>
      </w:r>
      <w:r w:rsidRPr="27C59707">
        <w:rPr>
          <w:rFonts w:ascii="Aptos" w:eastAsia="Aptos" w:hAnsi="Aptos" w:cs="Aptos"/>
          <w:lang w:val="en-US"/>
        </w:rPr>
        <w:t>In</w:t>
      </w:r>
      <w:r w:rsidR="08C8C254" w:rsidRPr="27C59707">
        <w:rPr>
          <w:rFonts w:ascii="Aptos" w:eastAsia="Aptos" w:hAnsi="Aptos" w:cs="Aptos"/>
          <w:lang w:val="en-US"/>
        </w:rPr>
        <w:t xml:space="preserve"> the field of</w:t>
      </w:r>
      <w:r w:rsidRPr="00EF10FA">
        <w:rPr>
          <w:rFonts w:ascii="Aptos" w:eastAsia="Aptos" w:hAnsi="Aptos" w:cs="Aptos"/>
          <w:lang w:val="en-US"/>
        </w:rPr>
        <w:t xml:space="preserve"> medicine, AI helps with image-based diagnoses. In the construction industry, AI-driven drones and robots can perform inspections or generate models.</w:t>
      </w:r>
    </w:p>
    <w:p w14:paraId="628BEE4C" w14:textId="64AAAEB9" w:rsidR="000A459C" w:rsidRPr="00A25D8F" w:rsidRDefault="2436AD67" w:rsidP="5F206F9B">
      <w:pPr>
        <w:rPr>
          <w:rFonts w:ascii="Aptos" w:eastAsia="Aptos" w:hAnsi="Aptos" w:cs="Aptos"/>
          <w:lang w:val="en-US"/>
        </w:rPr>
      </w:pPr>
      <w:r w:rsidRPr="00EF10FA">
        <w:rPr>
          <w:rFonts w:ascii="Aptos" w:eastAsia="Aptos" w:hAnsi="Aptos" w:cs="Aptos"/>
          <w:lang w:val="en-US"/>
        </w:rPr>
        <w:t>In higher education, you already see applications where AI functions as a tutor, evaluating draft reports or helping students formulate research questions. In the creative sector, collaborations between humans and AI are emerging to design campaigns, music</w:t>
      </w:r>
      <w:r w:rsidR="200C608C" w:rsidRPr="27C59707">
        <w:rPr>
          <w:rFonts w:ascii="Aptos" w:eastAsia="Aptos" w:hAnsi="Aptos" w:cs="Aptos"/>
          <w:lang w:val="en-US"/>
        </w:rPr>
        <w:t>,</w:t>
      </w:r>
      <w:r w:rsidRPr="00EF10FA">
        <w:rPr>
          <w:rFonts w:ascii="Aptos" w:eastAsia="Aptos" w:hAnsi="Aptos" w:cs="Aptos"/>
          <w:lang w:val="en-US"/>
        </w:rPr>
        <w:t xml:space="preserve"> or even architecture.</w:t>
      </w:r>
    </w:p>
    <w:p w14:paraId="7D7A1A85" w14:textId="4FE713A8" w:rsidR="2DF485B5" w:rsidRPr="00A25D8F" w:rsidRDefault="2DF485B5" w:rsidP="490DED8C">
      <w:pPr>
        <w:rPr>
          <w:rFonts w:ascii="Aptos" w:eastAsia="Aptos" w:hAnsi="Aptos" w:cs="Aptos"/>
          <w:lang w:val="en-US"/>
        </w:rPr>
      </w:pPr>
      <w:r w:rsidRPr="00EF10FA">
        <w:rPr>
          <w:rFonts w:ascii="Aptos" w:eastAsia="Aptos" w:hAnsi="Aptos" w:cs="Aptos"/>
          <w:lang w:val="en-US"/>
        </w:rPr>
        <w:t xml:space="preserve">Listening tip: Want to hear more about the opportunities and limitations of AI in medical practice? Listen to BNR's podcast The Technologist, episode: </w:t>
      </w:r>
      <w:hyperlink r:id="rId108">
        <w:r w:rsidRPr="00EF10FA">
          <w:rPr>
            <w:rStyle w:val="Hyperlink"/>
            <w:rFonts w:ascii="Aptos" w:eastAsia="Aptos" w:hAnsi="Aptos" w:cs="Aptos"/>
            <w:lang w:val="en-US"/>
          </w:rPr>
          <w:t>AI in healthcare: breakthrough or overrated</w:t>
        </w:r>
      </w:hyperlink>
      <w:r w:rsidRPr="00EF10FA">
        <w:rPr>
          <w:rFonts w:ascii="Aptos" w:eastAsia="Aptos" w:hAnsi="Aptos" w:cs="Aptos"/>
          <w:lang w:val="en-US"/>
        </w:rPr>
        <w:t xml:space="preserve"> (</w:t>
      </w:r>
      <w:r w:rsidR="33C6A9CB" w:rsidRPr="27C59707">
        <w:rPr>
          <w:rFonts w:ascii="Aptos" w:eastAsia="Aptos" w:hAnsi="Aptos" w:cs="Aptos"/>
          <w:lang w:val="en-US"/>
        </w:rPr>
        <w:t xml:space="preserve">Dutch, </w:t>
      </w:r>
      <w:r w:rsidRPr="00EF10FA">
        <w:rPr>
          <w:rFonts w:ascii="Aptos" w:eastAsia="Aptos" w:hAnsi="Aptos" w:cs="Aptos"/>
          <w:lang w:val="en-US"/>
        </w:rPr>
        <w:t xml:space="preserve">episode </w:t>
      </w:r>
      <w:r w:rsidRPr="00EF10FA">
        <w:rPr>
          <w:rFonts w:ascii="Aptos" w:eastAsia="Aptos" w:hAnsi="Aptos" w:cs="Aptos"/>
          <w:lang w:val="en-US"/>
        </w:rPr>
        <w:lastRenderedPageBreak/>
        <w:t>430, 2024). Professor Henk Marquering discusses how AI is already being used in diagnostics, what it really delivers, and why regulation is crucial in this regard.</w:t>
      </w:r>
    </w:p>
    <w:p w14:paraId="6983C5B5" w14:textId="188508C8" w:rsidR="000A459C" w:rsidRPr="00A25D8F" w:rsidRDefault="13370F17" w:rsidP="00435754">
      <w:pPr>
        <w:pStyle w:val="Heading2"/>
        <w:numPr>
          <w:ilvl w:val="0"/>
          <w:numId w:val="0"/>
        </w:numPr>
        <w:rPr>
          <w:lang w:val="en-US"/>
        </w:rPr>
      </w:pPr>
      <w:bookmarkStart w:id="592" w:name="_Toc208677736"/>
      <w:r w:rsidRPr="00EF10FA">
        <w:rPr>
          <w:lang w:val="en-US"/>
        </w:rPr>
        <w:t>8.</w:t>
      </w:r>
      <w:r w:rsidR="7BD799F4" w:rsidRPr="00EF10FA">
        <w:rPr>
          <w:lang w:val="en-US"/>
        </w:rPr>
        <w:t xml:space="preserve">4 </w:t>
      </w:r>
      <w:r w:rsidRPr="00EF10FA">
        <w:rPr>
          <w:lang w:val="en-US"/>
        </w:rPr>
        <w:t xml:space="preserve">How to keep up? </w:t>
      </w:r>
      <w:r w:rsidR="29A60F44" w:rsidRPr="00EF10FA">
        <w:rPr>
          <w:lang w:val="en-US"/>
        </w:rPr>
        <w:t xml:space="preserve">Strategies </w:t>
      </w:r>
      <w:r w:rsidRPr="00EF10FA">
        <w:rPr>
          <w:lang w:val="en-US"/>
        </w:rPr>
        <w:t>for AI news coverage</w:t>
      </w:r>
      <w:bookmarkEnd w:id="592"/>
    </w:p>
    <w:p w14:paraId="58B997C0" w14:textId="5E66FD15" w:rsidR="000A459C" w:rsidRPr="00A25D8F" w:rsidRDefault="13370F17" w:rsidP="5F206F9B">
      <w:pPr>
        <w:rPr>
          <w:rFonts w:ascii="Aptos" w:eastAsia="Aptos" w:hAnsi="Aptos" w:cs="Aptos"/>
          <w:lang w:val="en-US"/>
        </w:rPr>
      </w:pPr>
      <w:r w:rsidRPr="00EF10FA">
        <w:rPr>
          <w:rFonts w:ascii="Aptos" w:eastAsia="Aptos" w:hAnsi="Aptos" w:cs="Aptos"/>
          <w:lang w:val="en-US"/>
        </w:rPr>
        <w:t xml:space="preserve">AI is one of the most rapidly developing fields of our time. Knowledge that is current today may be obsolete in two years. That's why it's important to train yourself </w:t>
      </w:r>
      <w:r w:rsidR="56D73E57" w:rsidRPr="27C59707">
        <w:rPr>
          <w:rFonts w:ascii="Aptos" w:eastAsia="Aptos" w:hAnsi="Aptos" w:cs="Aptos"/>
          <w:lang w:val="en-US"/>
        </w:rPr>
        <w:t xml:space="preserve">to develop and maintain curiosity. </w:t>
      </w:r>
      <w:r w:rsidRPr="00EF10FA">
        <w:rPr>
          <w:rFonts w:ascii="Aptos" w:eastAsia="Aptos" w:hAnsi="Aptos" w:cs="Aptos"/>
          <w:lang w:val="en-US"/>
        </w:rPr>
        <w:t xml:space="preserve"> Follow </w:t>
      </w:r>
      <w:r w:rsidR="64FA465F" w:rsidRPr="00EF10FA">
        <w:rPr>
          <w:rFonts w:ascii="Aptos" w:eastAsia="Aptos" w:hAnsi="Aptos" w:cs="Aptos"/>
          <w:lang w:val="en-US"/>
        </w:rPr>
        <w:t xml:space="preserve">the news on social media, but certainly also </w:t>
      </w:r>
      <w:r w:rsidRPr="00EF10FA">
        <w:rPr>
          <w:rFonts w:ascii="Aptos" w:eastAsia="Aptos" w:hAnsi="Aptos" w:cs="Aptos"/>
          <w:lang w:val="en-US"/>
        </w:rPr>
        <w:t xml:space="preserve">journals such as </w:t>
      </w:r>
      <w:r w:rsidRPr="00EF10FA">
        <w:rPr>
          <w:rFonts w:ascii="Aptos" w:eastAsia="Aptos" w:hAnsi="Aptos" w:cs="Aptos"/>
          <w:i/>
          <w:iCs/>
          <w:lang w:val="en-US"/>
        </w:rPr>
        <w:t xml:space="preserve">MIT Technology Review </w:t>
      </w:r>
      <w:r w:rsidRPr="00EF10FA">
        <w:rPr>
          <w:rFonts w:ascii="Aptos" w:eastAsia="Aptos" w:hAnsi="Aptos" w:cs="Aptos"/>
          <w:lang w:val="en-US"/>
        </w:rPr>
        <w:t xml:space="preserve">or </w:t>
      </w:r>
      <w:r w:rsidRPr="00EF10FA">
        <w:rPr>
          <w:rFonts w:ascii="Aptos" w:eastAsia="Aptos" w:hAnsi="Aptos" w:cs="Aptos"/>
          <w:i/>
          <w:iCs/>
          <w:lang w:val="en-US"/>
        </w:rPr>
        <w:t>Nature Machine Intelligence</w:t>
      </w:r>
      <w:r w:rsidRPr="00EF10FA">
        <w:rPr>
          <w:rFonts w:ascii="Aptos" w:eastAsia="Aptos" w:hAnsi="Aptos" w:cs="Aptos"/>
          <w:lang w:val="en-US"/>
        </w:rPr>
        <w:t xml:space="preserve">, attend webinars and AI conferences such as </w:t>
      </w:r>
      <w:proofErr w:type="spellStart"/>
      <w:r w:rsidRPr="00EF10FA">
        <w:rPr>
          <w:rFonts w:ascii="Aptos" w:eastAsia="Aptos" w:hAnsi="Aptos" w:cs="Aptos"/>
          <w:lang w:val="en-US"/>
        </w:rPr>
        <w:t>NeurIPS</w:t>
      </w:r>
      <w:proofErr w:type="spellEnd"/>
      <w:r w:rsidRPr="00EF10FA">
        <w:rPr>
          <w:rFonts w:ascii="Aptos" w:eastAsia="Aptos" w:hAnsi="Aptos" w:cs="Aptos"/>
          <w:lang w:val="en-US"/>
        </w:rPr>
        <w:t xml:space="preserve"> or </w:t>
      </w:r>
      <w:r w:rsidR="29A60F44" w:rsidRPr="00EF10FA">
        <w:rPr>
          <w:rFonts w:ascii="Aptos" w:eastAsia="Aptos" w:hAnsi="Aptos" w:cs="Aptos"/>
          <w:lang w:val="en-US"/>
        </w:rPr>
        <w:t xml:space="preserve">the </w:t>
      </w:r>
      <w:r w:rsidRPr="00EF10FA">
        <w:rPr>
          <w:rFonts w:ascii="Aptos" w:eastAsia="Aptos" w:hAnsi="Aptos" w:cs="Aptos"/>
          <w:lang w:val="en-US"/>
        </w:rPr>
        <w:t xml:space="preserve">Dutch AI Congress, and join networks where AI discussions are held. </w:t>
      </w:r>
    </w:p>
    <w:p w14:paraId="399DA4F8" w14:textId="0C468A3F" w:rsidR="000A459C" w:rsidRPr="00A25D8F" w:rsidRDefault="13370F17" w:rsidP="00EA1A8D">
      <w:pPr>
        <w:rPr>
          <w:rFonts w:ascii="Aptos" w:eastAsia="Aptos" w:hAnsi="Aptos" w:cs="Aptos"/>
          <w:lang w:val="en-US"/>
        </w:rPr>
      </w:pPr>
      <w:r w:rsidRPr="00EF10FA">
        <w:rPr>
          <w:rFonts w:ascii="Aptos" w:eastAsia="Aptos" w:hAnsi="Aptos" w:cs="Aptos"/>
          <w:lang w:val="en-US"/>
        </w:rPr>
        <w:t xml:space="preserve">Online platforms such as </w:t>
      </w:r>
      <w:proofErr w:type="spellStart"/>
      <w:r w:rsidRPr="00EF10FA">
        <w:rPr>
          <w:rFonts w:ascii="Aptos" w:eastAsia="Aptos" w:hAnsi="Aptos" w:cs="Aptos"/>
          <w:lang w:val="en-US"/>
        </w:rPr>
        <w:t>arXiv</w:t>
      </w:r>
      <w:proofErr w:type="spellEnd"/>
      <w:r w:rsidRPr="00EF10FA">
        <w:rPr>
          <w:rFonts w:ascii="Aptos" w:eastAsia="Aptos" w:hAnsi="Aptos" w:cs="Aptos"/>
          <w:lang w:val="en-US"/>
        </w:rPr>
        <w:t>, Medium, LinkedIn or Substack also offer accessible analyses of the latest trends, often written by researchers themselves. Also</w:t>
      </w:r>
      <w:r w:rsidR="36E835BA" w:rsidRPr="27C59707">
        <w:rPr>
          <w:rFonts w:ascii="Aptos" w:eastAsia="Aptos" w:hAnsi="Aptos" w:cs="Aptos"/>
          <w:lang w:val="en-US"/>
        </w:rPr>
        <w:t>,</w:t>
      </w:r>
      <w:r w:rsidRPr="00EF10FA">
        <w:rPr>
          <w:rFonts w:ascii="Aptos" w:eastAsia="Aptos" w:hAnsi="Aptos" w:cs="Aptos"/>
          <w:lang w:val="en-US"/>
        </w:rPr>
        <w:t xml:space="preserve"> don't forget the AI forums of your university or study association: </w:t>
      </w:r>
      <w:proofErr w:type="gramStart"/>
      <w:r w:rsidRPr="00EF10FA">
        <w:rPr>
          <w:rFonts w:ascii="Aptos" w:eastAsia="Aptos" w:hAnsi="Aptos" w:cs="Aptos"/>
          <w:lang w:val="en-US"/>
        </w:rPr>
        <w:t>more and more</w:t>
      </w:r>
      <w:proofErr w:type="gramEnd"/>
      <w:r w:rsidRPr="00EF10FA">
        <w:rPr>
          <w:rFonts w:ascii="Aptos" w:eastAsia="Aptos" w:hAnsi="Aptos" w:cs="Aptos"/>
          <w:lang w:val="en-US"/>
        </w:rPr>
        <w:t xml:space="preserve"> courses are integrating AI meetings and interdisciplinary projects.</w:t>
      </w:r>
      <w:r w:rsidR="3C63D4BB" w:rsidRPr="00EF10FA">
        <w:rPr>
          <w:rFonts w:ascii="Aptos" w:eastAsia="Aptos" w:hAnsi="Aptos" w:cs="Aptos"/>
          <w:lang w:val="en-US"/>
        </w:rPr>
        <w:t xml:space="preserve"> Keeping up with developments around AI is not a luxury, but a necessity. AI affects legislation, </w:t>
      </w:r>
      <w:r w:rsidR="7A6626C6" w:rsidRPr="27C59707">
        <w:rPr>
          <w:rFonts w:ascii="Aptos" w:eastAsia="Aptos" w:hAnsi="Aptos" w:cs="Aptos"/>
          <w:lang w:val="en-US"/>
        </w:rPr>
        <w:t>policymaking</w:t>
      </w:r>
      <w:r w:rsidR="3C63D4BB" w:rsidRPr="00EF10FA">
        <w:rPr>
          <w:rFonts w:ascii="Aptos" w:eastAsia="Aptos" w:hAnsi="Aptos" w:cs="Aptos"/>
          <w:lang w:val="en-US"/>
        </w:rPr>
        <w:t>, technology standards and public values. Those who keep up also remain resilient.</w:t>
      </w:r>
      <w:r w:rsidR="3947480D" w:rsidRPr="00EF10FA">
        <w:rPr>
          <w:rFonts w:ascii="Aptos" w:eastAsia="Aptos" w:hAnsi="Aptos" w:cs="Aptos"/>
          <w:lang w:val="en-US"/>
        </w:rPr>
        <w:t xml:space="preserve"> The skills to understand, evaluate and justify AI thereby become indispensable in virtually every profession.</w:t>
      </w:r>
    </w:p>
    <w:p w14:paraId="2667E181" w14:textId="7F7CEA7B" w:rsidR="000A459C" w:rsidRPr="00A25D8F" w:rsidRDefault="3C63D4BB" w:rsidP="00435754">
      <w:pPr>
        <w:pStyle w:val="Heading2"/>
        <w:numPr>
          <w:ilvl w:val="0"/>
          <w:numId w:val="0"/>
        </w:numPr>
        <w:rPr>
          <w:lang w:val="en-US"/>
        </w:rPr>
      </w:pPr>
      <w:bookmarkStart w:id="593" w:name="_Toc208677737"/>
      <w:r w:rsidRPr="00EF10FA">
        <w:rPr>
          <w:lang w:val="en-US"/>
        </w:rPr>
        <w:t>8.4 Socio-economic impact: inequality</w:t>
      </w:r>
      <w:bookmarkEnd w:id="593"/>
    </w:p>
    <w:p w14:paraId="3C79AF33" w14:textId="5E82D5B3" w:rsidR="000A459C" w:rsidRPr="00EF10FA" w:rsidRDefault="13370F17" w:rsidP="694DD5EA">
      <w:pPr>
        <w:rPr>
          <w:rFonts w:ascii="Aptos" w:eastAsia="Aptos" w:hAnsi="Aptos" w:cs="Aptos"/>
          <w:lang w:val="en-US"/>
        </w:rPr>
      </w:pPr>
      <w:r w:rsidRPr="00EF10FA">
        <w:rPr>
          <w:lang w:val="en-US"/>
        </w:rPr>
        <w:t xml:space="preserve">AI changes not only how we work, but also what work means. As some tasks disappear, questions arise about income security, social status and ownership of </w:t>
      </w:r>
      <w:proofErr w:type="spellStart"/>
      <w:r w:rsidR="368022BF" w:rsidRPr="27C59707">
        <w:rPr>
          <w:lang w:val="en-US"/>
        </w:rPr>
        <w:t>labour</w:t>
      </w:r>
      <w:proofErr w:type="spellEnd"/>
      <w:r w:rsidRPr="27C59707">
        <w:rPr>
          <w:lang w:val="en-US"/>
        </w:rPr>
        <w:t>.</w:t>
      </w:r>
      <w:r w:rsidRPr="00EF10FA">
        <w:rPr>
          <w:lang w:val="en-US"/>
        </w:rPr>
        <w:t xml:space="preserve"> </w:t>
      </w:r>
      <w:r w:rsidR="4CD48EF5" w:rsidRPr="00EF10FA">
        <w:rPr>
          <w:lang w:val="en-US"/>
        </w:rPr>
        <w:t xml:space="preserve">And will there be a digital divide? </w:t>
      </w:r>
      <w:r w:rsidRPr="00EF10FA">
        <w:rPr>
          <w:lang w:val="en-US"/>
        </w:rPr>
        <w:t xml:space="preserve">Who will benefit from AI? Big companies with lots of data, or also SMEs and self-employed workers? And what does that mean for wealth distribution? AI can disruptively </w:t>
      </w:r>
      <w:r w:rsidR="449926CB" w:rsidRPr="27C59707">
        <w:rPr>
          <w:lang w:val="en-US"/>
        </w:rPr>
        <w:t>impact</w:t>
      </w:r>
      <w:r w:rsidRPr="00EF10FA">
        <w:rPr>
          <w:lang w:val="en-US"/>
        </w:rPr>
        <w:t xml:space="preserve"> economic models: think of platform economies that restructure entire professions, or 'data dividend' models in which citizens are compensated for the use of their data</w:t>
      </w:r>
      <w:r w:rsidR="00FD135F">
        <w:rPr>
          <w:lang w:val="en-US"/>
        </w:rPr>
        <w:t xml:space="preserve"> </w:t>
      </w:r>
      <w:r w:rsidRPr="00EF10FA">
        <w:rPr>
          <w:lang w:val="en-US"/>
        </w:rPr>
        <w:fldChar w:fldCharType="begin"/>
      </w:r>
      <w:r w:rsidR="002378FF">
        <w:rPr>
          <w:lang w:val="en-US"/>
        </w:rPr>
        <w:instrText xml:space="preserve"> ADDIN ZOTERO_ITEM CSL_CITATION {"citationID":"xtbkOs3N","properties":{"formattedCitation":"(Sadowski, 2019)","plainCitation":"(Sadowski, 2019)","noteIndex":0},"citationItems":[{"id":17277,"uris":["http://zotero.org/users/1688/items/T4YWVC4R"],"itemData":{"id":17277,"type":"article-journal","abstract":"The collection and circulation of data is now a central element of increasingly more sectors of contemporary capitalism. This article analyses data as a form of capital that is distinct from, but has its roots in, economic capital. Data collection is driven by the perpetual cycle of capital accumulation, which in turn drives capital to construct and rely upon a universe in which everything is made of data. The imperative to capture all data, from all sources, by any means possible influences many key decisions about business models, political governance, and technological development. This article argues that many common practices of data accumulation should actually be understood in terms of data extraction, wherein data is taken with little regard for consent and compensation. By understanding data as a form capital, we can better analyse the meaning, practices, and implications of datafication as a political economic regime.","container-title":"Big Data &amp; Society","DOI":"10.1177/2053951718820549","ISSN":"2053-9517, 2053-9517","issue":"1","journalAbbreviation":"Big Data &amp; Society","language":"en","page":"2053951718820549","source":"DOI.org (Crossref)","title":"When data is capital: Datafication, accumulation, and extraction","title-short":"When data is capital","volume":"6","author":[{"family":"Sadowski","given":"Jathan"}],"issued":{"date-parts":[["2019",1]]}}}],"schema":"https://github.com/citation-style-language/schema/raw/master/csl-citation.json"} </w:instrText>
      </w:r>
      <w:r w:rsidRPr="00EF10FA">
        <w:rPr>
          <w:lang w:val="en-US"/>
        </w:rPr>
        <w:fldChar w:fldCharType="separate"/>
      </w:r>
      <w:r w:rsidR="002378FF">
        <w:rPr>
          <w:lang w:val="en-US"/>
        </w:rPr>
        <w:t>(Sadowski, 2019)</w:t>
      </w:r>
      <w:r w:rsidRPr="00EF10FA">
        <w:rPr>
          <w:lang w:val="en-US"/>
        </w:rPr>
        <w:fldChar w:fldCharType="end"/>
      </w:r>
      <w:r w:rsidRPr="00EF10FA">
        <w:rPr>
          <w:lang w:val="en-US"/>
        </w:rPr>
        <w:t xml:space="preserve">. These shifts have direct implications for social inequality, </w:t>
      </w:r>
      <w:proofErr w:type="spellStart"/>
      <w:r w:rsidR="786BC884" w:rsidRPr="27C59707">
        <w:rPr>
          <w:lang w:val="en-US"/>
        </w:rPr>
        <w:t>labour</w:t>
      </w:r>
      <w:proofErr w:type="spellEnd"/>
      <w:r w:rsidRPr="00EF10FA">
        <w:rPr>
          <w:lang w:val="en-US"/>
        </w:rPr>
        <w:t xml:space="preserve"> rights, and democratic legitimacy. </w:t>
      </w:r>
      <w:r w:rsidR="291FEBEA" w:rsidRPr="00EF10FA">
        <w:rPr>
          <w:rFonts w:ascii="Aptos" w:eastAsia="Aptos" w:hAnsi="Aptos" w:cs="Aptos"/>
          <w:lang w:val="en-US"/>
        </w:rPr>
        <w:t>Moreover, ethical tensions arise around access to AI-supported jobs. What if only people with the right digital or language skills can be successful in an AI era? What does that mean for diversity and inclusion in the workplace?</w:t>
      </w:r>
      <w:bookmarkStart w:id="594" w:name="_Hlk206947942"/>
      <w:bookmarkEnd w:id="594"/>
    </w:p>
    <w:p w14:paraId="2FF4E049" w14:textId="4D6546F3" w:rsidR="000A459C" w:rsidRPr="00A25D8F" w:rsidRDefault="00FE1814" w:rsidP="00FE1814">
      <w:pPr>
        <w:pStyle w:val="Boxheading"/>
        <w:rPr>
          <w:lang w:val="en-US"/>
        </w:rPr>
      </w:pPr>
      <w:bookmarkStart w:id="595" w:name="_Toc208671267"/>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8</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1</w:t>
      </w:r>
      <w:r w:rsidR="00E73285">
        <w:rPr>
          <w:lang w:val="en-US"/>
        </w:rPr>
        <w:fldChar w:fldCharType="end"/>
      </w:r>
      <w:r w:rsidRPr="00EF10FA">
        <w:rPr>
          <w:lang w:val="en-US"/>
        </w:rPr>
        <w:t xml:space="preserve"> </w:t>
      </w:r>
      <w:r w:rsidR="00A14D2D">
        <w:rPr>
          <w:noProof/>
          <w:lang w:val="en-US"/>
        </w:rPr>
        <w:t>-</w:t>
      </w:r>
      <w:r w:rsidRPr="00EF10FA">
        <w:rPr>
          <w:lang w:val="en-US"/>
        </w:rPr>
        <w:t xml:space="preserve"> </w:t>
      </w:r>
      <w:r w:rsidR="181D2DE0" w:rsidRPr="00EF10FA">
        <w:rPr>
          <w:lang w:val="en-US"/>
        </w:rPr>
        <w:t>Ethics in the future of AI</w:t>
      </w:r>
      <w:bookmarkEnd w:id="595"/>
    </w:p>
    <w:p w14:paraId="29B8CE85" w14:textId="6F1D3732" w:rsidR="000A459C" w:rsidRPr="00EF10FA" w:rsidRDefault="291FEBEA" w:rsidP="694DD5EA">
      <w:pPr>
        <w:pStyle w:val="Boxtext"/>
        <w:rPr>
          <w:lang w:val="en-US"/>
        </w:rPr>
      </w:pPr>
      <w:r w:rsidRPr="00EF10FA">
        <w:rPr>
          <w:lang w:val="en-US"/>
        </w:rPr>
        <w:t xml:space="preserve">AI raises fundamental questions about justice, autonomy and public control. Who decides how AI is used in public services such as education, healthcare or security? How do we prevent </w:t>
      </w:r>
      <w:r w:rsidR="05ABFE69" w:rsidRPr="00EF10FA">
        <w:rPr>
          <w:lang w:val="en-US"/>
        </w:rPr>
        <w:t xml:space="preserve">AI decision-making </w:t>
      </w:r>
      <w:r w:rsidRPr="00EF10FA">
        <w:rPr>
          <w:lang w:val="en-US"/>
        </w:rPr>
        <w:t>from becoming opaque or undermining human dignity? Transparency, explainability</w:t>
      </w:r>
      <w:r w:rsidR="28A358B0" w:rsidRPr="27C59707">
        <w:rPr>
          <w:lang w:val="en-US"/>
        </w:rPr>
        <w:t>,</w:t>
      </w:r>
      <w:r w:rsidRPr="00EF10FA">
        <w:rPr>
          <w:lang w:val="en-US"/>
        </w:rPr>
        <w:t xml:space="preserve"> and participation </w:t>
      </w:r>
      <w:proofErr w:type="gramStart"/>
      <w:r w:rsidRPr="00EF10FA">
        <w:rPr>
          <w:lang w:val="en-US"/>
        </w:rPr>
        <w:t>are</w:t>
      </w:r>
      <w:proofErr w:type="gramEnd"/>
      <w:r w:rsidRPr="00EF10FA">
        <w:rPr>
          <w:lang w:val="en-US"/>
        </w:rPr>
        <w:t xml:space="preserve"> crucial. At the same time, we must remain vigilant for new forms of exclusion: for example, if AI structurally disadvantages certain groups in job applications or credit ratings. AI-generated influence</w:t>
      </w:r>
      <w:r w:rsidR="6B35BEF0" w:rsidRPr="27C59707">
        <w:rPr>
          <w:lang w:val="en-US"/>
        </w:rPr>
        <w:t xml:space="preserve"> can also pose risks for </w:t>
      </w:r>
      <w:r w:rsidRPr="27C59707">
        <w:rPr>
          <w:lang w:val="en-US"/>
        </w:rPr>
        <w:t>democratic processes,</w:t>
      </w:r>
      <w:r w:rsidR="0797095D" w:rsidRPr="27C59707">
        <w:rPr>
          <w:lang w:val="en-US"/>
        </w:rPr>
        <w:t xml:space="preserve"> by</w:t>
      </w:r>
      <w:r w:rsidRPr="00EF10FA">
        <w:rPr>
          <w:lang w:val="en-US"/>
        </w:rPr>
        <w:t xml:space="preserve"> microtargeting or manipulation. </w:t>
      </w:r>
      <w:r w:rsidRPr="27C59707">
        <w:rPr>
          <w:lang w:val="en-US"/>
        </w:rPr>
        <w:t>The</w:t>
      </w:r>
      <w:r w:rsidRPr="00EF10FA">
        <w:rPr>
          <w:lang w:val="en-US"/>
        </w:rPr>
        <w:t xml:space="preserve"> future of AI is not only technical, but also moral and political</w:t>
      </w:r>
      <w:r w:rsidR="00117D12">
        <w:rPr>
          <w:lang w:val="en-US"/>
        </w:rPr>
        <w:t xml:space="preserve"> </w:t>
      </w:r>
      <w:r w:rsidRPr="00EF10FA">
        <w:rPr>
          <w:lang w:val="en-US"/>
        </w:rPr>
        <w:fldChar w:fldCharType="begin"/>
      </w:r>
      <w:r w:rsidR="00FD135F">
        <w:rPr>
          <w:lang w:val="en-US"/>
        </w:rPr>
        <w:instrText xml:space="preserve"> ADDIN ZOTERO_ITEM CSL_CITATION {"citationID":"RR3rDM4e","properties":{"formattedCitation":"(Binns, 2018; Eubanks, 2018)","plainCitation":"(Binns, 2018; Eubanks, 2018)","noteIndex":0},"citationItems":[{"id":17279,"uris":["http://zotero.org/users/1688/items/HFUJA9KT"],"itemData":{"id":17279,"type":"article-journal","container-title":"Philosophy &amp; Technology","DOI":"10.1007/s13347-017-0263-5","ISSN":"2210-5433, 2210-5441","issue":"4","journalAbbreviation":"Philos. Technol.","language":"en","page":"543-556","source":"DOI.org (Crossref)","title":"Algorithmic Accountability and Public Reason","volume":"31","author":[{"family":"Binns","given":"Reuben"}],"issued":{"date-parts":[["2018",12]]}}},{"id":17086,"uris":["http://zotero.org/users/1688/items/UVU8UU8W"],"itemData":{"id":17086,"type":"book","abstract":"WINNER: The 2019 Lillian Smith Book Award, 2018 McGannon Center Book Prize, and shortlisted for the Goddard Riverside Stephan Russo Book Prize for Social JusticeAstra Taylor, author of The People's Platform: \"The single most important book about technology you will read this year.\"Dorothy Roberts, author of Killing the Black Body: \"A must-read.\"A powerful investigative look at data-based discrimination?and how technology affects civil and human rights and economic equityThe State of Indiana denies one million applications for healthcare, foodstamps and cash benefits in three years—because a new computer system interprets any mistake as “failure to cooperate.” In Los Angeles, an algorithm calculates the comparative vulnerability of tens of thousands of homeless people in order to prioritize them for an inadequate pool of housing resources. In Pittsburgh, a child welfare agency uses a statistical model to try to predict which children might be future victims of abuse or neglect.Since the dawn of the digital age, decision-making in finance, employment, politics, health and human services has undergone revolutionary change. Today, automated systems—rather than humans—control which neighborhoods get policed, which families attain needed resources, and who is investigated for fraud. While we all live under this new regime of data, the most invasive and punitive systems are aimed at the poor.In Automating Inequality, Virginia Eubanks systematically investigates the impacts of data mining, policy algorithms, and predictive risk models on poor and working-class people in America. The book is full of heart-wrenching and eye-opening stories, from a woman in Indiana whose benefits are literally cut off as she lays dying to a family in Pennsylvania in daily fear of losing their daughter because they fit a certain statistical profile.The U.S. has always used its most cutting-edge science and technology to contain, investigate, discipline and punish the destitute. Like the county poorhouse and scientific charity before them, digital tracking and automated decision-making hide poverty from the middle-class public and give the nation the ethical distance it needs to make inhumane choices: which families get food and which starve, who has housing and who remains homeless, and which families are broken up by the state. In the process, they weaken democracy and betray our most cherished national values.This deeply researched and passionate book could not be more timely.","ISBN":"978-1-4668-8596-7","language":"en","note":"Google-Books-ID: pn4pDwAAQBAJ","number-of-pages":"273","publisher":"St. Martin's Publishing Group","source":"Google Books","title":"Automating Inequality: How High-Tech Tools Profile, Police, and Punish the Poor","title-short":"Automating Inequality","author":[{"family":"Eubanks","given":"Virginia"}],"issued":{"date-parts":[["2018",1,23]]}}}],"schema":"https://github.com/citation-style-language/schema/raw/master/csl-citation.json"} </w:instrText>
      </w:r>
      <w:r w:rsidRPr="00EF10FA">
        <w:rPr>
          <w:lang w:val="en-US"/>
        </w:rPr>
        <w:fldChar w:fldCharType="separate"/>
      </w:r>
      <w:r w:rsidR="00FD135F">
        <w:rPr>
          <w:lang w:val="en-US"/>
        </w:rPr>
        <w:t>(Binns, 2018; Eubanks, 2018)</w:t>
      </w:r>
      <w:r w:rsidRPr="00EF10FA">
        <w:rPr>
          <w:lang w:val="en-US"/>
        </w:rPr>
        <w:fldChar w:fldCharType="end"/>
      </w:r>
      <w:bookmarkStart w:id="596" w:name="_Hlk206948155"/>
      <w:bookmarkEnd w:id="596"/>
    </w:p>
    <w:p w14:paraId="618C1840" w14:textId="7EC1C2CE" w:rsidR="000A459C" w:rsidRPr="00A25D8F" w:rsidRDefault="181D2DE0" w:rsidP="5F206F9B">
      <w:pPr>
        <w:rPr>
          <w:rFonts w:ascii="Aptos" w:eastAsia="Aptos" w:hAnsi="Aptos" w:cs="Aptos"/>
          <w:lang w:val="en-US"/>
        </w:rPr>
      </w:pPr>
      <w:r w:rsidRPr="00EF10FA">
        <w:rPr>
          <w:rFonts w:ascii="Aptos" w:eastAsia="Aptos" w:hAnsi="Aptos" w:cs="Aptos"/>
          <w:lang w:val="en-US"/>
        </w:rPr>
        <w:t xml:space="preserve">This is why there are international initiatives advocating for an "AI Bill of Rights," setting out fundamental rights and duties around AI. You as a future professional and citizen also have a role in this </w:t>
      </w:r>
      <w:r w:rsidR="00A14D2D">
        <w:rPr>
          <w:rFonts w:ascii="Aptos" w:eastAsia="Aptos" w:hAnsi="Aptos" w:cs="Aptos"/>
          <w:lang w:val="en-US"/>
        </w:rPr>
        <w:t>-</w:t>
      </w:r>
      <w:r w:rsidRPr="00EF10FA">
        <w:rPr>
          <w:rFonts w:ascii="Aptos" w:eastAsia="Aptos" w:hAnsi="Aptos" w:cs="Aptos"/>
          <w:lang w:val="en-US"/>
        </w:rPr>
        <w:t xml:space="preserve"> not only as a user, but also as a co-architect of the AI future.</w:t>
      </w:r>
      <w:r w:rsidR="22C8B093" w:rsidRPr="00EF10FA">
        <w:rPr>
          <w:rFonts w:ascii="Aptos" w:eastAsia="Aptos" w:hAnsi="Aptos" w:cs="Aptos"/>
          <w:lang w:val="en-US"/>
        </w:rPr>
        <w:t xml:space="preserve"> The questions of who develops, deploys and controls AI touch upon broader power structures in society. In the next chapter, </w:t>
      </w:r>
      <w:r w:rsidR="22C8B093" w:rsidRPr="27C59707">
        <w:rPr>
          <w:rFonts w:ascii="Aptos" w:eastAsia="Aptos" w:hAnsi="Aptos" w:cs="Aptos"/>
          <w:lang w:val="en-US"/>
        </w:rPr>
        <w:t>we</w:t>
      </w:r>
      <w:r w:rsidR="7B375CDA" w:rsidRPr="27C59707">
        <w:rPr>
          <w:rFonts w:ascii="Aptos" w:eastAsia="Aptos" w:hAnsi="Aptos" w:cs="Aptos"/>
          <w:lang w:val="en-US"/>
        </w:rPr>
        <w:t>’ll</w:t>
      </w:r>
      <w:r w:rsidR="22C8B093" w:rsidRPr="00EF10FA">
        <w:rPr>
          <w:rFonts w:ascii="Aptos" w:eastAsia="Aptos" w:hAnsi="Aptos" w:cs="Aptos"/>
          <w:lang w:val="en-US"/>
        </w:rPr>
        <w:t xml:space="preserve"> explore how AI becomes intertwined with politics, media, business and public values </w:t>
      </w:r>
      <w:r w:rsidR="00A14D2D">
        <w:rPr>
          <w:rFonts w:ascii="Aptos" w:eastAsia="Aptos" w:hAnsi="Aptos" w:cs="Aptos"/>
          <w:lang w:val="en-US"/>
        </w:rPr>
        <w:t>-</w:t>
      </w:r>
      <w:r w:rsidR="22C8B093" w:rsidRPr="00EF10FA">
        <w:rPr>
          <w:rFonts w:ascii="Aptos" w:eastAsia="Aptos" w:hAnsi="Aptos" w:cs="Aptos"/>
          <w:lang w:val="en-US"/>
        </w:rPr>
        <w:t xml:space="preserve"> and what that means for you as a critical citizen.</w:t>
      </w:r>
    </w:p>
    <w:p w14:paraId="2B7AAF76" w14:textId="3109F086" w:rsidR="000A459C" w:rsidRPr="00A25D8F" w:rsidRDefault="007063CF" w:rsidP="0079495A">
      <w:pPr>
        <w:pStyle w:val="Heading2"/>
        <w:rPr>
          <w:lang w:val="en-US"/>
        </w:rPr>
      </w:pPr>
      <w:bookmarkStart w:id="597" w:name="_Toc208677738"/>
      <w:r w:rsidRPr="00EF10FA">
        <w:rPr>
          <w:lang w:val="en-US"/>
        </w:rPr>
        <w:lastRenderedPageBreak/>
        <w:t>Self-Study Questions</w:t>
      </w:r>
      <w:bookmarkEnd w:id="597"/>
    </w:p>
    <w:p w14:paraId="023C56C3" w14:textId="642DDD54" w:rsidR="007063CF" w:rsidRPr="00A25D8F" w:rsidRDefault="007063CF" w:rsidP="007063CF">
      <w:pPr>
        <w:pStyle w:val="Heading3"/>
        <w:rPr>
          <w:lang w:val="en-US"/>
        </w:rPr>
      </w:pPr>
      <w:r w:rsidRPr="00EF10FA">
        <w:rPr>
          <w:lang w:val="en-US"/>
        </w:rPr>
        <w:t>Questions</w:t>
      </w:r>
    </w:p>
    <w:p w14:paraId="7D1285CD" w14:textId="4E1942B2" w:rsidR="000A459C" w:rsidRPr="00A25D8F" w:rsidRDefault="181D2DE0" w:rsidP="007063CF">
      <w:pPr>
        <w:pStyle w:val="ListParagraph"/>
        <w:numPr>
          <w:ilvl w:val="0"/>
          <w:numId w:val="127"/>
        </w:numPr>
        <w:spacing w:before="240"/>
        <w:rPr>
          <w:rFonts w:ascii="Aptos" w:eastAsia="Aptos" w:hAnsi="Aptos" w:cs="Aptos"/>
          <w:lang w:val="en-US"/>
        </w:rPr>
      </w:pPr>
      <w:r w:rsidRPr="00EF10FA">
        <w:rPr>
          <w:rFonts w:ascii="Aptos" w:eastAsia="Aptos" w:hAnsi="Aptos" w:cs="Aptos"/>
          <w:lang w:val="en-US"/>
        </w:rPr>
        <w:t>Name two ways AI is changing work in the future.</w:t>
      </w:r>
    </w:p>
    <w:p w14:paraId="7A10DB4D" w14:textId="15C37E1C" w:rsidR="000A459C" w:rsidRPr="00A25D8F" w:rsidRDefault="181D2DE0" w:rsidP="007063CF">
      <w:pPr>
        <w:pStyle w:val="ListParagraph"/>
        <w:numPr>
          <w:ilvl w:val="0"/>
          <w:numId w:val="127"/>
        </w:numPr>
        <w:spacing w:before="240"/>
        <w:rPr>
          <w:rFonts w:ascii="Aptos" w:eastAsia="Aptos" w:hAnsi="Aptos" w:cs="Aptos"/>
          <w:lang w:val="en-US"/>
        </w:rPr>
      </w:pPr>
      <w:r w:rsidRPr="00EF10FA">
        <w:rPr>
          <w:rFonts w:ascii="Aptos" w:eastAsia="Aptos" w:hAnsi="Aptos" w:cs="Aptos"/>
          <w:lang w:val="en-US"/>
        </w:rPr>
        <w:t>How does AI contribute to sustainability, and what is a risk?</w:t>
      </w:r>
    </w:p>
    <w:p w14:paraId="153AE494" w14:textId="49F01B5F" w:rsidR="000A459C" w:rsidRPr="00A25D8F" w:rsidRDefault="181D2DE0" w:rsidP="007063CF">
      <w:pPr>
        <w:pStyle w:val="ListParagraph"/>
        <w:numPr>
          <w:ilvl w:val="0"/>
          <w:numId w:val="127"/>
        </w:numPr>
        <w:spacing w:before="240"/>
        <w:rPr>
          <w:rFonts w:ascii="Aptos" w:eastAsia="Aptos" w:hAnsi="Aptos" w:cs="Aptos"/>
          <w:lang w:val="en-US"/>
        </w:rPr>
      </w:pPr>
      <w:r w:rsidRPr="00EF10FA">
        <w:rPr>
          <w:rFonts w:ascii="Aptos" w:eastAsia="Aptos" w:hAnsi="Aptos" w:cs="Aptos"/>
          <w:lang w:val="en-US"/>
        </w:rPr>
        <w:t>Why is lifelong learning important in an AI-driven labor market?</w:t>
      </w:r>
    </w:p>
    <w:p w14:paraId="586343E4" w14:textId="506739AE" w:rsidR="000A459C" w:rsidRPr="00A25D8F" w:rsidRDefault="181D2DE0" w:rsidP="007063CF">
      <w:pPr>
        <w:pStyle w:val="ListParagraph"/>
        <w:numPr>
          <w:ilvl w:val="0"/>
          <w:numId w:val="127"/>
        </w:numPr>
        <w:spacing w:before="240"/>
        <w:rPr>
          <w:rFonts w:ascii="Aptos" w:eastAsia="Aptos" w:hAnsi="Aptos" w:cs="Aptos"/>
          <w:lang w:val="en-US"/>
        </w:rPr>
      </w:pPr>
      <w:r w:rsidRPr="00EF10FA">
        <w:rPr>
          <w:rFonts w:ascii="Aptos" w:eastAsia="Aptos" w:hAnsi="Aptos" w:cs="Aptos"/>
          <w:lang w:val="en-US"/>
        </w:rPr>
        <w:t>What ethical dilemmas are at play with AI in the public sphere?</w:t>
      </w:r>
    </w:p>
    <w:p w14:paraId="38D0B3E1" w14:textId="15FC6B11" w:rsidR="000A459C" w:rsidRPr="00A25D8F" w:rsidRDefault="181D2DE0" w:rsidP="007063CF">
      <w:pPr>
        <w:pStyle w:val="Heading3"/>
        <w:rPr>
          <w:lang w:val="en-US"/>
        </w:rPr>
      </w:pPr>
      <w:r w:rsidRPr="00EF10FA">
        <w:rPr>
          <w:lang w:val="en-US"/>
        </w:rPr>
        <w:t xml:space="preserve">Answer </w:t>
      </w:r>
      <w:r w:rsidR="0079495A" w:rsidRPr="00EF10FA">
        <w:rPr>
          <w:lang w:val="en-US"/>
        </w:rPr>
        <w:t>suggestions</w:t>
      </w:r>
    </w:p>
    <w:p w14:paraId="2E95EBE7" w14:textId="2540651F" w:rsidR="000A459C" w:rsidRPr="00A25D8F" w:rsidRDefault="181D2DE0" w:rsidP="007063CF">
      <w:pPr>
        <w:pStyle w:val="ListParagraph"/>
        <w:numPr>
          <w:ilvl w:val="0"/>
          <w:numId w:val="128"/>
        </w:numPr>
        <w:rPr>
          <w:rFonts w:eastAsia="Aptos"/>
          <w:lang w:val="en-US"/>
        </w:rPr>
      </w:pPr>
      <w:r w:rsidRPr="00EF10FA">
        <w:rPr>
          <w:rFonts w:eastAsia="Aptos"/>
          <w:lang w:val="en-US"/>
        </w:rPr>
        <w:t>Through automation of tasks and the creation of new professions.</w:t>
      </w:r>
    </w:p>
    <w:p w14:paraId="3E686010" w14:textId="4CF6644F" w:rsidR="000A459C" w:rsidRPr="00A25D8F" w:rsidRDefault="181D2DE0" w:rsidP="007063CF">
      <w:pPr>
        <w:pStyle w:val="ListParagraph"/>
        <w:numPr>
          <w:ilvl w:val="0"/>
          <w:numId w:val="128"/>
        </w:numPr>
        <w:rPr>
          <w:rFonts w:eastAsia="Aptos"/>
          <w:lang w:val="en-US"/>
        </w:rPr>
      </w:pPr>
      <w:r w:rsidRPr="00EF10FA">
        <w:rPr>
          <w:rFonts w:eastAsia="Aptos"/>
          <w:lang w:val="en-US"/>
        </w:rPr>
        <w:t xml:space="preserve">AI optimizes energy </w:t>
      </w:r>
      <w:proofErr w:type="gramStart"/>
      <w:r w:rsidRPr="00EF10FA">
        <w:rPr>
          <w:rFonts w:eastAsia="Aptos"/>
          <w:lang w:val="en-US"/>
        </w:rPr>
        <w:t>use, but</w:t>
      </w:r>
      <w:proofErr w:type="gramEnd"/>
      <w:r w:rsidRPr="00EF10FA">
        <w:rPr>
          <w:rFonts w:eastAsia="Aptos"/>
          <w:lang w:val="en-US"/>
        </w:rPr>
        <w:t xml:space="preserve"> consumes a lot of energy itself.</w:t>
      </w:r>
    </w:p>
    <w:p w14:paraId="4F7F1C26" w14:textId="4A0162F8" w:rsidR="000A459C" w:rsidRPr="00A25D8F" w:rsidRDefault="181D2DE0" w:rsidP="007063CF">
      <w:pPr>
        <w:pStyle w:val="ListParagraph"/>
        <w:numPr>
          <w:ilvl w:val="0"/>
          <w:numId w:val="128"/>
        </w:numPr>
        <w:rPr>
          <w:rFonts w:eastAsia="Aptos"/>
          <w:lang w:val="en-US"/>
        </w:rPr>
      </w:pPr>
      <w:r w:rsidRPr="00EF10FA">
        <w:rPr>
          <w:rFonts w:eastAsia="Aptos"/>
          <w:lang w:val="en-US"/>
        </w:rPr>
        <w:t>Because functions change and new skills are needed.</w:t>
      </w:r>
    </w:p>
    <w:p w14:paraId="58850E2D" w14:textId="1EFD142E" w:rsidR="000A459C" w:rsidRPr="00A25D8F" w:rsidRDefault="181D2DE0" w:rsidP="5F206F9B">
      <w:pPr>
        <w:pStyle w:val="ListParagraph"/>
        <w:numPr>
          <w:ilvl w:val="0"/>
          <w:numId w:val="128"/>
        </w:numPr>
        <w:rPr>
          <w:rFonts w:eastAsia="Aptos"/>
          <w:lang w:val="en-US"/>
        </w:rPr>
      </w:pPr>
      <w:r w:rsidRPr="00EF10FA">
        <w:rPr>
          <w:rFonts w:eastAsia="Aptos"/>
          <w:lang w:val="en-US"/>
        </w:rPr>
        <w:t>Transparency, control, risk of bias and manipulation.</w:t>
      </w:r>
    </w:p>
    <w:p w14:paraId="037DC5B8" w14:textId="77777777" w:rsidR="000A459C" w:rsidRPr="00A25D8F" w:rsidRDefault="000A459C" w:rsidP="000A459C">
      <w:pPr>
        <w:rPr>
          <w:lang w:val="en-US"/>
        </w:rPr>
      </w:pPr>
    </w:p>
    <w:p w14:paraId="0B16D081" w14:textId="77777777" w:rsidR="000A459C" w:rsidRPr="00A25D8F" w:rsidRDefault="000A459C" w:rsidP="000A459C">
      <w:pPr>
        <w:rPr>
          <w:lang w:val="en-US"/>
        </w:rPr>
      </w:pPr>
      <w:r w:rsidRPr="00EF10FA">
        <w:rPr>
          <w:lang w:val="en-US"/>
        </w:rPr>
        <w:br w:type="page"/>
      </w:r>
    </w:p>
    <w:p w14:paraId="0549A23C" w14:textId="0961299B" w:rsidR="000A459C" w:rsidRPr="00A25D8F" w:rsidRDefault="000A459C" w:rsidP="00435754">
      <w:pPr>
        <w:pStyle w:val="Heading1"/>
        <w:rPr>
          <w:lang w:val="en-US"/>
        </w:rPr>
      </w:pPr>
      <w:bookmarkStart w:id="598" w:name="_Ref199143714"/>
      <w:bookmarkStart w:id="599" w:name="_Toc208677739"/>
      <w:r w:rsidRPr="00EF10FA">
        <w:rPr>
          <w:lang w:val="en-US"/>
        </w:rPr>
        <w:lastRenderedPageBreak/>
        <w:t xml:space="preserve">Social forces </w:t>
      </w:r>
      <w:r w:rsidR="00FE1814" w:rsidRPr="00EF10FA">
        <w:rPr>
          <w:lang w:val="en-US"/>
        </w:rPr>
        <w:t>around</w:t>
      </w:r>
      <w:commentRangeStart w:id="600"/>
      <w:commentRangeStart w:id="601"/>
      <w:r w:rsidRPr="00EF10FA">
        <w:rPr>
          <w:lang w:val="en-US"/>
        </w:rPr>
        <w:t xml:space="preserve"> AI</w:t>
      </w:r>
      <w:bookmarkEnd w:id="598"/>
      <w:commentRangeEnd w:id="600"/>
      <w:r w:rsidRPr="00A25D8F">
        <w:rPr>
          <w:rStyle w:val="CommentReference"/>
          <w:sz w:val="40"/>
          <w:szCs w:val="40"/>
          <w:lang w:val="en-US"/>
        </w:rPr>
        <w:commentReference w:id="600"/>
      </w:r>
      <w:commentRangeEnd w:id="601"/>
      <w:r w:rsidRPr="00A25D8F">
        <w:rPr>
          <w:rStyle w:val="CommentReference"/>
          <w:sz w:val="40"/>
          <w:szCs w:val="40"/>
          <w:lang w:val="en-US"/>
        </w:rPr>
        <w:commentReference w:id="601"/>
      </w:r>
      <w:bookmarkEnd w:id="599"/>
    </w:p>
    <w:p w14:paraId="74E18234" w14:textId="77777777" w:rsidR="000A459C" w:rsidRPr="00A25D8F" w:rsidRDefault="000A459C" w:rsidP="00FB098A">
      <w:pPr>
        <w:pStyle w:val="Steljevoor"/>
        <w:rPr>
          <w:lang w:val="en-US"/>
        </w:rPr>
      </w:pPr>
      <w:r w:rsidRPr="00EF10FA">
        <w:rPr>
          <w:lang w:val="en-US"/>
        </w:rPr>
        <w:t>Imagine ...</w:t>
      </w:r>
    </w:p>
    <w:p w14:paraId="0A4CFDC1" w14:textId="4EB9EE4F" w:rsidR="000A459C" w:rsidRPr="00A25D8F" w:rsidRDefault="000A459C" w:rsidP="000A459C">
      <w:pPr>
        <w:rPr>
          <w:lang w:val="en-US"/>
        </w:rPr>
      </w:pPr>
      <w:r w:rsidRPr="00EF10FA">
        <w:rPr>
          <w:lang w:val="en-US"/>
        </w:rPr>
        <w:t xml:space="preserve">You read the latest news about AI developments and wonder: where does the data come from that </w:t>
      </w:r>
      <w:r w:rsidR="360FE324" w:rsidRPr="00EF10FA">
        <w:rPr>
          <w:lang w:val="en-US"/>
        </w:rPr>
        <w:t>AI chatbots use</w:t>
      </w:r>
      <w:r w:rsidRPr="00EF10FA">
        <w:rPr>
          <w:lang w:val="en-US"/>
        </w:rPr>
        <w:t xml:space="preserve">? Who </w:t>
      </w:r>
      <w:r w:rsidR="00B833B3" w:rsidRPr="00EF10FA">
        <w:rPr>
          <w:lang w:val="en-US"/>
        </w:rPr>
        <w:t>sets</w:t>
      </w:r>
      <w:r w:rsidRPr="00EF10FA">
        <w:rPr>
          <w:lang w:val="en-US"/>
        </w:rPr>
        <w:t xml:space="preserve"> the rules? What happens to </w:t>
      </w:r>
      <w:r w:rsidR="00EC19A6" w:rsidRPr="00EF10FA">
        <w:rPr>
          <w:lang w:val="en-US"/>
        </w:rPr>
        <w:t xml:space="preserve">my </w:t>
      </w:r>
      <w:r w:rsidR="39BADD1C" w:rsidRPr="00EF10FA">
        <w:rPr>
          <w:lang w:val="en-US"/>
        </w:rPr>
        <w:t>input</w:t>
      </w:r>
      <w:r w:rsidRPr="00EF10FA">
        <w:rPr>
          <w:lang w:val="en-US"/>
        </w:rPr>
        <w:t xml:space="preserve">? </w:t>
      </w:r>
      <w:r w:rsidR="008D0FAB" w:rsidRPr="00EF10FA">
        <w:rPr>
          <w:lang w:val="en-US"/>
        </w:rPr>
        <w:t xml:space="preserve">I often hear that AI </w:t>
      </w:r>
      <w:r w:rsidR="00681DC9" w:rsidRPr="00EF10FA">
        <w:rPr>
          <w:lang w:val="en-US"/>
        </w:rPr>
        <w:t xml:space="preserve">further polarizes </w:t>
      </w:r>
      <w:r w:rsidR="008D0FAB" w:rsidRPr="00EF10FA">
        <w:rPr>
          <w:lang w:val="en-US"/>
        </w:rPr>
        <w:t>society</w:t>
      </w:r>
      <w:r w:rsidR="00681DC9" w:rsidRPr="00EF10FA">
        <w:rPr>
          <w:lang w:val="en-US"/>
        </w:rPr>
        <w:t xml:space="preserve">. </w:t>
      </w:r>
      <w:r w:rsidR="00B833B3" w:rsidRPr="00EF10FA">
        <w:rPr>
          <w:lang w:val="en-US"/>
        </w:rPr>
        <w:t>But</w:t>
      </w:r>
      <w:r w:rsidR="21565041" w:rsidRPr="00EF10FA">
        <w:rPr>
          <w:lang w:val="en-US"/>
        </w:rPr>
        <w:t xml:space="preserve"> </w:t>
      </w:r>
      <w:r w:rsidR="00681DC9" w:rsidRPr="00EF10FA">
        <w:rPr>
          <w:lang w:val="en-US"/>
        </w:rPr>
        <w:t>what is that really like?</w:t>
      </w:r>
      <w:r w:rsidR="00D12A58" w:rsidRPr="00EF10FA">
        <w:rPr>
          <w:lang w:val="en-US"/>
        </w:rPr>
        <w:t xml:space="preserve"> Can anyone form a relationship with an AI chatbot?</w:t>
      </w:r>
    </w:p>
    <w:p w14:paraId="51CCB21C" w14:textId="48328486" w:rsidR="0039683A" w:rsidRPr="00A25D8F" w:rsidRDefault="0039683A" w:rsidP="0039683A">
      <w:pPr>
        <w:pStyle w:val="Heading2"/>
        <w:rPr>
          <w:lang w:val="en-US"/>
        </w:rPr>
      </w:pPr>
      <w:bookmarkStart w:id="602" w:name="_Toc208677740"/>
      <w:r w:rsidRPr="00EF10FA">
        <w:rPr>
          <w:lang w:val="en-US"/>
        </w:rPr>
        <w:t>Introduction</w:t>
      </w:r>
      <w:bookmarkEnd w:id="602"/>
    </w:p>
    <w:p w14:paraId="0D8B12F2" w14:textId="130D9244" w:rsidR="00D12A58" w:rsidRPr="00A25D8F" w:rsidRDefault="00D12A58" w:rsidP="000A459C">
      <w:pPr>
        <w:rPr>
          <w:lang w:val="en-US"/>
        </w:rPr>
      </w:pPr>
      <w:r w:rsidRPr="00EF10FA">
        <w:rPr>
          <w:lang w:val="en-US"/>
        </w:rPr>
        <w:t xml:space="preserve">In </w:t>
      </w:r>
      <w:r w:rsidR="0039683A" w:rsidRPr="00EF10FA">
        <w:rPr>
          <w:lang w:val="en-US"/>
        </w:rPr>
        <w:t xml:space="preserve">this chapter, </w:t>
      </w:r>
      <w:r w:rsidR="0039683A" w:rsidRPr="27C59707">
        <w:rPr>
          <w:lang w:val="en-US"/>
        </w:rPr>
        <w:t>we</w:t>
      </w:r>
      <w:r w:rsidR="539759FE" w:rsidRPr="27C59707">
        <w:rPr>
          <w:lang w:val="en-US"/>
        </w:rPr>
        <w:t>'ll</w:t>
      </w:r>
      <w:r w:rsidR="0039683A" w:rsidRPr="00EF10FA">
        <w:rPr>
          <w:lang w:val="en-US"/>
        </w:rPr>
        <w:t xml:space="preserve"> address some </w:t>
      </w:r>
      <w:r w:rsidR="00302677" w:rsidRPr="00EF10FA">
        <w:rPr>
          <w:lang w:val="en-US"/>
        </w:rPr>
        <w:t xml:space="preserve">social aspects of generative AI. These include aspects </w:t>
      </w:r>
      <w:r w:rsidR="003E5DDF" w:rsidRPr="00EF10FA">
        <w:rPr>
          <w:lang w:val="en-US"/>
        </w:rPr>
        <w:t xml:space="preserve">that deal with language </w:t>
      </w:r>
      <w:r w:rsidR="5E2381AE" w:rsidRPr="27C59707">
        <w:rPr>
          <w:lang w:val="en-US"/>
        </w:rPr>
        <w:t>modelling</w:t>
      </w:r>
      <w:r w:rsidR="003E5DDF" w:rsidRPr="00EF10FA">
        <w:rPr>
          <w:lang w:val="en-US"/>
        </w:rPr>
        <w:t xml:space="preserve">, </w:t>
      </w:r>
      <w:r w:rsidR="00506FD8" w:rsidRPr="00EF10FA">
        <w:rPr>
          <w:lang w:val="en-US"/>
        </w:rPr>
        <w:t xml:space="preserve">how AI </w:t>
      </w:r>
      <w:r w:rsidR="00916305" w:rsidRPr="00EF10FA">
        <w:rPr>
          <w:lang w:val="en-US"/>
        </w:rPr>
        <w:t xml:space="preserve">can polarize </w:t>
      </w:r>
      <w:r w:rsidR="001400A6" w:rsidRPr="00EF10FA">
        <w:rPr>
          <w:lang w:val="en-US"/>
        </w:rPr>
        <w:t xml:space="preserve">or connect, and the power of companies that </w:t>
      </w:r>
      <w:r w:rsidR="005F5CDA" w:rsidRPr="00EF10FA">
        <w:rPr>
          <w:lang w:val="en-US"/>
        </w:rPr>
        <w:t xml:space="preserve">create and provide AI </w:t>
      </w:r>
      <w:r w:rsidR="10BAA63D" w:rsidRPr="00EF10FA">
        <w:rPr>
          <w:lang w:val="en-US"/>
        </w:rPr>
        <w:t>technologies</w:t>
      </w:r>
      <w:r w:rsidR="005F5CDA" w:rsidRPr="00EF10FA">
        <w:rPr>
          <w:lang w:val="en-US"/>
        </w:rPr>
        <w:t>.</w:t>
      </w:r>
    </w:p>
    <w:p w14:paraId="46AF8824" w14:textId="5FED8D5F" w:rsidR="000A459C" w:rsidRPr="00A25D8F" w:rsidRDefault="000A459C" w:rsidP="00435754">
      <w:pPr>
        <w:pStyle w:val="Heading2"/>
        <w:rPr>
          <w:lang w:val="en-US"/>
        </w:rPr>
      </w:pPr>
      <w:bookmarkStart w:id="603" w:name="_Toc199509702"/>
      <w:bookmarkStart w:id="604" w:name="_Toc199514178"/>
      <w:bookmarkStart w:id="605" w:name="_Toc199586464"/>
      <w:bookmarkStart w:id="606" w:name="_Toc199590242"/>
      <w:bookmarkStart w:id="607" w:name="_Toc199509703"/>
      <w:bookmarkStart w:id="608" w:name="_Toc199514179"/>
      <w:bookmarkStart w:id="609" w:name="_Toc199586465"/>
      <w:bookmarkStart w:id="610" w:name="_Toc199590243"/>
      <w:bookmarkStart w:id="611" w:name="_Toc199509704"/>
      <w:bookmarkStart w:id="612" w:name="_Toc199514180"/>
      <w:bookmarkStart w:id="613" w:name="_Toc199586466"/>
      <w:bookmarkStart w:id="614" w:name="_Toc199590244"/>
      <w:bookmarkStart w:id="615" w:name="_Toc199509705"/>
      <w:bookmarkStart w:id="616" w:name="_Toc199514181"/>
      <w:bookmarkStart w:id="617" w:name="_Toc199586467"/>
      <w:bookmarkStart w:id="618" w:name="_Toc199590245"/>
      <w:bookmarkStart w:id="619" w:name="_Toc208677741"/>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r w:rsidRPr="00EF10FA">
        <w:rPr>
          <w:lang w:val="en-US"/>
        </w:rPr>
        <w:t xml:space="preserve">Data sources and </w:t>
      </w:r>
      <w:r w:rsidR="3B3241A1" w:rsidRPr="00EF10FA">
        <w:rPr>
          <w:lang w:val="en-US"/>
        </w:rPr>
        <w:t>copyright</w:t>
      </w:r>
      <w:r w:rsidRPr="00EF10FA">
        <w:rPr>
          <w:lang w:val="en-US"/>
        </w:rPr>
        <w:t xml:space="preserve"> issues surrounding </w:t>
      </w:r>
      <w:r w:rsidR="00F05EE6" w:rsidRPr="00EF10FA">
        <w:rPr>
          <w:lang w:val="en-US"/>
        </w:rPr>
        <w:t>LLMs</w:t>
      </w:r>
      <w:bookmarkEnd w:id="619"/>
    </w:p>
    <w:p w14:paraId="6B031EC5" w14:textId="07271980" w:rsidR="000A459C" w:rsidRPr="00A25D8F" w:rsidRDefault="000A459C">
      <w:pPr>
        <w:rPr>
          <w:lang w:val="en-US"/>
        </w:rPr>
      </w:pPr>
      <w:r w:rsidRPr="00EF10FA">
        <w:rPr>
          <w:lang w:val="en-US"/>
        </w:rPr>
        <w:t xml:space="preserve">Creating language models requires large amounts of data, but it is </w:t>
      </w:r>
      <w:r w:rsidR="09BB1BF6" w:rsidRPr="059A349B">
        <w:rPr>
          <w:lang w:val="en-US"/>
        </w:rPr>
        <w:t>mostly</w:t>
      </w:r>
      <w:r w:rsidRPr="00EF10FA">
        <w:rPr>
          <w:lang w:val="en-US"/>
        </w:rPr>
        <w:t xml:space="preserve"> unclear how </w:t>
      </w:r>
      <w:r w:rsidR="73BB7713" w:rsidRPr="00EF10FA">
        <w:rPr>
          <w:lang w:val="en-US"/>
        </w:rPr>
        <w:t xml:space="preserve">the </w:t>
      </w:r>
      <w:r w:rsidRPr="00EF10FA">
        <w:rPr>
          <w:lang w:val="en-US"/>
        </w:rPr>
        <w:t xml:space="preserve">companies that make </w:t>
      </w:r>
      <w:r w:rsidR="00F05EE6" w:rsidRPr="00EF10FA">
        <w:rPr>
          <w:lang w:val="en-US"/>
        </w:rPr>
        <w:t xml:space="preserve">LLMs </w:t>
      </w:r>
      <w:r w:rsidRPr="00EF10FA">
        <w:rPr>
          <w:lang w:val="en-US"/>
        </w:rPr>
        <w:t xml:space="preserve">obtain that data. </w:t>
      </w:r>
      <w:r w:rsidR="00681DC9" w:rsidRPr="00EF10FA">
        <w:rPr>
          <w:lang w:val="en-US"/>
        </w:rPr>
        <w:t>Previously</w:t>
      </w:r>
      <w:r w:rsidRPr="00EF10FA">
        <w:rPr>
          <w:lang w:val="en-US"/>
        </w:rPr>
        <w:t xml:space="preserve">, companies were quite transparent about the data sources </w:t>
      </w:r>
      <w:r w:rsidR="6092FD27" w:rsidRPr="00EF10FA">
        <w:rPr>
          <w:lang w:val="en-US"/>
        </w:rPr>
        <w:t xml:space="preserve">they </w:t>
      </w:r>
      <w:r w:rsidRPr="00EF10FA">
        <w:rPr>
          <w:lang w:val="en-US"/>
        </w:rPr>
        <w:t xml:space="preserve">use to train their models. For example, much of the Dutch text used to train AI models, such as ChatGPT, comes from the so-called Common Crawl database </w:t>
      </w:r>
      <w:r w:rsidR="4754D92F" w:rsidRPr="00EF10FA">
        <w:rPr>
          <w:lang w:val="en-US"/>
        </w:rPr>
        <w:t xml:space="preserve">(mC4 dataset) </w:t>
      </w:r>
      <w:r w:rsidR="00051D29" w:rsidRPr="00EF10FA">
        <w:rPr>
          <w:lang w:val="en-US"/>
        </w:rPr>
        <w:t xml:space="preserve">that </w:t>
      </w:r>
      <w:r w:rsidRPr="00EF10FA">
        <w:rPr>
          <w:lang w:val="en-US"/>
        </w:rPr>
        <w:t xml:space="preserve">functions as a representation of the Internet. </w:t>
      </w:r>
      <w:r w:rsidR="12D0D26E" w:rsidRPr="3430BF34">
        <w:rPr>
          <w:lang w:val="en-US"/>
        </w:rPr>
        <w:t>Magazine De Groene</w:t>
      </w:r>
      <w:r w:rsidRPr="00EF10FA">
        <w:rPr>
          <w:lang w:val="en-US"/>
        </w:rPr>
        <w:t xml:space="preserve"> Amsterdammer and Data School</w:t>
      </w:r>
      <w:r w:rsidR="004E6705">
        <w:rPr>
          <w:lang w:val="en-US"/>
        </w:rPr>
        <w:t xml:space="preserve"> </w:t>
      </w:r>
      <w:r w:rsidRPr="00EF10FA">
        <w:rPr>
          <w:lang w:val="en-US"/>
        </w:rPr>
        <w:fldChar w:fldCharType="begin"/>
      </w:r>
      <w:r w:rsidR="004E6705">
        <w:rPr>
          <w:lang w:val="en-US"/>
        </w:rPr>
        <w:instrText xml:space="preserve"> ADDIN ZOTERO_ITEM CSL_CITATION {"citationID":"82202TPc","properties":{"formattedCitation":"(Hofman &amp; Veerbeek, 2023)","plainCitation":"(Hofman &amp; Veerbeek, 2023)","noteIndex":0},"citationItems":[{"id":17014,"uris":["http://zotero.org/users/1688/items/VLPNZ8HZ"],"itemData":{"id":17014,"type":"article-magazine","abstract":"De Nederlandse bronnen die chatbots trainen staan bol van auteursrechtschendingen, privé-gegevens en nepnieuws. Maar het bedrijf achter ChatGPT komt ermee weg.","container-title":"De Groene Amsterdammer","language":"nl","title":"Chatbots als ChatGPT putten veel uit nazi- en complotsites","URL":"https://www.groene.nl/artikel/dat-zijn-toch-gewoon-al-onze-artikelen","author":[{"family":"Hofman","given":"Eva"},{"family":"Veerbeek","given":"Joris"}],"accessed":{"date-parts":[["2025",5,3]]},"issued":{"date-parts":[["2023",6,7]]}}}],"schema":"https://github.com/citation-style-language/schema/raw/master/csl-citation.json"} </w:instrText>
      </w:r>
      <w:r w:rsidRPr="00EF10FA">
        <w:rPr>
          <w:lang w:val="en-US"/>
        </w:rPr>
        <w:fldChar w:fldCharType="separate"/>
      </w:r>
      <w:r w:rsidR="004E6705">
        <w:rPr>
          <w:lang w:val="en-US"/>
        </w:rPr>
        <w:t xml:space="preserve">(Hofman &amp; </w:t>
      </w:r>
      <w:proofErr w:type="spellStart"/>
      <w:r w:rsidR="004E6705">
        <w:rPr>
          <w:lang w:val="en-US"/>
        </w:rPr>
        <w:t>Veerbeek</w:t>
      </w:r>
      <w:proofErr w:type="spellEnd"/>
      <w:r w:rsidR="004E6705">
        <w:rPr>
          <w:lang w:val="en-US"/>
        </w:rPr>
        <w:t>, 2023)</w:t>
      </w:r>
      <w:r w:rsidRPr="00EF10FA">
        <w:rPr>
          <w:lang w:val="en-US"/>
        </w:rPr>
        <w:fldChar w:fldCharType="end"/>
      </w:r>
      <w:r w:rsidRPr="00EF10FA">
        <w:rPr>
          <w:lang w:val="en-US"/>
        </w:rPr>
        <w:t xml:space="preserve"> </w:t>
      </w:r>
      <w:proofErr w:type="spellStart"/>
      <w:r w:rsidR="71066AE9" w:rsidRPr="4ACE5E22">
        <w:rPr>
          <w:lang w:val="en-US"/>
        </w:rPr>
        <w:t>analysed</w:t>
      </w:r>
      <w:proofErr w:type="spellEnd"/>
      <w:r w:rsidRPr="00EF10FA">
        <w:rPr>
          <w:lang w:val="en-US"/>
        </w:rPr>
        <w:t xml:space="preserve"> </w:t>
      </w:r>
      <w:r w:rsidR="3D67C4BB" w:rsidRPr="00EF10FA">
        <w:rPr>
          <w:lang w:val="en-US"/>
        </w:rPr>
        <w:t>these sources.</w:t>
      </w:r>
    </w:p>
    <w:p w14:paraId="3380CB17" w14:textId="77777777" w:rsidR="000A459C" w:rsidRPr="00A25D8F" w:rsidRDefault="000A459C" w:rsidP="000A459C">
      <w:pPr>
        <w:rPr>
          <w:lang w:val="en-US"/>
        </w:rPr>
      </w:pPr>
      <w:r w:rsidRPr="00EF10FA">
        <w:rPr>
          <w:lang w:val="en-US"/>
        </w:rPr>
        <w:t xml:space="preserve">Three salient categories emerged from this analysis: </w:t>
      </w:r>
    </w:p>
    <w:p w14:paraId="6EFBFD55" w14:textId="6E735B9D" w:rsidR="000A459C" w:rsidRPr="00A25D8F" w:rsidRDefault="000A459C" w:rsidP="000A459C">
      <w:pPr>
        <w:pStyle w:val="ListParagraph"/>
        <w:numPr>
          <w:ilvl w:val="0"/>
          <w:numId w:val="57"/>
        </w:numPr>
        <w:rPr>
          <w:lang w:val="en-US"/>
        </w:rPr>
      </w:pPr>
      <w:r w:rsidRPr="00EF10FA">
        <w:rPr>
          <w:lang w:val="en-US"/>
        </w:rPr>
        <w:t>The largest source of information</w:t>
      </w:r>
      <w:r w:rsidR="469BE33F" w:rsidRPr="451105A7">
        <w:rPr>
          <w:lang w:val="en-US"/>
        </w:rPr>
        <w:t>,</w:t>
      </w:r>
      <w:r w:rsidRPr="00EF10FA">
        <w:rPr>
          <w:lang w:val="en-US"/>
        </w:rPr>
        <w:t xml:space="preserve"> in the dataset </w:t>
      </w:r>
      <w:r w:rsidR="42F77F27" w:rsidRPr="451105A7">
        <w:rPr>
          <w:lang w:val="en-US"/>
        </w:rPr>
        <w:t>for Dutch ChatGPT training,</w:t>
      </w:r>
      <w:r w:rsidRPr="451105A7">
        <w:rPr>
          <w:lang w:val="en-US"/>
        </w:rPr>
        <w:t xml:space="preserve"> </w:t>
      </w:r>
      <w:r w:rsidRPr="00EF10FA">
        <w:rPr>
          <w:lang w:val="en-US"/>
        </w:rPr>
        <w:t xml:space="preserve">is the </w:t>
      </w:r>
      <w:r w:rsidR="65821253" w:rsidRPr="451105A7">
        <w:rPr>
          <w:lang w:val="en-US"/>
        </w:rPr>
        <w:t>web</w:t>
      </w:r>
      <w:r w:rsidRPr="451105A7">
        <w:rPr>
          <w:lang w:val="en-US"/>
        </w:rPr>
        <w:t>site</w:t>
      </w:r>
      <w:r w:rsidRPr="00EF10FA">
        <w:rPr>
          <w:lang w:val="en-US"/>
        </w:rPr>
        <w:t xml:space="preserve"> </w:t>
      </w:r>
      <w:proofErr w:type="spellStart"/>
      <w:r w:rsidRPr="00EF10FA">
        <w:rPr>
          <w:lang w:val="en-US"/>
        </w:rPr>
        <w:t>DocPlayer</w:t>
      </w:r>
      <w:proofErr w:type="spellEnd"/>
      <w:r w:rsidRPr="00EF10FA">
        <w:rPr>
          <w:lang w:val="en-US"/>
        </w:rPr>
        <w:t xml:space="preserve">. Set up by a Russian entrepreneur, </w:t>
      </w:r>
      <w:r w:rsidR="056AE281" w:rsidRPr="00EF10FA">
        <w:rPr>
          <w:lang w:val="en-US"/>
        </w:rPr>
        <w:t xml:space="preserve">this </w:t>
      </w:r>
      <w:r w:rsidRPr="00EF10FA">
        <w:rPr>
          <w:lang w:val="en-US"/>
        </w:rPr>
        <w:t>website automatically collects documents that appear online. The documents are often reused without permission, making this source legally and ethically problematic. In addition, the site contains a lot of personal and sensitive data. For example, tax returns and cover letters have been found in it. This makes the use of this source particularly controversial.</w:t>
      </w:r>
    </w:p>
    <w:p w14:paraId="543286C3" w14:textId="36C9D72F" w:rsidR="000A459C" w:rsidRPr="00A25D8F" w:rsidRDefault="000A459C" w:rsidP="000A459C">
      <w:pPr>
        <w:pStyle w:val="ListParagraph"/>
        <w:numPr>
          <w:ilvl w:val="0"/>
          <w:numId w:val="57"/>
        </w:numPr>
        <w:rPr>
          <w:lang w:val="en-US"/>
        </w:rPr>
      </w:pPr>
      <w:r w:rsidRPr="00EF10FA">
        <w:rPr>
          <w:lang w:val="en-US"/>
        </w:rPr>
        <w:t xml:space="preserve">Important other sources </w:t>
      </w:r>
      <w:r w:rsidR="1CF71022" w:rsidRPr="451105A7">
        <w:rPr>
          <w:lang w:val="en-US"/>
        </w:rPr>
        <w:t xml:space="preserve">for the Dutch language training </w:t>
      </w:r>
      <w:r w:rsidRPr="00EF10FA">
        <w:rPr>
          <w:lang w:val="en-US"/>
        </w:rPr>
        <w:t xml:space="preserve">are newspaper and journalistic magazine articles. These are high-quality journalistic sources, but the publishers never gave permission </w:t>
      </w:r>
      <w:r w:rsidR="07A2C79A" w:rsidRPr="00EF10FA">
        <w:rPr>
          <w:lang w:val="en-US"/>
        </w:rPr>
        <w:t>for this use</w:t>
      </w:r>
      <w:r w:rsidRPr="00EF10FA">
        <w:rPr>
          <w:lang w:val="en-US"/>
        </w:rPr>
        <w:t xml:space="preserve">. The builders of the LLM use, free of charge, data for which publishers have made significant investments of time, money and journalistic </w:t>
      </w:r>
      <w:proofErr w:type="spellStart"/>
      <w:r w:rsidR="2E29D9FD" w:rsidRPr="451105A7">
        <w:rPr>
          <w:lang w:val="en-US"/>
        </w:rPr>
        <w:t>labour</w:t>
      </w:r>
      <w:proofErr w:type="spellEnd"/>
      <w:r w:rsidRPr="451105A7">
        <w:rPr>
          <w:lang w:val="en-US"/>
        </w:rPr>
        <w:t xml:space="preserve">. </w:t>
      </w:r>
      <w:r w:rsidR="0FA9276E" w:rsidRPr="451105A7">
        <w:rPr>
          <w:lang w:val="en-US"/>
        </w:rPr>
        <w:t>That's why p</w:t>
      </w:r>
      <w:r w:rsidRPr="451105A7">
        <w:rPr>
          <w:lang w:val="en-US"/>
        </w:rPr>
        <w:t>ublishers</w:t>
      </w:r>
      <w:r w:rsidRPr="00EF10FA">
        <w:rPr>
          <w:lang w:val="en-US"/>
        </w:rPr>
        <w:t xml:space="preserve"> are exploring legal ways to change this situation.</w:t>
      </w:r>
    </w:p>
    <w:p w14:paraId="3168BB6F" w14:textId="44787245" w:rsidR="000A459C" w:rsidRPr="00A25D8F" w:rsidRDefault="1B0D83CA" w:rsidP="000A459C">
      <w:pPr>
        <w:pStyle w:val="ListParagraph"/>
        <w:numPr>
          <w:ilvl w:val="0"/>
          <w:numId w:val="57"/>
        </w:numPr>
        <w:rPr>
          <w:lang w:val="en-US"/>
        </w:rPr>
      </w:pPr>
      <w:r w:rsidRPr="00EF10FA">
        <w:rPr>
          <w:lang w:val="en-US"/>
        </w:rPr>
        <w:t xml:space="preserve">In fact, </w:t>
      </w:r>
      <w:r w:rsidR="000A459C" w:rsidRPr="00EF10FA">
        <w:rPr>
          <w:lang w:val="en-US"/>
        </w:rPr>
        <w:t xml:space="preserve">many of the sources on which </w:t>
      </w:r>
      <w:r w:rsidR="00F05EE6" w:rsidRPr="00EF10FA">
        <w:rPr>
          <w:lang w:val="en-US"/>
        </w:rPr>
        <w:t xml:space="preserve">LLMs </w:t>
      </w:r>
      <w:r w:rsidR="000A459C" w:rsidRPr="00EF10FA">
        <w:rPr>
          <w:lang w:val="en-US"/>
        </w:rPr>
        <w:t>are trained are of low quality</w:t>
      </w:r>
      <w:r w:rsidR="6DBCA803" w:rsidRPr="451105A7">
        <w:rPr>
          <w:lang w:val="en-US"/>
        </w:rPr>
        <w:t>,</w:t>
      </w:r>
      <w:r w:rsidR="000A459C" w:rsidRPr="00EF10FA">
        <w:rPr>
          <w:lang w:val="en-US"/>
        </w:rPr>
        <w:t xml:space="preserve"> </w:t>
      </w:r>
      <w:r w:rsidR="5D07A3B6" w:rsidRPr="00EF10FA">
        <w:rPr>
          <w:lang w:val="en-US"/>
        </w:rPr>
        <w:t xml:space="preserve">where </w:t>
      </w:r>
      <w:r w:rsidR="000A459C" w:rsidRPr="00EF10FA">
        <w:rPr>
          <w:lang w:val="en-US"/>
        </w:rPr>
        <w:t xml:space="preserve">reliability </w:t>
      </w:r>
      <w:r w:rsidR="12B8CD43" w:rsidRPr="00EF10FA">
        <w:rPr>
          <w:lang w:val="en-US"/>
        </w:rPr>
        <w:t>is</w:t>
      </w:r>
      <w:r w:rsidR="000A459C" w:rsidRPr="00EF10FA">
        <w:rPr>
          <w:lang w:val="en-US"/>
        </w:rPr>
        <w:t xml:space="preserve"> seriously questioned. For example, the reviews people give </w:t>
      </w:r>
      <w:r w:rsidR="7EE08F63" w:rsidRPr="00EF10FA">
        <w:rPr>
          <w:lang w:val="en-US"/>
        </w:rPr>
        <w:t>in web shops</w:t>
      </w:r>
      <w:r w:rsidR="000A459C" w:rsidRPr="00EF10FA">
        <w:rPr>
          <w:lang w:val="en-US"/>
        </w:rPr>
        <w:t>. In addition, the Nazi conspiracy website Stormfront also appears to be one of the sources used, which is only one place lower than RTL News in</w:t>
      </w:r>
      <w:r w:rsidR="47B29231" w:rsidRPr="00EF10FA">
        <w:rPr>
          <w:lang w:val="en-US"/>
        </w:rPr>
        <w:t xml:space="preserve"> terms of </w:t>
      </w:r>
      <w:r w:rsidR="00CA5012" w:rsidRPr="00EF10FA">
        <w:rPr>
          <w:lang w:val="en-US"/>
        </w:rPr>
        <w:t xml:space="preserve">size </w:t>
      </w:r>
      <w:r w:rsidR="000A459C" w:rsidRPr="00EF10FA">
        <w:rPr>
          <w:lang w:val="en-US"/>
        </w:rPr>
        <w:t xml:space="preserve">in the C4 </w:t>
      </w:r>
      <w:r w:rsidR="521B1415" w:rsidRPr="00EF10FA">
        <w:rPr>
          <w:lang w:val="en-US"/>
        </w:rPr>
        <w:t>source</w:t>
      </w:r>
      <w:r w:rsidR="000A459C" w:rsidRPr="00EF10FA">
        <w:rPr>
          <w:lang w:val="en-US"/>
        </w:rPr>
        <w:t xml:space="preserve"> list.</w:t>
      </w:r>
    </w:p>
    <w:p w14:paraId="19EB6DF0" w14:textId="77777777" w:rsidR="000A459C" w:rsidRPr="00A25D8F" w:rsidRDefault="000A459C" w:rsidP="000A459C">
      <w:pPr>
        <w:rPr>
          <w:lang w:val="en-US"/>
        </w:rPr>
      </w:pPr>
      <w:r w:rsidRPr="00EF10FA">
        <w:rPr>
          <w:noProof/>
          <w:lang w:val="en-US"/>
        </w:rPr>
        <w:lastRenderedPageBreak/>
        <w:drawing>
          <wp:inline distT="0" distB="0" distL="0" distR="0" wp14:anchorId="0E4F1DCB" wp14:editId="2DC3D0D7">
            <wp:extent cx="4411100" cy="5307884"/>
            <wp:effectExtent l="0" t="0" r="0" b="1270"/>
            <wp:docPr id="113047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11100" cy="5307884"/>
                    </a:xfrm>
                    <a:prstGeom prst="rect">
                      <a:avLst/>
                    </a:prstGeom>
                  </pic:spPr>
                </pic:pic>
              </a:graphicData>
            </a:graphic>
          </wp:inline>
        </w:drawing>
      </w:r>
    </w:p>
    <w:p w14:paraId="77E55724" w14:textId="04F0838A" w:rsidR="000A459C" w:rsidRPr="00EF10FA" w:rsidRDefault="00FE1814" w:rsidP="00FE1814">
      <w:pPr>
        <w:pStyle w:val="Caption"/>
        <w:rPr>
          <w:lang w:val="en-US"/>
        </w:rPr>
      </w:pPr>
      <w:bookmarkStart w:id="620" w:name="_Toc208673962"/>
      <w:r w:rsidRPr="00EF10FA">
        <w:rPr>
          <w:lang w:val="en-US"/>
        </w:rPr>
        <w:t xml:space="preserve">Figure </w:t>
      </w:r>
      <w:r w:rsidR="001D5D1F">
        <w:rPr>
          <w:lang w:val="en-US"/>
        </w:rPr>
        <w:fldChar w:fldCharType="begin"/>
      </w:r>
      <w:r w:rsidR="001D5D1F">
        <w:rPr>
          <w:lang w:val="en-US"/>
        </w:rPr>
        <w:instrText xml:space="preserve"> STYLEREF 1 \s </w:instrText>
      </w:r>
      <w:r w:rsidR="001D5D1F">
        <w:rPr>
          <w:lang w:val="en-US"/>
        </w:rPr>
        <w:fldChar w:fldCharType="separate"/>
      </w:r>
      <w:r w:rsidR="001D5D1F">
        <w:rPr>
          <w:noProof/>
          <w:lang w:val="en-US"/>
        </w:rPr>
        <w:t>9</w:t>
      </w:r>
      <w:r w:rsidR="001D5D1F">
        <w:rPr>
          <w:lang w:val="en-US"/>
        </w:rPr>
        <w:fldChar w:fldCharType="end"/>
      </w:r>
      <w:r w:rsidR="001D5D1F">
        <w:rPr>
          <w:lang w:val="en-US"/>
        </w:rPr>
        <w:t>.</w:t>
      </w:r>
      <w:r w:rsidR="001D5D1F">
        <w:rPr>
          <w:lang w:val="en-US"/>
        </w:rPr>
        <w:fldChar w:fldCharType="begin"/>
      </w:r>
      <w:r w:rsidR="001D5D1F">
        <w:rPr>
          <w:lang w:val="en-US"/>
        </w:rPr>
        <w:instrText xml:space="preserve"> SEQ Figure \* ARABIC \s 1 </w:instrText>
      </w:r>
      <w:r w:rsidR="001D5D1F">
        <w:rPr>
          <w:lang w:val="en-US"/>
        </w:rPr>
        <w:fldChar w:fldCharType="separate"/>
      </w:r>
      <w:r w:rsidR="001D5D1F">
        <w:rPr>
          <w:noProof/>
          <w:lang w:val="en-US"/>
        </w:rPr>
        <w:t>1</w:t>
      </w:r>
      <w:r w:rsidR="001D5D1F">
        <w:rPr>
          <w:lang w:val="en-US"/>
        </w:rPr>
        <w:fldChar w:fldCharType="end"/>
      </w:r>
      <w:r w:rsidRPr="00EF10FA">
        <w:rPr>
          <w:lang w:val="en-US"/>
        </w:rPr>
        <w:t xml:space="preserve"> </w:t>
      </w:r>
      <w:r w:rsidR="000A459C" w:rsidRPr="00EF10FA">
        <w:rPr>
          <w:lang w:val="en-US"/>
        </w:rPr>
        <w:t xml:space="preserve">The top 20 sources in the mC4 dataset as shown on the site of </w:t>
      </w:r>
      <w:r w:rsidR="3E197582" w:rsidRPr="451105A7">
        <w:rPr>
          <w:lang w:val="en-US"/>
        </w:rPr>
        <w:t>De</w:t>
      </w:r>
      <w:r w:rsidR="000A459C" w:rsidRPr="00EF10FA">
        <w:rPr>
          <w:lang w:val="en-US"/>
        </w:rPr>
        <w:t xml:space="preserve"> Groene Amsterdammer</w:t>
      </w:r>
      <w:r w:rsidR="00094421">
        <w:rPr>
          <w:lang w:val="en-US"/>
        </w:rPr>
        <w:t xml:space="preserve"> </w:t>
      </w:r>
      <w:r w:rsidR="000A459C" w:rsidRPr="00EF10FA">
        <w:rPr>
          <w:lang w:val="en-US"/>
        </w:rPr>
        <w:fldChar w:fldCharType="begin"/>
      </w:r>
      <w:r w:rsidR="003B07B7">
        <w:rPr>
          <w:lang w:val="en-US"/>
        </w:rPr>
        <w:instrText xml:space="preserve"> ADDIN ZOTERO_ITEM CSL_CITATION {"citationID":"B5ZOt0Ue","properties":{"formattedCitation":"(Hofman &amp; Veerbeek, 2023)","plainCitation":"(Hofman &amp; Veerbeek, 2023)","noteIndex":0},"citationItems":[{"id":17014,"uris":["http://zotero.org/users/1688/items/VLPNZ8HZ"],"itemData":{"id":17014,"type":"article-magazine","abstract":"De Nederlandse bronnen die chatbots trainen staan bol van auteursrechtschendingen, privé-gegevens en nepnieuws. Maar het bedrijf achter ChatGPT komt ermee weg.","container-title":"De Groene Amsterdammer","language":"nl","title":"Chatbots als ChatGPT putten veel uit nazi- en complotsites","URL":"https://www.groene.nl/artikel/dat-zijn-toch-gewoon-al-onze-artikelen","author":[{"family":"Hofman","given":"Eva"},{"family":"Veerbeek","given":"Joris"}],"accessed":{"date-parts":[["2025",5,3]]},"issued":{"date-parts":[["2023",6,7]]}}}],"schema":"https://github.com/citation-style-language/schema/raw/master/csl-citation.json"} </w:instrText>
      </w:r>
      <w:r w:rsidR="000A459C" w:rsidRPr="00EF10FA">
        <w:rPr>
          <w:lang w:val="en-US"/>
        </w:rPr>
        <w:fldChar w:fldCharType="separate"/>
      </w:r>
      <w:r w:rsidR="003B07B7">
        <w:rPr>
          <w:lang w:val="en-US"/>
        </w:rPr>
        <w:t xml:space="preserve">(Hofman &amp; </w:t>
      </w:r>
      <w:proofErr w:type="spellStart"/>
      <w:r w:rsidR="003B07B7">
        <w:rPr>
          <w:lang w:val="en-US"/>
        </w:rPr>
        <w:t>Veerbeek</w:t>
      </w:r>
      <w:proofErr w:type="spellEnd"/>
      <w:r w:rsidR="003B07B7">
        <w:rPr>
          <w:lang w:val="en-US"/>
        </w:rPr>
        <w:t>, 2023)</w:t>
      </w:r>
      <w:r w:rsidR="000A459C" w:rsidRPr="00EF10FA">
        <w:rPr>
          <w:lang w:val="en-US"/>
        </w:rPr>
        <w:fldChar w:fldCharType="end"/>
      </w:r>
      <w:r w:rsidR="6E33F3E6" w:rsidRPr="451105A7">
        <w:rPr>
          <w:lang w:val="en-US"/>
        </w:rPr>
        <w:t>.</w:t>
      </w:r>
      <w:bookmarkEnd w:id="620"/>
    </w:p>
    <w:p w14:paraId="22B53F46" w14:textId="20C061A3" w:rsidR="00497840" w:rsidRPr="00EF10FA" w:rsidRDefault="000A459C" w:rsidP="694DD5EA">
      <w:pPr>
        <w:rPr>
          <w:lang w:val="en-US"/>
        </w:rPr>
      </w:pPr>
      <w:r w:rsidRPr="00EF10FA">
        <w:rPr>
          <w:lang w:val="en-US"/>
        </w:rPr>
        <w:t xml:space="preserve">Tech companies have recently become very </w:t>
      </w:r>
      <w:r w:rsidR="64B9722F" w:rsidRPr="451105A7">
        <w:rPr>
          <w:lang w:val="en-US"/>
        </w:rPr>
        <w:t>secretive</w:t>
      </w:r>
      <w:r w:rsidRPr="00EF10FA">
        <w:rPr>
          <w:lang w:val="en-US"/>
        </w:rPr>
        <w:t xml:space="preserve"> about the sources they use because </w:t>
      </w:r>
      <w:r w:rsidR="13F64AF8" w:rsidRPr="00EF10FA">
        <w:rPr>
          <w:lang w:val="en-US"/>
        </w:rPr>
        <w:t>their</w:t>
      </w:r>
      <w:r w:rsidRPr="00EF10FA">
        <w:rPr>
          <w:lang w:val="en-US"/>
        </w:rPr>
        <w:t xml:space="preserve"> legal basis is in question. </w:t>
      </w:r>
      <w:r w:rsidR="00A13521" w:rsidRPr="00EF10FA">
        <w:rPr>
          <w:lang w:val="en-US"/>
        </w:rPr>
        <w:t>In the process, writers</w:t>
      </w:r>
      <w:r w:rsidR="2AFCA069" w:rsidRPr="00EF10FA">
        <w:rPr>
          <w:lang w:val="en-US"/>
        </w:rPr>
        <w:t xml:space="preserve">, for example, are </w:t>
      </w:r>
      <w:r w:rsidR="00A13521" w:rsidRPr="00EF10FA">
        <w:rPr>
          <w:lang w:val="en-US"/>
        </w:rPr>
        <w:t xml:space="preserve">filing lawsuits against the large </w:t>
      </w:r>
      <w:r w:rsidR="0070779C" w:rsidRPr="00EF10FA">
        <w:rPr>
          <w:lang w:val="en-US"/>
        </w:rPr>
        <w:t xml:space="preserve">generative AI companies because </w:t>
      </w:r>
      <w:r w:rsidR="6ED84F42" w:rsidRPr="00EF10FA">
        <w:rPr>
          <w:lang w:val="en-US"/>
        </w:rPr>
        <w:t xml:space="preserve">they </w:t>
      </w:r>
      <w:r w:rsidR="4D012C9A" w:rsidRPr="00EF10FA">
        <w:rPr>
          <w:lang w:val="en-US"/>
        </w:rPr>
        <w:t xml:space="preserve">want to at least be </w:t>
      </w:r>
      <w:r w:rsidR="0070779C" w:rsidRPr="00EF10FA">
        <w:rPr>
          <w:lang w:val="en-US"/>
        </w:rPr>
        <w:t>compensated</w:t>
      </w:r>
      <w:r w:rsidR="4E14FDFF" w:rsidRPr="00EF10FA">
        <w:rPr>
          <w:lang w:val="en-US"/>
        </w:rPr>
        <w:t xml:space="preserve">, </w:t>
      </w:r>
      <w:r w:rsidR="0070779C" w:rsidRPr="00EF10FA">
        <w:rPr>
          <w:lang w:val="en-US"/>
        </w:rPr>
        <w:t xml:space="preserve">the </w:t>
      </w:r>
      <w:r w:rsidR="071E762C" w:rsidRPr="00EF10FA">
        <w:rPr>
          <w:lang w:val="en-US"/>
        </w:rPr>
        <w:t xml:space="preserve">reuse of their work </w:t>
      </w:r>
      <w:r w:rsidR="2A593E4C" w:rsidRPr="451105A7">
        <w:rPr>
          <w:lang w:val="en-US"/>
        </w:rPr>
        <w:t>could in fact also be</w:t>
      </w:r>
      <w:r w:rsidR="0070779C" w:rsidRPr="451105A7">
        <w:rPr>
          <w:lang w:val="en-US"/>
        </w:rPr>
        <w:t xml:space="preserve"> illegal.</w:t>
      </w:r>
      <w:r w:rsidR="0070779C" w:rsidRPr="00EF10FA">
        <w:rPr>
          <w:lang w:val="en-US"/>
        </w:rPr>
        <w:t xml:space="preserve"> </w:t>
      </w:r>
      <w:r w:rsidR="003B635F" w:rsidRPr="00EF10FA">
        <w:rPr>
          <w:lang w:val="en-US"/>
        </w:rPr>
        <w:t>The lawsuits about this</w:t>
      </w:r>
      <w:r w:rsidR="09BE5EFB" w:rsidRPr="00EF10FA">
        <w:rPr>
          <w:lang w:val="en-US"/>
        </w:rPr>
        <w:t xml:space="preserve">, </w:t>
      </w:r>
      <w:r w:rsidR="003B635F" w:rsidRPr="00EF10FA">
        <w:rPr>
          <w:lang w:val="en-US"/>
        </w:rPr>
        <w:t>for example in America</w:t>
      </w:r>
      <w:r w:rsidR="00B44E82" w:rsidRPr="00EF10FA">
        <w:rPr>
          <w:lang w:val="en-US"/>
        </w:rPr>
        <w:t xml:space="preserve">, </w:t>
      </w:r>
      <w:r w:rsidR="003B635F" w:rsidRPr="00EF10FA">
        <w:rPr>
          <w:lang w:val="en-US"/>
        </w:rPr>
        <w:t xml:space="preserve">are still judged differently by different judges so there is so </w:t>
      </w:r>
      <w:r w:rsidR="47012AAE" w:rsidRPr="00EF10FA">
        <w:rPr>
          <w:lang w:val="en-US"/>
        </w:rPr>
        <w:t xml:space="preserve">far </w:t>
      </w:r>
      <w:r w:rsidR="6C241DB7" w:rsidRPr="00EF10FA">
        <w:rPr>
          <w:lang w:val="en-US"/>
        </w:rPr>
        <w:t>no clear answer</w:t>
      </w:r>
      <w:r w:rsidR="003005F2">
        <w:rPr>
          <w:lang w:val="en-US"/>
        </w:rPr>
        <w:t xml:space="preserve"> </w:t>
      </w:r>
      <w:r w:rsidRPr="00EF10FA">
        <w:rPr>
          <w:lang w:val="en-US"/>
        </w:rPr>
        <w:fldChar w:fldCharType="begin"/>
      </w:r>
      <w:r w:rsidR="00DB4115">
        <w:rPr>
          <w:lang w:val="en-US"/>
        </w:rPr>
        <w:instrText xml:space="preserve"> ADDIN ZOTERO_ITEM CSL_CITATION {"citationID":"nhmKPUfe","properties":{"formattedCitation":"(Spinner, 2025; Visser, 2025)","plainCitation":"(Spinner, 2025; Visser, 2025)","noteIndex":0},"citationItems":[{"id":17220,"uris":["http://zotero.org/users/1688/items/6YTWKCVC"],"itemData":{"id":17220,"type":"post-weblog","abstract":"Het trainen van generatieve AI om te leren schrijven is vaak géén vorm van ‘fair use’ en vormt wél auteursrechtinbreuk, volgens een Amerikaanse rechter. Hij oordeelt daarmee heel anders dan een collega twee dagen eerder.","container-title":"Mr. Online","language":"nl-NL","title":"Trainen van AI is géén ‘fair use’","URL":"https://www.mr-online.nl/trainen-van-ai-is-geen-fair-use/","author":[{"family":"Visser","given":"Dirk"}],"accessed":{"date-parts":[["2025",6,27]]},"issued":{"date-parts":[["2025",6,26]]}}},{"id":17313,"uris":["http://zotero.org/users/1688/items/24P7IBAI"],"itemData":{"id":17313,"type":"article-journal","abstract":"Een Amerikaanse rechter houdt Anthropics schikkingsvoorstel van 1,5 miljard dollar voorlopig tegen. Volgens de rechter is er nog te veel onduidelijk over de potentiële recordschikking in de zaak over auteursrechtenschending van boeken, wat nadelig zou zijn voor de getroffen auteurs.","container-title":"Tweakers","language":"NL","title":"Rechter houdt recordschikking van Anthropic in zaak auteursrecht voorlopig tegen","URL":"https://tweakers.net/nieuws/238930/rechter-houdt-recordschikking-van-anthropic-in-zaak-auteursrecht-voorlopig-tegen.html","author":[{"family":"Spinner","given":"Yannick"}],"accessed":{"date-parts":[["2025",9,11]]},"issued":{"date-parts":[["2025",9,9]]}}}],"schema":"https://github.com/citation-style-language/schema/raw/master/csl-citation.json"} </w:instrText>
      </w:r>
      <w:r w:rsidRPr="00EF10FA">
        <w:rPr>
          <w:lang w:val="en-US"/>
        </w:rPr>
        <w:fldChar w:fldCharType="separate"/>
      </w:r>
      <w:r w:rsidR="00DB4115">
        <w:rPr>
          <w:lang w:val="en-US"/>
        </w:rPr>
        <w:t>(Spinner, 2025; Visser, 2025)</w:t>
      </w:r>
      <w:r w:rsidRPr="00EF10FA">
        <w:rPr>
          <w:lang w:val="en-US"/>
        </w:rPr>
        <w:fldChar w:fldCharType="end"/>
      </w:r>
      <w:r w:rsidR="39EBE4B5" w:rsidRPr="451105A7">
        <w:rPr>
          <w:lang w:val="en-US"/>
        </w:rPr>
        <w:t>.</w:t>
      </w:r>
    </w:p>
    <w:p w14:paraId="344D00CE" w14:textId="329E4338" w:rsidR="000A459C" w:rsidRPr="00EF10FA" w:rsidRDefault="00C21E00" w:rsidP="694DD5EA">
      <w:pPr>
        <w:rPr>
          <w:lang w:val="en-US"/>
        </w:rPr>
      </w:pPr>
      <w:r w:rsidRPr="00EF10FA">
        <w:rPr>
          <w:lang w:val="en-US"/>
        </w:rPr>
        <w:t xml:space="preserve">Still, the generative AI companies continue to </w:t>
      </w:r>
      <w:r w:rsidR="6ECFC571" w:rsidRPr="00EF10FA">
        <w:rPr>
          <w:lang w:val="en-US"/>
        </w:rPr>
        <w:t xml:space="preserve">collect </w:t>
      </w:r>
      <w:r w:rsidR="6FA02566" w:rsidRPr="00EF10FA">
        <w:rPr>
          <w:lang w:val="en-US"/>
        </w:rPr>
        <w:t xml:space="preserve">data </w:t>
      </w:r>
      <w:r w:rsidRPr="00EF10FA">
        <w:rPr>
          <w:lang w:val="en-US"/>
        </w:rPr>
        <w:t>to improve models</w:t>
      </w:r>
      <w:r w:rsidR="08CCB4C6" w:rsidRPr="00EF10FA">
        <w:rPr>
          <w:lang w:val="en-US"/>
        </w:rPr>
        <w:t xml:space="preserve"> </w:t>
      </w:r>
      <w:r w:rsidRPr="00EF10FA">
        <w:rPr>
          <w:lang w:val="en-US"/>
        </w:rPr>
        <w:t xml:space="preserve">because they </w:t>
      </w:r>
      <w:r w:rsidR="2A4082F9" w:rsidRPr="00EF10FA">
        <w:rPr>
          <w:lang w:val="en-US"/>
        </w:rPr>
        <w:t xml:space="preserve">naturally </w:t>
      </w:r>
      <w:r w:rsidR="000A459C" w:rsidRPr="00EF10FA">
        <w:rPr>
          <w:lang w:val="en-US"/>
        </w:rPr>
        <w:t>compete</w:t>
      </w:r>
      <w:r w:rsidR="000A459C" w:rsidRPr="18D44974">
        <w:rPr>
          <w:lang w:val="en-US"/>
        </w:rPr>
        <w:t>.</w:t>
      </w:r>
      <w:r w:rsidR="000A459C" w:rsidRPr="00EF10FA">
        <w:rPr>
          <w:lang w:val="en-US"/>
        </w:rPr>
        <w:t xml:space="preserve"> </w:t>
      </w:r>
      <w:r w:rsidR="00266082" w:rsidRPr="00EF10FA">
        <w:rPr>
          <w:lang w:val="en-US"/>
        </w:rPr>
        <w:t xml:space="preserve">Therefore, </w:t>
      </w:r>
      <w:r w:rsidR="6346B8D5" w:rsidRPr="00EF10FA">
        <w:rPr>
          <w:lang w:val="en-US"/>
        </w:rPr>
        <w:t xml:space="preserve">they </w:t>
      </w:r>
      <w:r w:rsidR="00266082" w:rsidRPr="00EF10FA">
        <w:rPr>
          <w:lang w:val="en-US"/>
        </w:rPr>
        <w:t xml:space="preserve">also continue to </w:t>
      </w:r>
      <w:r w:rsidR="6755F1C4" w:rsidRPr="00EF10FA">
        <w:rPr>
          <w:lang w:val="en-US"/>
        </w:rPr>
        <w:t xml:space="preserve">use </w:t>
      </w:r>
      <w:r w:rsidR="00266082" w:rsidRPr="00EF10FA">
        <w:rPr>
          <w:lang w:val="en-US"/>
        </w:rPr>
        <w:t xml:space="preserve">controversial data sources such as illegal book sites </w:t>
      </w:r>
      <w:r w:rsidR="4640D92C" w:rsidRPr="00EF10FA">
        <w:rPr>
          <w:lang w:val="en-US"/>
        </w:rPr>
        <w:t xml:space="preserve">like </w:t>
      </w:r>
      <w:r w:rsidR="00266082" w:rsidRPr="00EF10FA">
        <w:rPr>
          <w:lang w:val="en-US"/>
        </w:rPr>
        <w:t xml:space="preserve">Anna's Archive and </w:t>
      </w:r>
      <w:proofErr w:type="spellStart"/>
      <w:r w:rsidR="00266082" w:rsidRPr="00EF10FA">
        <w:rPr>
          <w:lang w:val="en-US"/>
        </w:rPr>
        <w:t>LibGen</w:t>
      </w:r>
      <w:proofErr w:type="spellEnd"/>
      <w:r w:rsidR="004E6705">
        <w:rPr>
          <w:lang w:val="en-US"/>
        </w:rPr>
        <w:t xml:space="preserve"> </w:t>
      </w:r>
      <w:r w:rsidRPr="00EF10FA">
        <w:rPr>
          <w:lang w:val="en-US"/>
        </w:rPr>
        <w:fldChar w:fldCharType="begin"/>
      </w:r>
      <w:r w:rsidR="004E6705">
        <w:rPr>
          <w:lang w:val="en-US"/>
        </w:rPr>
        <w:instrText xml:space="preserve"> ADDIN ZOTERO_ITEM CSL_CITATION {"citationID":"28d6uDrc","properties":{"formattedCitation":"(Pontefract, 2025)","plainCitation":"(Pontefract, 2025)","noteIndex":0},"citationItems":[{"id":17125,"uris":["http://zotero.org/users/1688/items/3MD529MA"],"itemData":{"id":17125,"type":"article-newspaper","abstract":"Meta used millions of pirated books to train its latest AI model, Llama 3. All this raises questions about Mark Zuckerberg's leadership style.","container-title":"Forbes","language":"en","section":"Leadership Strategies","title":"Authors Challenge Meta’s Use Of Their Books For Training AI","URL":"https://www.forbes.com/sites/danpontefract/2025/03/25/authors-challenge-metas-use-of-their-books-for-training-ai/","author":[{"family":"Pontefract","given":"Dan"}],"accessed":{"date-parts":[["2025",5,11]]},"issued":{"date-parts":[["2025",3,25]]}}}],"schema":"https://github.com/citation-style-language/schema/raw/master/csl-citation.json"} </w:instrText>
      </w:r>
      <w:r w:rsidRPr="00EF10FA">
        <w:rPr>
          <w:lang w:val="en-US"/>
        </w:rPr>
        <w:fldChar w:fldCharType="separate"/>
      </w:r>
      <w:r w:rsidR="004E6705">
        <w:rPr>
          <w:lang w:val="en-US"/>
        </w:rPr>
        <w:t>(Pontefract, 2025)</w:t>
      </w:r>
      <w:r w:rsidRPr="00EF10FA">
        <w:rPr>
          <w:lang w:val="en-US"/>
        </w:rPr>
        <w:fldChar w:fldCharType="end"/>
      </w:r>
      <w:r w:rsidR="00052F05" w:rsidRPr="00052F05">
        <w:rPr>
          <w:lang w:val="en-US"/>
        </w:rPr>
        <w:t xml:space="preserve">. </w:t>
      </w:r>
      <w:r w:rsidR="005B23C8">
        <w:rPr>
          <w:lang w:val="en-US"/>
        </w:rPr>
        <w:t>Also</w:t>
      </w:r>
      <w:r w:rsidR="00052F05" w:rsidRPr="00052F05">
        <w:rPr>
          <w:lang w:val="en-US"/>
        </w:rPr>
        <w:t xml:space="preserve">, data from social media platforms is being used </w:t>
      </w:r>
      <w:proofErr w:type="gramStart"/>
      <w:r w:rsidR="00052F05" w:rsidRPr="00052F05">
        <w:rPr>
          <w:lang w:val="en-US"/>
        </w:rPr>
        <w:t>more and more</w:t>
      </w:r>
      <w:proofErr w:type="gramEnd"/>
      <w:r w:rsidR="00052F05" w:rsidRPr="00052F05">
        <w:rPr>
          <w:lang w:val="en-US"/>
        </w:rPr>
        <w:t>.</w:t>
      </w:r>
      <w:r w:rsidR="00576F0C" w:rsidRPr="00EF10FA">
        <w:rPr>
          <w:lang w:val="en-US"/>
        </w:rPr>
        <w:t xml:space="preserve"> For example, </w:t>
      </w:r>
      <w:r w:rsidR="00266082" w:rsidRPr="00EF10FA">
        <w:rPr>
          <w:lang w:val="en-US"/>
        </w:rPr>
        <w:t xml:space="preserve">Elon Musk </w:t>
      </w:r>
      <w:r w:rsidR="00576F0C" w:rsidRPr="00EF10FA">
        <w:rPr>
          <w:lang w:val="en-US"/>
        </w:rPr>
        <w:t xml:space="preserve">is going to </w:t>
      </w:r>
      <w:r w:rsidR="00266082" w:rsidRPr="00EF10FA">
        <w:rPr>
          <w:lang w:val="en-US"/>
        </w:rPr>
        <w:t xml:space="preserve">use data from X </w:t>
      </w:r>
      <w:r w:rsidR="00576F0C" w:rsidRPr="00EF10FA">
        <w:rPr>
          <w:lang w:val="en-US"/>
        </w:rPr>
        <w:t xml:space="preserve">(formerly Twitter) </w:t>
      </w:r>
      <w:r w:rsidR="00266082" w:rsidRPr="00EF10FA">
        <w:rPr>
          <w:lang w:val="en-US"/>
        </w:rPr>
        <w:t>to develop his models</w:t>
      </w:r>
      <w:r w:rsidRPr="00EF10FA">
        <w:rPr>
          <w:lang w:val="en-US"/>
        </w:rPr>
        <w:fldChar w:fldCharType="begin"/>
      </w:r>
      <w:r w:rsidR="00234399">
        <w:rPr>
          <w:lang w:val="en-US"/>
        </w:rPr>
        <w:instrText xml:space="preserve"> ADDIN ZOTERO_ITEM CSL_CITATION {"citationID":"Md96zWI0","properties":{"formattedCitation":"(POLITICO, 2025)","plainCitation":"(POLITICO, 2025)","dontUpdate":true,"noteIndex":0},"citationItems":[{"id":17131,"uris":["http://zotero.org/users/1688/items/FLCLI4C6"],"itemData":{"id":17131,"type":"webpage","abstract":"The investigation threatens to stoke further tensions between the EU and U.S. over tech rules.","container-title":"POLITICO","language":"en-GB","title":"Ireland probes Musk’s X for feeding Europeans’ data to its AI model Grok","URL":"https://www.politico.eu/article/irish-dpc-launches-investigation-into-xs-use-of-eu-data-to-train-ai/","author":[{"family":"POLITICO","given":""}],"accessed":{"date-parts":[["2025",5,11]]},"issued":{"date-parts":[["2025",4,11]]}}}],"schema":"https://github.com/citation-style-language/schema/raw/master/csl-citation.json"} </w:instrText>
      </w:r>
      <w:r w:rsidRPr="00EF10FA">
        <w:rPr>
          <w:lang w:val="en-US"/>
        </w:rPr>
        <w:fldChar w:fldCharType="separate"/>
      </w:r>
      <w:r w:rsidR="00266082" w:rsidRPr="00EF10FA">
        <w:rPr>
          <w:lang w:val="en-US"/>
        </w:rPr>
        <w:t xml:space="preserve"> (POLITICO, 2025)</w:t>
      </w:r>
      <w:r w:rsidRPr="00EF10FA">
        <w:rPr>
          <w:lang w:val="en-US"/>
        </w:rPr>
        <w:fldChar w:fldCharType="end"/>
      </w:r>
      <w:r w:rsidR="00576F0C" w:rsidRPr="00EF10FA">
        <w:rPr>
          <w:lang w:val="en-US"/>
        </w:rPr>
        <w:t xml:space="preserve"> and Meta chief Marck Zuckerberg wants to use data from WhatsApp, Facebook</w:t>
      </w:r>
      <w:r w:rsidR="6E8647C6" w:rsidRPr="56E5841D">
        <w:rPr>
          <w:lang w:val="en-US"/>
        </w:rPr>
        <w:t>,</w:t>
      </w:r>
      <w:r w:rsidR="00576F0C" w:rsidRPr="00EF10FA">
        <w:rPr>
          <w:lang w:val="en-US"/>
        </w:rPr>
        <w:t xml:space="preserve"> and Instagram for this purpose</w:t>
      </w:r>
      <w:r w:rsidR="704B6750" w:rsidRPr="189953FE">
        <w:rPr>
          <w:lang w:val="en-US"/>
        </w:rPr>
        <w:t xml:space="preserve"> </w:t>
      </w:r>
      <w:r w:rsidR="704B6750" w:rsidRPr="701FB2D5">
        <w:rPr>
          <w:lang w:val="en-US"/>
        </w:rPr>
        <w:t>as well</w:t>
      </w:r>
      <w:r w:rsidR="004E6705">
        <w:rPr>
          <w:lang w:val="en-US"/>
        </w:rPr>
        <w:t xml:space="preserve"> </w:t>
      </w:r>
      <w:r w:rsidRPr="00EF10FA">
        <w:rPr>
          <w:lang w:val="en-US"/>
        </w:rPr>
        <w:fldChar w:fldCharType="begin"/>
      </w:r>
      <w:r w:rsidR="004E6705">
        <w:rPr>
          <w:lang w:val="en-US"/>
        </w:rPr>
        <w:instrText xml:space="preserve"> ADDIN ZOTERO_ITEM CSL_CITATION {"citationID":"1mT1sUnI","properties":{"formattedCitation":"(Heikkil\\uc0\\u228{}archive, 2024)","plainCitation":"(Heikkiläarchive, 2024)","noteIndex":0},"citationItems":[{"id":17127,"uris":["http://zotero.org/users/1688/items/NFZWQNQ5"],"itemData":{"id":17127,"type":"webpage","abstract":"Your posts are a gold mine, especially as companies start to run out of AI training data.","container-title":"MIT Technology Review","language":"en","title":"How to opt out of Meta’s AI training","URL":"https://www.technologyreview.com/2024/06/14/1093789/how-to-opt-out-of-meta-ai-training/","author":[{"family":"Heikkiläarchive","given":"Melissa"}],"accessed":{"date-parts":[["2025",5,11]]},"issued":{"date-parts":[["2024",6,14]]}}}],"schema":"https://github.com/citation-style-language/schema/raw/master/csl-citation.json"} </w:instrText>
      </w:r>
      <w:r w:rsidRPr="00EF10FA">
        <w:rPr>
          <w:lang w:val="en-US"/>
        </w:rPr>
        <w:fldChar w:fldCharType="separate"/>
      </w:r>
      <w:r w:rsidR="004E6705" w:rsidRPr="004E6705">
        <w:rPr>
          <w:rFonts w:ascii="Aptos" w:eastAsiaTheme="minorHAnsi"/>
          <w:szCs w:val="24"/>
          <w:lang w:val="en-GB" w:eastAsia="en-US"/>
        </w:rPr>
        <w:t>(Heikkiläarchive, 2024)</w:t>
      </w:r>
      <w:r w:rsidRPr="00EF10FA">
        <w:rPr>
          <w:lang w:val="en-US"/>
        </w:rPr>
        <w:fldChar w:fldCharType="end"/>
      </w:r>
      <w:r w:rsidR="007F36A6" w:rsidRPr="00EF10FA">
        <w:rPr>
          <w:lang w:val="en-US"/>
        </w:rPr>
        <w:t xml:space="preserve">. But companies </w:t>
      </w:r>
      <w:r w:rsidR="030B1A76" w:rsidRPr="00EF10FA">
        <w:rPr>
          <w:lang w:val="en-US"/>
        </w:rPr>
        <w:t xml:space="preserve">are also </w:t>
      </w:r>
      <w:r w:rsidR="682D7E5A" w:rsidRPr="00EF10FA">
        <w:rPr>
          <w:lang w:val="en-US"/>
        </w:rPr>
        <w:t xml:space="preserve">increasingly </w:t>
      </w:r>
      <w:r w:rsidR="00FC4C54" w:rsidRPr="00EF10FA">
        <w:rPr>
          <w:lang w:val="en-US"/>
        </w:rPr>
        <w:t xml:space="preserve">switching </w:t>
      </w:r>
      <w:r w:rsidR="000A459C" w:rsidRPr="00EF10FA">
        <w:rPr>
          <w:lang w:val="en-US"/>
        </w:rPr>
        <w:t xml:space="preserve">to sources </w:t>
      </w:r>
      <w:r w:rsidR="02425F35" w:rsidRPr="00EF10FA">
        <w:rPr>
          <w:lang w:val="en-US"/>
        </w:rPr>
        <w:t xml:space="preserve">that are </w:t>
      </w:r>
      <w:proofErr w:type="gramStart"/>
      <w:r w:rsidR="09A4832E" w:rsidRPr="00EF10FA">
        <w:rPr>
          <w:lang w:val="en-US"/>
        </w:rPr>
        <w:t xml:space="preserve">actually </w:t>
      </w:r>
      <w:r w:rsidR="02425F35" w:rsidRPr="00EF10FA">
        <w:rPr>
          <w:lang w:val="en-US"/>
        </w:rPr>
        <w:t>less</w:t>
      </w:r>
      <w:proofErr w:type="gramEnd"/>
      <w:r w:rsidR="02425F35" w:rsidRPr="00EF10FA">
        <w:rPr>
          <w:lang w:val="en-US"/>
        </w:rPr>
        <w:t xml:space="preserve"> </w:t>
      </w:r>
      <w:r w:rsidR="03F46908" w:rsidRPr="00EF10FA">
        <w:rPr>
          <w:lang w:val="en-US"/>
        </w:rPr>
        <w:t xml:space="preserve">problematic </w:t>
      </w:r>
      <w:r w:rsidR="02425F35" w:rsidRPr="00EF10FA">
        <w:rPr>
          <w:lang w:val="en-US"/>
        </w:rPr>
        <w:t>legally</w:t>
      </w:r>
      <w:r w:rsidR="000A459C" w:rsidRPr="00EF10FA">
        <w:rPr>
          <w:lang w:val="en-US"/>
        </w:rPr>
        <w:t xml:space="preserve">. </w:t>
      </w:r>
      <w:r w:rsidR="007F36A6" w:rsidRPr="00EF10FA">
        <w:rPr>
          <w:lang w:val="en-US"/>
        </w:rPr>
        <w:t>For example</w:t>
      </w:r>
      <w:r w:rsidR="000A459C" w:rsidRPr="00EF10FA">
        <w:rPr>
          <w:lang w:val="en-US"/>
        </w:rPr>
        <w:t xml:space="preserve">, OpenAI is making agreements with publishers </w:t>
      </w:r>
      <w:r w:rsidR="007F36A6" w:rsidRPr="00EF10FA">
        <w:rPr>
          <w:lang w:val="en-US"/>
        </w:rPr>
        <w:t>to use their data</w:t>
      </w:r>
      <w:r w:rsidR="004E6705">
        <w:rPr>
          <w:lang w:val="en-US"/>
        </w:rPr>
        <w:t xml:space="preserve"> </w:t>
      </w:r>
      <w:r w:rsidRPr="00EF10FA">
        <w:rPr>
          <w:lang w:val="en-US"/>
        </w:rPr>
        <w:fldChar w:fldCharType="begin"/>
      </w:r>
      <w:r w:rsidR="004E6705">
        <w:rPr>
          <w:lang w:val="en-US"/>
        </w:rPr>
        <w:instrText xml:space="preserve"> ADDIN ZOTERO_ITEM CSL_CITATION {"citationID":"2k1nhy22","properties":{"formattedCitation":"(OpenAI, 2023)","plainCitation":"(OpenAI, 2023)","noteIndex":0},"citationItems":[{"id":17129,"uris":["http://zotero.org/users/1688/items/22XGNSAV"],"itemData":{"id":17129,"type":"webpage","abstract":"Axel Springer is the first publishing house globally to partner with us on a deeper integration of journalism in AI technologies.","language":"en-US","title":"Partnership with Axel Springer to deepen beneficial use of AI in journalism","URL":"https://openai.com/index/axel-springer-partnership/","author":[{"family":"OpenAI","given":""}],"accessed":{"date-parts":[["2025",5,11]]},"issued":{"date-parts":[["2023",12,13]]}}}],"schema":"https://github.com/citation-style-language/schema/raw/master/csl-citation.json"} </w:instrText>
      </w:r>
      <w:r w:rsidRPr="00EF10FA">
        <w:rPr>
          <w:lang w:val="en-US"/>
        </w:rPr>
        <w:fldChar w:fldCharType="separate"/>
      </w:r>
      <w:r w:rsidR="004E6705">
        <w:rPr>
          <w:rFonts w:ascii="Aptos"/>
          <w:lang w:val="en-US"/>
        </w:rPr>
        <w:t>(OpenAI, 2023)</w:t>
      </w:r>
      <w:r w:rsidRPr="00EF10FA">
        <w:rPr>
          <w:lang w:val="en-US"/>
        </w:rPr>
        <w:fldChar w:fldCharType="end"/>
      </w:r>
      <w:r w:rsidR="24B689A8" w:rsidRPr="00EF10FA">
        <w:rPr>
          <w:lang w:val="en-US"/>
        </w:rPr>
        <w:t xml:space="preserve">. And for their generative AI Firefly, Adobe uses only its own stock material. </w:t>
      </w:r>
    </w:p>
    <w:p w14:paraId="0924BAED" w14:textId="775F3FE6" w:rsidR="000A459C" w:rsidRPr="00A25D8F" w:rsidRDefault="00FE1814" w:rsidP="00FE1814">
      <w:pPr>
        <w:pStyle w:val="Boxheading"/>
        <w:rPr>
          <w:lang w:val="en-US" w:eastAsia="en-GB"/>
        </w:rPr>
      </w:pPr>
      <w:bookmarkStart w:id="621" w:name="_Toc198722255"/>
      <w:bookmarkStart w:id="622" w:name="_Toc199525359"/>
      <w:bookmarkStart w:id="623" w:name="_Toc199585017"/>
      <w:bookmarkStart w:id="624" w:name="_Toc208671268"/>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9</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1</w:t>
      </w:r>
      <w:r w:rsidR="00E73285">
        <w:rPr>
          <w:lang w:val="en-US"/>
        </w:rPr>
        <w:fldChar w:fldCharType="end"/>
      </w:r>
      <w:r w:rsidR="12A2E53F" w:rsidRPr="114BE270">
        <w:rPr>
          <w:noProof/>
          <w:lang w:val="en-US"/>
        </w:rPr>
        <w:t xml:space="preserve"> </w:t>
      </w:r>
      <w:r w:rsidR="00A14D2D">
        <w:rPr>
          <w:noProof/>
          <w:lang w:val="en-US"/>
        </w:rPr>
        <w:t>-</w:t>
      </w:r>
      <w:r w:rsidR="000A459C" w:rsidRPr="00EF10FA">
        <w:rPr>
          <w:lang w:val="en-US"/>
        </w:rPr>
        <w:t xml:space="preserve"> 'Enshittification of the internet'</w:t>
      </w:r>
      <w:bookmarkEnd w:id="621"/>
      <w:bookmarkEnd w:id="622"/>
      <w:bookmarkEnd w:id="623"/>
      <w:bookmarkEnd w:id="624"/>
    </w:p>
    <w:p w14:paraId="6123D2A3" w14:textId="3532E19B" w:rsidR="000A459C" w:rsidRPr="00A25D8F" w:rsidRDefault="000A459C" w:rsidP="00CB59C8">
      <w:pPr>
        <w:pStyle w:val="Boxtext"/>
        <w:rPr>
          <w:lang w:val="en-US" w:eastAsia="en-GB"/>
        </w:rPr>
      </w:pPr>
      <w:r w:rsidRPr="00EF10FA">
        <w:rPr>
          <w:lang w:val="en-US"/>
        </w:rPr>
        <w:lastRenderedPageBreak/>
        <w:t xml:space="preserve">As social media and generative AI become more intertwined in our digital and social lives, trends are emerging that put pressure on the quality of online information. </w:t>
      </w:r>
      <w:r w:rsidR="75D55A7A" w:rsidRPr="00EF10FA">
        <w:rPr>
          <w:lang w:val="en-US"/>
        </w:rPr>
        <w:t xml:space="preserve">This is also known </w:t>
      </w:r>
      <w:r w:rsidR="3864E2AB" w:rsidRPr="00EF10FA">
        <w:rPr>
          <w:lang w:val="en-US"/>
        </w:rPr>
        <w:t xml:space="preserve">as </w:t>
      </w:r>
      <w:r w:rsidRPr="00EF10FA">
        <w:rPr>
          <w:lang w:val="en-US"/>
        </w:rPr>
        <w:t>'enshittification'</w:t>
      </w:r>
      <w:r w:rsidR="004E6705">
        <w:rPr>
          <w:lang w:val="en-US"/>
        </w:rPr>
        <w:t xml:space="preserve"> </w:t>
      </w:r>
      <w:r w:rsidRPr="00EF10FA">
        <w:rPr>
          <w:lang w:val="en-US"/>
        </w:rPr>
        <w:fldChar w:fldCharType="begin"/>
      </w:r>
      <w:r w:rsidR="004E6705">
        <w:rPr>
          <w:lang w:val="en-US"/>
        </w:rPr>
        <w:instrText xml:space="preserve"> ADDIN ZOTERO_ITEM CSL_CITATION {"citationID":"r7apJiZx","properties":{"formattedCitation":"(Doctorow, 2022)","plainCitation":"(Doctorow, 2022)","noteIndex":0},"citationItems":[{"id":17133,"uris":["http://zotero.org/users/1688/items/R66VBPFL"],"itemData":{"id":17133,"type":"post-weblog","language":"en-US","title":"Pluralistic: How monopoly enshittified Amazon/28 Nov 2022 – Pluralistic: Daily links from Cory Doctorow","title-short":"Pluralistic","URL":"https://pluralistic.net/2022/11/28/enshittification/","author":[{"family":"Doctorow","given":"Cory"}],"accessed":{"date-parts":[["2025",5,11]]},"issued":{"date-parts":[["2022",11,28]]}}}],"schema":"https://github.com/citation-style-language/schema/raw/master/csl-citation.json"} </w:instrText>
      </w:r>
      <w:r w:rsidRPr="00EF10FA">
        <w:rPr>
          <w:lang w:val="en-US"/>
        </w:rPr>
        <w:fldChar w:fldCharType="separate"/>
      </w:r>
      <w:r w:rsidR="004E6705">
        <w:rPr>
          <w:lang w:val="en-US"/>
        </w:rPr>
        <w:t>(Doctorow, 2022)</w:t>
      </w:r>
      <w:r w:rsidRPr="00EF10FA">
        <w:rPr>
          <w:lang w:val="en-US"/>
        </w:rPr>
        <w:fldChar w:fldCharType="end"/>
      </w:r>
      <w:r w:rsidRPr="00EF10FA">
        <w:rPr>
          <w:lang w:val="en-US"/>
        </w:rPr>
        <w:t xml:space="preserve">. It refers to mechanisms on the Internet that cause the quality of online data to become </w:t>
      </w:r>
      <w:proofErr w:type="gramStart"/>
      <w:r w:rsidRPr="00EF10FA">
        <w:rPr>
          <w:lang w:val="en-US"/>
        </w:rPr>
        <w:t>lower and lower</w:t>
      </w:r>
      <w:proofErr w:type="gramEnd"/>
      <w:r w:rsidRPr="00EF10FA">
        <w:rPr>
          <w:lang w:val="en-US"/>
        </w:rPr>
        <w:t xml:space="preserve"> as large groups of users and trolls spread poor quality information</w:t>
      </w:r>
      <w:r w:rsidR="4FAF9499" w:rsidRPr="00EF10FA">
        <w:rPr>
          <w:lang w:val="en-US"/>
        </w:rPr>
        <w:t xml:space="preserve">. This creates </w:t>
      </w:r>
      <w:r w:rsidRPr="00EF10FA">
        <w:rPr>
          <w:lang w:val="en-US"/>
        </w:rPr>
        <w:t>outright misinformation and disinformation. Generative AI can accelerate this process</w:t>
      </w:r>
      <w:r w:rsidR="117C1B42" w:rsidRPr="00EF10FA">
        <w:rPr>
          <w:lang w:val="en-US"/>
        </w:rPr>
        <w:t xml:space="preserve">, </w:t>
      </w:r>
      <w:r w:rsidRPr="00EF10FA">
        <w:rPr>
          <w:lang w:val="en-US"/>
        </w:rPr>
        <w:t xml:space="preserve">by </w:t>
      </w:r>
      <w:r w:rsidR="0A81811F" w:rsidRPr="00EF10FA">
        <w:rPr>
          <w:lang w:val="en-US"/>
        </w:rPr>
        <w:t>(re)</w:t>
      </w:r>
      <w:r w:rsidRPr="00EF10FA">
        <w:rPr>
          <w:lang w:val="en-US"/>
        </w:rPr>
        <w:t>producing content at lightning speed that often lacks authenticity, originality</w:t>
      </w:r>
      <w:r w:rsidR="20C06636" w:rsidRPr="029287CF">
        <w:rPr>
          <w:lang w:val="en-US"/>
        </w:rPr>
        <w:t>,</w:t>
      </w:r>
      <w:r w:rsidRPr="00EF10FA">
        <w:rPr>
          <w:lang w:val="en-US"/>
        </w:rPr>
        <w:t xml:space="preserve"> and accuracy</w:t>
      </w:r>
      <w:r w:rsidR="00F67974">
        <w:rPr>
          <w:lang w:val="en-US"/>
        </w:rPr>
        <w:t xml:space="preserve"> </w:t>
      </w:r>
      <w:r w:rsidRPr="00EF10FA">
        <w:rPr>
          <w:lang w:val="en-US" w:eastAsia="en-GB"/>
        </w:rPr>
        <w:fldChar w:fldCharType="begin"/>
      </w:r>
      <w:r w:rsidR="004E6705">
        <w:rPr>
          <w:lang w:val="en-US" w:eastAsia="en-GB"/>
        </w:rPr>
        <w:instrText xml:space="preserve"> ADDIN ZOTERO_ITEM CSL_CITATION {"citationID":"7l0VfL09","properties":{"formattedCitation":"(Ryan, 2024)","plainCitation":"(Ryan, 2024)","noteIndex":0},"citationItems":[{"id":17108,"uris":["http://zotero.org/users/1688/items/NWXWL52R"],"itemData":{"id":17108,"type":"article-journal","abstract":"Will AI serve the vast majority of internet users by making it easier to find the information, products or services they are looking for without having to wade through a cesspool of sponsored results, fake reviews, and inefficient interfaces? Or will it usher in an even worse internet, where AI is used to generate individualized content on the fly that is so subtly fine-tuned to steer users towards sponsored content that they don’t even notice they are being manipulated?\nI wrote this piece to expand on Cory Doctorow’s concept of “enshittification,” a term he uses to describe how internet platforms inevitably go from being user-focused to monetizing every aspect of the experience, and ultimately cannibalizing their own users and business customers before collapsing. I argue that generative AI tools like ChatGPT succeed so spectacularly because they’re still in the early phase—where they provide straightforward, ad-free answers that genuinely help people, rather than steering them into sponsored links or frustrating search results. Google, despite inventing the very transformer technology ChatGPT relies on, illustrates the classic “Innovator’s Dilemma” by clinging to its advertising model instead of letting a truly disruptive new product thrive.\nBy the end, I share my vision of what could replace today’s stagnating platforms. I imagine a future where AI “buyer’s agents” and “seller’s agents” allow individuals and businesses to interact seamlessly, without user-hostile tactics driven by ad revenue. Sure, that may sound optimistic—enshittification has a lot of momentum behind it—but if AI can help us sidestep the entrenched models that drive pointless friction, maybe we can nudge the internet toward a genuinely user-centric environment.","container-title":"The Journal of Business and Artificial Intelligence","ISSN":"2995-5971","issue":"2","language":"en","license":"Copyright (c) 2024 James Ryan (Author)","note":"number: 2","source":"jbai.ai","title":"The Coming Enshittification of AI: Will AI follow internet search and e-commerce down the path of enshittification, or can we finally have nice things?","title-short":"The Coming Enshittification of AI","URL":"https://jbai.ai/index.php/jbai/article/view/31","volume":"1","author":[{"family":"Ryan","given":"James"}],"accessed":{"date-parts":[["2025",5,8]]},"issued":{"date-parts":[["2024",12,30]]}}}],"schema":"https://github.com/citation-style-language/schema/raw/master/csl-citation.json"} </w:instrText>
      </w:r>
      <w:r w:rsidRPr="00EF10FA">
        <w:rPr>
          <w:lang w:val="en-US" w:eastAsia="en-GB"/>
        </w:rPr>
        <w:fldChar w:fldCharType="separate"/>
      </w:r>
      <w:r w:rsidR="004E6705">
        <w:rPr>
          <w:lang w:val="en-US"/>
        </w:rPr>
        <w:t>(Ryan, 2024)</w:t>
      </w:r>
      <w:r w:rsidRPr="00EF10FA">
        <w:rPr>
          <w:lang w:val="en-US" w:eastAsia="en-GB"/>
        </w:rPr>
        <w:fldChar w:fldCharType="end"/>
      </w:r>
      <w:r w:rsidRPr="00EF10FA">
        <w:rPr>
          <w:lang w:val="en-US"/>
        </w:rPr>
        <w:t xml:space="preserve"> and because AI models are increasingly at risk of being trained on poor-quality content generated by themselves.</w:t>
      </w:r>
    </w:p>
    <w:p w14:paraId="3654AE6D" w14:textId="72A991F4" w:rsidR="000A459C" w:rsidRPr="00A25D8F" w:rsidRDefault="000A459C" w:rsidP="00435754">
      <w:pPr>
        <w:pStyle w:val="Heading2"/>
        <w:rPr>
          <w:lang w:val="en-US"/>
        </w:rPr>
      </w:pPr>
      <w:bookmarkStart w:id="625" w:name="_Toc208677742"/>
      <w:commentRangeStart w:id="626"/>
      <w:commentRangeStart w:id="627"/>
      <w:commentRangeStart w:id="628"/>
      <w:r w:rsidRPr="00EF10FA">
        <w:rPr>
          <w:lang w:val="en-US"/>
        </w:rPr>
        <w:t xml:space="preserve">Human training of </w:t>
      </w:r>
      <w:r w:rsidR="33593656" w:rsidRPr="00EF10FA">
        <w:rPr>
          <w:lang w:val="en-US"/>
        </w:rPr>
        <w:t>AI</w:t>
      </w:r>
      <w:r w:rsidRPr="00EF10FA">
        <w:rPr>
          <w:lang w:val="en-US"/>
        </w:rPr>
        <w:t xml:space="preserve"> models</w:t>
      </w:r>
      <w:commentRangeEnd w:id="626"/>
      <w:r w:rsidRPr="00A25D8F">
        <w:rPr>
          <w:rStyle w:val="CommentReference"/>
          <w:sz w:val="32"/>
          <w:szCs w:val="32"/>
          <w:lang w:val="en-US"/>
        </w:rPr>
        <w:commentReference w:id="626"/>
      </w:r>
      <w:commentRangeEnd w:id="627"/>
      <w:r w:rsidRPr="00A25D8F">
        <w:rPr>
          <w:rStyle w:val="CommentReference"/>
          <w:sz w:val="32"/>
          <w:szCs w:val="32"/>
          <w:lang w:val="en-US"/>
        </w:rPr>
        <w:commentReference w:id="627"/>
      </w:r>
      <w:commentRangeEnd w:id="628"/>
      <w:r w:rsidRPr="00A25D8F">
        <w:rPr>
          <w:rStyle w:val="CommentReference"/>
          <w:sz w:val="32"/>
          <w:szCs w:val="32"/>
          <w:lang w:val="en-US"/>
        </w:rPr>
        <w:commentReference w:id="628"/>
      </w:r>
      <w:bookmarkEnd w:id="625"/>
    </w:p>
    <w:p w14:paraId="69B4650F" w14:textId="029C346F" w:rsidR="000A459C" w:rsidRPr="00A25D8F" w:rsidRDefault="000A459C" w:rsidP="000A459C">
      <w:pPr>
        <w:rPr>
          <w:lang w:val="en-US"/>
        </w:rPr>
      </w:pPr>
      <w:r w:rsidRPr="00EF10FA">
        <w:rPr>
          <w:lang w:val="en-US"/>
        </w:rPr>
        <w:t>Although generative AI seems primarily a technical development, people do play an important role in it. Training the models as we described in chapter</w:t>
      </w:r>
      <w:r w:rsidR="37E7C4FD" w:rsidRPr="00EF10FA">
        <w:rPr>
          <w:lang w:val="en-US"/>
        </w:rPr>
        <w:t xml:space="preserve"> </w:t>
      </w:r>
      <w:r w:rsidRPr="00EF10FA">
        <w:rPr>
          <w:lang w:val="en-US"/>
        </w:rPr>
        <w:fldChar w:fldCharType="begin"/>
      </w:r>
      <w:r w:rsidRPr="00EF10FA">
        <w:rPr>
          <w:lang w:val="en-US"/>
        </w:rPr>
        <w:instrText xml:space="preserve"> REF _Ref199010177 \r \h </w:instrText>
      </w:r>
      <w:r w:rsidRPr="00EF10FA">
        <w:rPr>
          <w:lang w:val="en-US"/>
        </w:rPr>
      </w:r>
      <w:r w:rsidRPr="00EF10FA">
        <w:rPr>
          <w:lang w:val="en-US"/>
        </w:rPr>
        <w:fldChar w:fldCharType="separate"/>
      </w:r>
      <w:r w:rsidR="008963CD" w:rsidRPr="00EF10FA">
        <w:rPr>
          <w:lang w:val="en-US"/>
        </w:rPr>
        <w:t>4</w:t>
      </w:r>
      <w:r w:rsidRPr="00EF10FA">
        <w:rPr>
          <w:lang w:val="en-US"/>
        </w:rPr>
        <w:fldChar w:fldCharType="end"/>
      </w:r>
      <w:r w:rsidRPr="00EF10FA">
        <w:rPr>
          <w:lang w:val="en-US"/>
        </w:rPr>
        <w:t xml:space="preserve"> requires a lot of human </w:t>
      </w:r>
      <w:proofErr w:type="spellStart"/>
      <w:r w:rsidR="58EDE67E" w:rsidRPr="404C9B8C">
        <w:rPr>
          <w:lang w:val="en-US"/>
        </w:rPr>
        <w:t>labour</w:t>
      </w:r>
      <w:proofErr w:type="spellEnd"/>
      <w:r w:rsidR="19543DF1" w:rsidRPr="00EF10FA">
        <w:rPr>
          <w:lang w:val="en-US"/>
        </w:rPr>
        <w:t xml:space="preserve">, especially by </w:t>
      </w:r>
      <w:r w:rsidRPr="00EF10FA">
        <w:rPr>
          <w:lang w:val="en-US"/>
        </w:rPr>
        <w:t xml:space="preserve">so-called </w:t>
      </w:r>
      <w:r w:rsidR="001E7C76" w:rsidRPr="00EF10FA">
        <w:rPr>
          <w:lang w:val="en-US"/>
        </w:rPr>
        <w:t>data labelers</w:t>
      </w:r>
      <w:r w:rsidRPr="00EF10FA">
        <w:rPr>
          <w:lang w:val="en-US"/>
        </w:rPr>
        <w:t xml:space="preserve">. These are people with </w:t>
      </w:r>
      <w:r w:rsidR="2261AA8E" w:rsidRPr="00EF10FA">
        <w:rPr>
          <w:lang w:val="en-US"/>
        </w:rPr>
        <w:t>a</w:t>
      </w:r>
      <w:r w:rsidRPr="00EF10FA">
        <w:rPr>
          <w:lang w:val="en-US"/>
        </w:rPr>
        <w:t xml:space="preserve"> specific expertise in language or </w:t>
      </w:r>
      <w:proofErr w:type="gramStart"/>
      <w:r w:rsidRPr="00EF10FA">
        <w:rPr>
          <w:lang w:val="en-US"/>
        </w:rPr>
        <w:t>particular content</w:t>
      </w:r>
      <w:proofErr w:type="gramEnd"/>
      <w:r w:rsidRPr="00EF10FA">
        <w:rPr>
          <w:lang w:val="en-US"/>
        </w:rPr>
        <w:t xml:space="preserve">, for example, who are deployed during the supervised and reinforcement learning phase: </w:t>
      </w:r>
      <w:r w:rsidR="1A68D7D3" w:rsidRPr="00EF10FA">
        <w:rPr>
          <w:lang w:val="en-US"/>
        </w:rPr>
        <w:t xml:space="preserve">they </w:t>
      </w:r>
      <w:r w:rsidRPr="00EF10FA">
        <w:rPr>
          <w:lang w:val="en-US"/>
        </w:rPr>
        <w:t xml:space="preserve">assess texts or images and label them. </w:t>
      </w:r>
    </w:p>
    <w:p w14:paraId="4895EC01" w14:textId="41EB45AF" w:rsidR="000A459C" w:rsidRPr="00A25D8F" w:rsidRDefault="000A459C" w:rsidP="000A459C">
      <w:pPr>
        <w:rPr>
          <w:lang w:val="en-US"/>
        </w:rPr>
      </w:pPr>
      <w:r w:rsidRPr="00EF10FA">
        <w:rPr>
          <w:lang w:val="en-US"/>
        </w:rPr>
        <w:t>According to estimates, millions of people worldwide are engaged in this work. In itself, this is not problematic, but journalists such as Martijn</w:t>
      </w:r>
      <w:r w:rsidR="00141347" w:rsidRPr="00EF10FA">
        <w:rPr>
          <w:lang w:val="en-US"/>
        </w:rPr>
        <w:t xml:space="preserve"> </w:t>
      </w:r>
      <w:r w:rsidRPr="00EF10FA">
        <w:rPr>
          <w:lang w:val="en-US"/>
        </w:rPr>
        <w:fldChar w:fldCharType="begin"/>
      </w:r>
      <w:r w:rsidRPr="00EF10FA">
        <w:rPr>
          <w:lang w:val="en-US"/>
        </w:rPr>
        <w:instrText xml:space="preserve"> ADDIN ZOTERO_ITEM CSL_CITATION {"citationID":"i5zaCtXp","properties":{"formattedCitation":"(2023)","plainCitation":"(2023)","noteIndex":0},"citationItems":[{"id":17100,"uris":["http://zotero.org/users/1688/items/5F3EAUZK"],"itemData":{"id":17100,"type":"article-newspaper","abstract":"Zonder uitleg ontslagen worden, niet uitbetaald krijgen, geen enkel aanspreekpunt hebben. De miljoenen arbeiders die kunstmatige intelligentie mogelijk maken, leiden een onzeker bestaan. Hoogleraar Claartje ter Hoeven brengt deze onzichtbare werkers naar de voorgrond.","container-title":"De Correspondent","language":"nl","title":"AI draait op werk van miljoenen onzichtbare, slechtbetaalde mensen. Wie komt er voor ze op?","URL":"https://decorrespondent.nl/14804/ai-draait-op-werk-van-miljoenen-onzichtbare-slechtbetaalde-mensen-wie-komt-er-voor-ze-op/b7d59642-4142-0f2e-250f-3a2fc529b0cc","author":[{"family":"Martijn","given":"Maurits"}],"accessed":{"date-parts":[["2025",5,7]]},"issued":{"date-parts":[["2023",9,20]]}},"suppress-author":true}],"schema":"https://github.com/citation-style-language/schema/raw/master/csl-citation.json"} </w:instrText>
      </w:r>
      <w:r w:rsidRPr="00EF10FA">
        <w:rPr>
          <w:lang w:val="en-US"/>
        </w:rPr>
        <w:fldChar w:fldCharType="separate"/>
      </w:r>
      <w:r w:rsidRPr="00EF10FA">
        <w:rPr>
          <w:lang w:val="en-US"/>
        </w:rPr>
        <w:t>(2023)</w:t>
      </w:r>
      <w:r w:rsidRPr="00EF10FA">
        <w:rPr>
          <w:lang w:val="en-US"/>
        </w:rPr>
        <w:fldChar w:fldCharType="end"/>
      </w:r>
      <w:r w:rsidRPr="00EF10FA">
        <w:rPr>
          <w:lang w:val="en-US"/>
        </w:rPr>
        <w:t xml:space="preserve"> and Van </w:t>
      </w:r>
      <w:proofErr w:type="spellStart"/>
      <w:r w:rsidRPr="00EF10FA">
        <w:rPr>
          <w:lang w:val="en-US"/>
        </w:rPr>
        <w:t>Bergeijk</w:t>
      </w:r>
      <w:proofErr w:type="spellEnd"/>
      <w:r w:rsidR="00141347" w:rsidRPr="00EF10FA">
        <w:rPr>
          <w:lang w:val="en-US"/>
        </w:rPr>
        <w:t xml:space="preserve"> </w:t>
      </w:r>
      <w:r w:rsidRPr="00EF10FA">
        <w:rPr>
          <w:lang w:val="en-US"/>
        </w:rPr>
        <w:fldChar w:fldCharType="begin"/>
      </w:r>
      <w:r w:rsidRPr="00EF10FA">
        <w:rPr>
          <w:lang w:val="en-US"/>
        </w:rPr>
        <w:instrText xml:space="preserve"> ADDIN ZOTERO_ITEM CSL_CITATION {"citationID":"0zgH1921","properties":{"formattedCitation":"(2025)","plainCitation":"(2025)","noteIndex":0},"citationItems":[{"id":17012,"uris":["http://zotero.org/users/1688/items/IXD92AEA"],"itemData":{"id":17012,"type":"article-magazine","abstract":"Stel een vraag aan een chatbot en je krijgt soms wartaal als antwoord. Jeroen van Bergeijk gaat als trainer aan de slag om AI-modellen nuttiger, vriendelijker en ‘menselijker’ te maken. Hoe bevredigend is dat?","container-title":"De Groene Amsterdammer","language":"nl","title":"Heeft het werk als trainer van AI-modellen als ChatGPT überhaupt zin?","URL":"https://www.groene.nl/artikel/heeaal-leuke-mensen-haha","author":[{"family":"Van Bergeijk","given":"Jeroen"}],"accessed":{"date-parts":[["2025",5,3]]},"issued":{"date-parts":[["2025",4,30]]}},"suppress-author":true}],"schema":"https://github.com/citation-style-language/schema/raw/master/csl-citation.json"} </w:instrText>
      </w:r>
      <w:r w:rsidRPr="00EF10FA">
        <w:rPr>
          <w:lang w:val="en-US"/>
        </w:rPr>
        <w:fldChar w:fldCharType="separate"/>
      </w:r>
      <w:r w:rsidRPr="00EF10FA">
        <w:rPr>
          <w:lang w:val="en-US"/>
        </w:rPr>
        <w:t>(2025)</w:t>
      </w:r>
      <w:r w:rsidRPr="00EF10FA">
        <w:rPr>
          <w:lang w:val="en-US"/>
        </w:rPr>
        <w:fldChar w:fldCharType="end"/>
      </w:r>
      <w:r w:rsidRPr="00EF10FA">
        <w:rPr>
          <w:lang w:val="en-US"/>
        </w:rPr>
        <w:t xml:space="preserve"> do express serious concerns about the supervision and remuneration of these workers. According to them, many </w:t>
      </w:r>
      <w:r w:rsidR="001E7C76" w:rsidRPr="00EF10FA">
        <w:rPr>
          <w:lang w:val="en-US"/>
        </w:rPr>
        <w:t xml:space="preserve">data taggers </w:t>
      </w:r>
      <w:r w:rsidRPr="00EF10FA">
        <w:rPr>
          <w:lang w:val="en-US"/>
        </w:rPr>
        <w:t xml:space="preserve">are underpaid and exposed for long periods of time to mind-numbing and mentally taxing work, such as reviewing large amounts of violent texts and images. </w:t>
      </w:r>
    </w:p>
    <w:p w14:paraId="3A8BD05C" w14:textId="32EB294D" w:rsidR="000A459C" w:rsidRPr="00A25D8F" w:rsidRDefault="000A459C" w:rsidP="000A459C">
      <w:pPr>
        <w:rPr>
          <w:lang w:val="en-US"/>
        </w:rPr>
      </w:pPr>
      <w:r w:rsidRPr="7067B736">
        <w:rPr>
          <w:lang w:val="en-US"/>
        </w:rPr>
        <w:t>The</w:t>
      </w:r>
      <w:r w:rsidR="67474D4F" w:rsidRPr="7067B736">
        <w:rPr>
          <w:lang w:val="en-US"/>
        </w:rPr>
        <w:t>y get</w:t>
      </w:r>
      <w:r w:rsidRPr="00EF10FA">
        <w:rPr>
          <w:lang w:val="en-US"/>
        </w:rPr>
        <w:t xml:space="preserve"> little in return, according to the journalists: no psychological help, no permanent employment and no appropriate financial </w:t>
      </w:r>
      <w:r w:rsidR="5E6E124F" w:rsidRPr="3C46A65E">
        <w:rPr>
          <w:lang w:val="en-US"/>
        </w:rPr>
        <w:t>compensation</w:t>
      </w:r>
      <w:r w:rsidRPr="3C46A65E">
        <w:rPr>
          <w:lang w:val="en-US"/>
        </w:rPr>
        <w:t>.</w:t>
      </w:r>
      <w:r w:rsidRPr="00EF10FA">
        <w:rPr>
          <w:lang w:val="en-US"/>
        </w:rPr>
        <w:t xml:space="preserve"> Most </w:t>
      </w:r>
      <w:r w:rsidR="006249B5" w:rsidRPr="00EF10FA">
        <w:rPr>
          <w:lang w:val="en-US"/>
        </w:rPr>
        <w:t xml:space="preserve">data taggers </w:t>
      </w:r>
      <w:r w:rsidRPr="00EF10FA">
        <w:rPr>
          <w:lang w:val="en-US"/>
        </w:rPr>
        <w:t xml:space="preserve">work through a structure in which </w:t>
      </w:r>
      <w:r w:rsidR="000773FD" w:rsidRPr="00EF10FA">
        <w:rPr>
          <w:lang w:val="en-US"/>
        </w:rPr>
        <w:t xml:space="preserve">data tagging companies </w:t>
      </w:r>
      <w:r w:rsidRPr="00EF10FA">
        <w:rPr>
          <w:lang w:val="en-US"/>
        </w:rPr>
        <w:t xml:space="preserve">hire them on an hourly and </w:t>
      </w:r>
      <w:r w:rsidR="10F43A32" w:rsidRPr="00EF10FA">
        <w:rPr>
          <w:lang w:val="en-US"/>
        </w:rPr>
        <w:t xml:space="preserve">unit basis </w:t>
      </w:r>
      <w:r w:rsidRPr="00EF10FA">
        <w:rPr>
          <w:lang w:val="en-US"/>
        </w:rPr>
        <w:t xml:space="preserve">at a low rate. Compensation ranges from two euros per hour in African countries to thirty euros </w:t>
      </w:r>
      <w:r w:rsidR="1A3905F3" w:rsidRPr="00EF10FA">
        <w:rPr>
          <w:lang w:val="en-US"/>
        </w:rPr>
        <w:t xml:space="preserve">per hour </w:t>
      </w:r>
      <w:r w:rsidRPr="00EF10FA">
        <w:rPr>
          <w:lang w:val="en-US"/>
        </w:rPr>
        <w:t xml:space="preserve">in countries like the Netherlands. The work is highly irregular. </w:t>
      </w:r>
      <w:r w:rsidR="000773FD" w:rsidRPr="00EF10FA">
        <w:rPr>
          <w:lang w:val="en-US"/>
        </w:rPr>
        <w:t xml:space="preserve">Data </w:t>
      </w:r>
      <w:r w:rsidR="071C97B7" w:rsidRPr="046A1E16">
        <w:rPr>
          <w:lang w:val="en-US"/>
        </w:rPr>
        <w:t>labeling</w:t>
      </w:r>
      <w:r w:rsidR="000773FD" w:rsidRPr="00EF10FA">
        <w:rPr>
          <w:lang w:val="en-US"/>
        </w:rPr>
        <w:t xml:space="preserve"> companies </w:t>
      </w:r>
      <w:r w:rsidRPr="00EF10FA">
        <w:rPr>
          <w:lang w:val="en-US"/>
        </w:rPr>
        <w:t xml:space="preserve">temporarily hire large numbers of workers when they receive orders, but once an order is completed, there may be no work for an extended </w:t>
      </w:r>
      <w:proofErr w:type="gramStart"/>
      <w:r w:rsidRPr="00EF10FA">
        <w:rPr>
          <w:lang w:val="en-US"/>
        </w:rPr>
        <w:t>period of time</w:t>
      </w:r>
      <w:proofErr w:type="gramEnd"/>
      <w:r w:rsidRPr="00EF10FA">
        <w:rPr>
          <w:lang w:val="en-US"/>
        </w:rPr>
        <w:t>. Those who, according to a company, work too little</w:t>
      </w:r>
      <w:r w:rsidR="24942EEA" w:rsidRPr="00EF10FA">
        <w:rPr>
          <w:lang w:val="en-US"/>
        </w:rPr>
        <w:t xml:space="preserve">, </w:t>
      </w:r>
      <w:r w:rsidRPr="00EF10FA">
        <w:rPr>
          <w:lang w:val="en-US"/>
        </w:rPr>
        <w:t xml:space="preserve">not fast or accurately enough, often lose their contracts immediately without explanation. In short, training </w:t>
      </w:r>
      <w:r w:rsidR="469C2582" w:rsidRPr="00EF10FA">
        <w:rPr>
          <w:lang w:val="en-US"/>
        </w:rPr>
        <w:t xml:space="preserve">LLMs </w:t>
      </w:r>
      <w:r w:rsidRPr="00EF10FA">
        <w:rPr>
          <w:lang w:val="en-US"/>
        </w:rPr>
        <w:t xml:space="preserve">relies heavily on human </w:t>
      </w:r>
      <w:proofErr w:type="spellStart"/>
      <w:r w:rsidR="28AF9263" w:rsidRPr="37844A17">
        <w:rPr>
          <w:lang w:val="en-US"/>
        </w:rPr>
        <w:t>labour</w:t>
      </w:r>
      <w:proofErr w:type="spellEnd"/>
      <w:r w:rsidRPr="00EF10FA">
        <w:rPr>
          <w:lang w:val="en-US"/>
        </w:rPr>
        <w:t xml:space="preserve">, while the working conditions and rights </w:t>
      </w:r>
      <w:r w:rsidR="1FC68BA6" w:rsidRPr="00EF10FA">
        <w:rPr>
          <w:lang w:val="en-US"/>
        </w:rPr>
        <w:t xml:space="preserve">of </w:t>
      </w:r>
      <w:r w:rsidRPr="00EF10FA">
        <w:rPr>
          <w:lang w:val="en-US"/>
        </w:rPr>
        <w:t xml:space="preserve">these workers are </w:t>
      </w:r>
      <w:r w:rsidR="22434CEA" w:rsidRPr="4DA747A1">
        <w:rPr>
          <w:lang w:val="en-US"/>
        </w:rPr>
        <w:t>typically</w:t>
      </w:r>
      <w:r w:rsidRPr="00EF10FA">
        <w:rPr>
          <w:lang w:val="en-US"/>
        </w:rPr>
        <w:t xml:space="preserve"> minimal.</w:t>
      </w:r>
    </w:p>
    <w:p w14:paraId="20C525C7" w14:textId="713A3D51" w:rsidR="000A459C" w:rsidRPr="00A25D8F" w:rsidRDefault="000A459C" w:rsidP="000A459C">
      <w:pPr>
        <w:rPr>
          <w:lang w:val="en-US"/>
        </w:rPr>
      </w:pPr>
      <w:r w:rsidRPr="00EF10FA">
        <w:rPr>
          <w:lang w:val="en-US"/>
        </w:rPr>
        <w:t xml:space="preserve">From the European perspective, </w:t>
      </w:r>
      <w:r w:rsidR="252FE234" w:rsidRPr="00EF10FA">
        <w:rPr>
          <w:lang w:val="en-US"/>
        </w:rPr>
        <w:t xml:space="preserve">we consider </w:t>
      </w:r>
      <w:r w:rsidR="260CC593" w:rsidRPr="00EF10FA">
        <w:rPr>
          <w:lang w:val="en-US"/>
        </w:rPr>
        <w:t xml:space="preserve">this pay system </w:t>
      </w:r>
      <w:r w:rsidRPr="00EF10FA">
        <w:rPr>
          <w:lang w:val="en-US"/>
        </w:rPr>
        <w:t xml:space="preserve">and </w:t>
      </w:r>
      <w:r w:rsidR="6FF5EB84" w:rsidRPr="00EF10FA">
        <w:rPr>
          <w:lang w:val="en-US"/>
        </w:rPr>
        <w:t xml:space="preserve">these </w:t>
      </w:r>
      <w:r w:rsidRPr="00EF10FA">
        <w:rPr>
          <w:lang w:val="en-US"/>
        </w:rPr>
        <w:t xml:space="preserve">conditions </w:t>
      </w:r>
      <w:r w:rsidR="6D1FFE1A" w:rsidRPr="00EF10FA">
        <w:rPr>
          <w:lang w:val="en-US"/>
        </w:rPr>
        <w:t>to be exploitation</w:t>
      </w:r>
      <w:r w:rsidRPr="00EF10FA">
        <w:rPr>
          <w:lang w:val="en-US"/>
        </w:rPr>
        <w:t xml:space="preserve">. From the democratic and social values of the Netherlands and the EU, workers' rights and welfare are a primary concern. From perspectives of other political spheres of influence, on the contrary, other values </w:t>
      </w:r>
      <w:r w:rsidR="000D5B86">
        <w:rPr>
          <w:lang w:val="en-US"/>
        </w:rPr>
        <w:t xml:space="preserve">apparently </w:t>
      </w:r>
      <w:r w:rsidR="624327A7" w:rsidRPr="28FA5713">
        <w:rPr>
          <w:lang w:val="en-US"/>
        </w:rPr>
        <w:t>tend to</w:t>
      </w:r>
      <w:r w:rsidRPr="00EF10FA">
        <w:rPr>
          <w:lang w:val="en-US"/>
        </w:rPr>
        <w:t xml:space="preserve"> apply.</w:t>
      </w:r>
    </w:p>
    <w:p w14:paraId="4646FA4A" w14:textId="69B1D12C" w:rsidR="000A459C" w:rsidRDefault="000A459C" w:rsidP="000A459C">
      <w:pPr>
        <w:rPr>
          <w:lang w:val="en-US"/>
        </w:rPr>
      </w:pPr>
      <w:r w:rsidRPr="00EF10FA">
        <w:rPr>
          <w:lang w:val="en-US"/>
        </w:rPr>
        <w:t xml:space="preserve">This poses a </w:t>
      </w:r>
      <w:r w:rsidR="4235E68B" w:rsidRPr="159EEC0F">
        <w:rPr>
          <w:lang w:val="en-US"/>
        </w:rPr>
        <w:t>big</w:t>
      </w:r>
      <w:r w:rsidRPr="00EF10FA">
        <w:rPr>
          <w:lang w:val="en-US"/>
        </w:rPr>
        <w:t xml:space="preserve"> dilemma for European companies seeking to develop language models. </w:t>
      </w:r>
      <w:r w:rsidR="61DA8902" w:rsidRPr="00EF10FA">
        <w:rPr>
          <w:lang w:val="en-US"/>
        </w:rPr>
        <w:t xml:space="preserve">On the one hand, </w:t>
      </w:r>
      <w:r w:rsidRPr="00EF10FA">
        <w:rPr>
          <w:lang w:val="en-US"/>
        </w:rPr>
        <w:t xml:space="preserve">it is important for Europe's well-being and prosperity to keep up with technological and economic developments in the world. But training models based on </w:t>
      </w:r>
      <w:r w:rsidR="1743246A" w:rsidRPr="00EF10FA">
        <w:rPr>
          <w:lang w:val="en-US"/>
        </w:rPr>
        <w:t>what</w:t>
      </w:r>
      <w:r w:rsidR="692721A9" w:rsidRPr="1854A1F9">
        <w:rPr>
          <w:lang w:val="en-US"/>
        </w:rPr>
        <w:t>,</w:t>
      </w:r>
      <w:r w:rsidR="1743246A" w:rsidRPr="00EF10FA">
        <w:rPr>
          <w:lang w:val="en-US"/>
        </w:rPr>
        <w:t xml:space="preserve"> we think</w:t>
      </w:r>
      <w:r w:rsidR="692721A9" w:rsidRPr="1854A1F9">
        <w:rPr>
          <w:lang w:val="en-US"/>
        </w:rPr>
        <w:t>,</w:t>
      </w:r>
      <w:r w:rsidR="1743246A" w:rsidRPr="00EF10FA">
        <w:rPr>
          <w:lang w:val="en-US"/>
        </w:rPr>
        <w:t xml:space="preserve"> is responsible</w:t>
      </w:r>
      <w:r w:rsidR="00081C1B">
        <w:rPr>
          <w:lang w:val="en-US"/>
        </w:rPr>
        <w:t>,</w:t>
      </w:r>
      <w:r w:rsidR="1743246A" w:rsidRPr="00EF10FA">
        <w:rPr>
          <w:lang w:val="en-US"/>
        </w:rPr>
        <w:t xml:space="preserve"> slows down </w:t>
      </w:r>
      <w:r w:rsidRPr="00EF10FA">
        <w:rPr>
          <w:lang w:val="en-US"/>
        </w:rPr>
        <w:t xml:space="preserve">development and economic viability in a </w:t>
      </w:r>
      <w:r w:rsidR="003C7E1D" w:rsidRPr="00EF10FA">
        <w:rPr>
          <w:lang w:val="en-US"/>
        </w:rPr>
        <w:t xml:space="preserve">competitive </w:t>
      </w:r>
      <w:r w:rsidRPr="00EF10FA">
        <w:rPr>
          <w:lang w:val="en-US"/>
        </w:rPr>
        <w:t>world.</w:t>
      </w:r>
    </w:p>
    <w:p w14:paraId="25E9C4EA" w14:textId="77777777" w:rsidR="00F87F5C" w:rsidRPr="000D4DAF" w:rsidRDefault="00F87F5C" w:rsidP="000D4DAF">
      <w:pPr>
        <w:pStyle w:val="Revisions"/>
        <w:rPr>
          <w:lang w:val="en-US"/>
        </w:rPr>
      </w:pPr>
      <w:r w:rsidRPr="000D4DAF">
        <w:rPr>
          <w:lang w:val="en-US"/>
        </w:rPr>
        <w:t>Note on version 1.1 of this book</w:t>
      </w:r>
    </w:p>
    <w:p w14:paraId="0044E0DF" w14:textId="12D6AD06" w:rsidR="009C7409" w:rsidRPr="009C7409" w:rsidRDefault="009C7409" w:rsidP="000D4DAF">
      <w:pPr>
        <w:pStyle w:val="Boxtext"/>
        <w:rPr>
          <w:lang w:val="en-NL"/>
        </w:rPr>
      </w:pPr>
      <w:r w:rsidRPr="009C7409">
        <w:rPr>
          <w:lang w:val="en-NL"/>
        </w:rPr>
        <w:t xml:space="preserve">Criticism was </w:t>
      </w:r>
      <w:r w:rsidR="000F03AE">
        <w:rPr>
          <w:lang w:val="en-NL"/>
        </w:rPr>
        <w:t>uttered</w:t>
      </w:r>
      <w:r w:rsidRPr="009C7409">
        <w:rPr>
          <w:lang w:val="en-NL"/>
        </w:rPr>
        <w:t xml:space="preserve"> at the last two paragraphs of this chapter. The suggestion was made that VU Amsterdam would approve of exploitation. That is of course not the case at all. The paragraphs reflect a reality in the world that you, as a future professional, academic, and citizen, will have to deal with. We assume that these passages will serve to stimulate discussion.</w:t>
      </w:r>
    </w:p>
    <w:p w14:paraId="069DAAD7" w14:textId="0CFC730F" w:rsidR="00F87F5C" w:rsidRPr="00A25D8F" w:rsidDel="009C7409" w:rsidRDefault="00F87F5C" w:rsidP="000A459C">
      <w:pPr>
        <w:rPr>
          <w:del w:id="629" w:author="Draaijer, S. (Silvester)" w:date="2025-10-03T10:10:00Z" w16du:dateUtc="2025-10-03T08:10:00Z"/>
          <w:lang w:val="en-US"/>
        </w:rPr>
      </w:pPr>
    </w:p>
    <w:p w14:paraId="2BFCCF29" w14:textId="7517B19A" w:rsidR="000A459C" w:rsidRPr="00A25D8F" w:rsidRDefault="000A459C" w:rsidP="00435754">
      <w:pPr>
        <w:pStyle w:val="Heading2"/>
        <w:rPr>
          <w:lang w:val="en-US"/>
        </w:rPr>
      </w:pPr>
      <w:bookmarkStart w:id="630" w:name="_Toc208677743"/>
      <w:r w:rsidRPr="00EF10FA">
        <w:rPr>
          <w:lang w:val="en-US"/>
        </w:rPr>
        <w:t>Algorithms, AI, social media, discrimination, filter bubbles, extremism</w:t>
      </w:r>
      <w:bookmarkEnd w:id="630"/>
    </w:p>
    <w:p w14:paraId="7A6978D1" w14:textId="77777777" w:rsidR="000A459C" w:rsidRPr="00A25D8F" w:rsidRDefault="000A459C" w:rsidP="00FA77AD">
      <w:pPr>
        <w:pStyle w:val="Heading3"/>
        <w:rPr>
          <w:lang w:val="en-US"/>
        </w:rPr>
      </w:pPr>
      <w:r w:rsidRPr="00EF10FA">
        <w:rPr>
          <w:lang w:val="en-US"/>
        </w:rPr>
        <w:t>How algorithms hold your attention</w:t>
      </w:r>
    </w:p>
    <w:p w14:paraId="3B4CD5D3" w14:textId="52A37CD2" w:rsidR="000A459C" w:rsidRPr="00A25D8F" w:rsidRDefault="343FD69F" w:rsidP="000A459C">
      <w:pPr>
        <w:rPr>
          <w:lang w:val="en-US"/>
        </w:rPr>
      </w:pPr>
      <w:r w:rsidRPr="00EF10FA">
        <w:rPr>
          <w:lang w:val="en-US"/>
        </w:rPr>
        <w:t xml:space="preserve">Social media platforms are designed to keep </w:t>
      </w:r>
      <w:proofErr w:type="gramStart"/>
      <w:r w:rsidR="58B20761" w:rsidRPr="00EF10FA">
        <w:rPr>
          <w:lang w:val="en-US"/>
        </w:rPr>
        <w:t>you</w:t>
      </w:r>
      <w:proofErr w:type="gramEnd"/>
      <w:r w:rsidR="58B20761" w:rsidRPr="00EF10FA">
        <w:rPr>
          <w:lang w:val="en-US"/>
        </w:rPr>
        <w:t xml:space="preserve"> </w:t>
      </w:r>
      <w:r w:rsidRPr="00EF10FA">
        <w:rPr>
          <w:lang w:val="en-US"/>
        </w:rPr>
        <w:t>scrolling, watching</w:t>
      </w:r>
      <w:r w:rsidR="032AD229" w:rsidRPr="322ACC23">
        <w:rPr>
          <w:lang w:val="en-US"/>
        </w:rPr>
        <w:t>,</w:t>
      </w:r>
      <w:r w:rsidRPr="00EF10FA">
        <w:rPr>
          <w:lang w:val="en-US"/>
        </w:rPr>
        <w:t xml:space="preserve"> and liking for as long as possible. More time on the platform means more opportunities to display ads, which is the main source of revenue for most platforms. The algorithms at online stores or social media platforms are designed to </w:t>
      </w:r>
      <w:r w:rsidR="006015C5" w:rsidRPr="70EBC1EE">
        <w:rPr>
          <w:lang w:val="en-US"/>
        </w:rPr>
        <w:t>analyze</w:t>
      </w:r>
      <w:r w:rsidRPr="00EF10FA">
        <w:rPr>
          <w:lang w:val="en-US"/>
        </w:rPr>
        <w:t xml:space="preserve"> your </w:t>
      </w:r>
      <w:r w:rsidR="006015C5" w:rsidRPr="794957D6">
        <w:rPr>
          <w:lang w:val="en-US"/>
        </w:rPr>
        <w:t>behavior</w:t>
      </w:r>
      <w:r w:rsidRPr="00EF10FA">
        <w:rPr>
          <w:lang w:val="en-US"/>
        </w:rPr>
        <w:t xml:space="preserve"> and </w:t>
      </w:r>
      <w:r w:rsidR="191DD7A7" w:rsidRPr="00EF10FA">
        <w:rPr>
          <w:lang w:val="en-US"/>
        </w:rPr>
        <w:t>show</w:t>
      </w:r>
      <w:r w:rsidRPr="00EF10FA">
        <w:rPr>
          <w:lang w:val="en-US"/>
        </w:rPr>
        <w:t xml:space="preserve"> </w:t>
      </w:r>
      <w:r w:rsidR="006015C5" w:rsidRPr="00EF10FA">
        <w:rPr>
          <w:lang w:val="en-US"/>
        </w:rPr>
        <w:t>more</w:t>
      </w:r>
      <w:r w:rsidRPr="00EF10FA">
        <w:rPr>
          <w:lang w:val="en-US"/>
        </w:rPr>
        <w:t xml:space="preserve"> attractive content for you. Even without AI, </w:t>
      </w:r>
      <w:r w:rsidR="42F6F722" w:rsidRPr="00EF10FA">
        <w:rPr>
          <w:lang w:val="en-US"/>
        </w:rPr>
        <w:t xml:space="preserve">platforms can </w:t>
      </w:r>
      <w:r w:rsidRPr="00EF10FA">
        <w:rPr>
          <w:lang w:val="en-US"/>
        </w:rPr>
        <w:t xml:space="preserve">assess your user preferences, but AI makes this process much more effective and sophisticated. </w:t>
      </w:r>
      <w:r w:rsidR="53342F09" w:rsidRPr="00EF10FA">
        <w:rPr>
          <w:lang w:val="en-US"/>
        </w:rPr>
        <w:t xml:space="preserve">Content that fits your preferences will be prioritized. But </w:t>
      </w:r>
      <w:r w:rsidR="06A8B6A0" w:rsidRPr="00EF10FA">
        <w:rPr>
          <w:lang w:val="en-US"/>
        </w:rPr>
        <w:t xml:space="preserve">sensational content </w:t>
      </w:r>
      <w:r w:rsidR="53342F09" w:rsidRPr="00EF10FA">
        <w:rPr>
          <w:lang w:val="en-US"/>
        </w:rPr>
        <w:t xml:space="preserve">also </w:t>
      </w:r>
      <w:r w:rsidR="06A8B6A0" w:rsidRPr="00EF10FA">
        <w:rPr>
          <w:lang w:val="en-US"/>
        </w:rPr>
        <w:t xml:space="preserve">appears to hold attention well, so </w:t>
      </w:r>
      <w:r w:rsidR="50E6B23C" w:rsidRPr="00EF10FA">
        <w:rPr>
          <w:lang w:val="en-US"/>
        </w:rPr>
        <w:t xml:space="preserve">what </w:t>
      </w:r>
      <w:r w:rsidR="06A8B6A0" w:rsidRPr="00EF10FA">
        <w:rPr>
          <w:lang w:val="en-US"/>
        </w:rPr>
        <w:t>you sometimes get to see can be extreme. Think</w:t>
      </w:r>
      <w:r w:rsidR="4CACAA82" w:rsidRPr="6A5B4432">
        <w:rPr>
          <w:lang w:val="en-US"/>
        </w:rPr>
        <w:t xml:space="preserve"> </w:t>
      </w:r>
      <w:r w:rsidR="4CACAA82" w:rsidRPr="49042CE0">
        <w:rPr>
          <w:lang w:val="en-US"/>
        </w:rPr>
        <w:t>of</w:t>
      </w:r>
      <w:r w:rsidR="06A8B6A0" w:rsidRPr="00EF10FA">
        <w:rPr>
          <w:lang w:val="en-US"/>
        </w:rPr>
        <w:t xml:space="preserve"> </w:t>
      </w:r>
      <w:r w:rsidR="387FB6B5" w:rsidRPr="00EF10FA">
        <w:rPr>
          <w:lang w:val="en-US"/>
        </w:rPr>
        <w:t xml:space="preserve">violent </w:t>
      </w:r>
      <w:r w:rsidR="06A8B6A0" w:rsidRPr="00EF10FA">
        <w:rPr>
          <w:lang w:val="en-US"/>
        </w:rPr>
        <w:t xml:space="preserve">content, extreme opinions or dangerous </w:t>
      </w:r>
      <w:r w:rsidR="0984DC4E" w:rsidRPr="00EF10FA">
        <w:rPr>
          <w:lang w:val="en-US"/>
        </w:rPr>
        <w:t xml:space="preserve">challenges.  </w:t>
      </w:r>
    </w:p>
    <w:p w14:paraId="0DB3C8B6" w14:textId="06917D95" w:rsidR="000A459C" w:rsidRPr="00A25D8F" w:rsidRDefault="343FD69F" w:rsidP="000A459C">
      <w:pPr>
        <w:rPr>
          <w:lang w:val="en-US"/>
        </w:rPr>
      </w:pPr>
      <w:r w:rsidRPr="00EF10FA">
        <w:rPr>
          <w:lang w:val="en-US"/>
        </w:rPr>
        <w:t xml:space="preserve">In general, the algorithms work </w:t>
      </w:r>
      <w:r w:rsidR="60BCFBB8" w:rsidRPr="07956887">
        <w:rPr>
          <w:lang w:val="en-US"/>
        </w:rPr>
        <w:t xml:space="preserve">based </w:t>
      </w:r>
      <w:r w:rsidRPr="00EF10FA">
        <w:rPr>
          <w:lang w:val="en-US"/>
        </w:rPr>
        <w:t xml:space="preserve">on </w:t>
      </w:r>
      <w:r w:rsidR="5B269204" w:rsidRPr="00EF10FA">
        <w:rPr>
          <w:lang w:val="en-US"/>
        </w:rPr>
        <w:t xml:space="preserve">collected </w:t>
      </w:r>
      <w:r w:rsidRPr="00EF10FA">
        <w:rPr>
          <w:lang w:val="en-US"/>
        </w:rPr>
        <w:t xml:space="preserve">data and </w:t>
      </w:r>
      <w:r w:rsidR="3FEB0D18" w:rsidRPr="00EF10FA">
        <w:rPr>
          <w:lang w:val="en-US"/>
        </w:rPr>
        <w:t xml:space="preserve">the patterns </w:t>
      </w:r>
      <w:r w:rsidR="1F7F2ED4" w:rsidRPr="73EB0D67">
        <w:rPr>
          <w:lang w:val="en-US"/>
        </w:rPr>
        <w:t>in it</w:t>
      </w:r>
      <w:r w:rsidR="5EEDE6FC" w:rsidRPr="73EB0D67">
        <w:rPr>
          <w:lang w:val="en-US"/>
        </w:rPr>
        <w:t>.</w:t>
      </w:r>
      <w:r w:rsidR="5EEDE6FC" w:rsidRPr="00EF10FA">
        <w:rPr>
          <w:lang w:val="en-US"/>
        </w:rPr>
        <w:t xml:space="preserve"> The</w:t>
      </w:r>
      <w:r w:rsidR="00C44C12">
        <w:rPr>
          <w:lang w:val="en-US"/>
        </w:rPr>
        <w:t>y</w:t>
      </w:r>
      <w:r w:rsidR="5EEDE6FC" w:rsidRPr="00EF10FA">
        <w:rPr>
          <w:lang w:val="en-US"/>
        </w:rPr>
        <w:t xml:space="preserve"> </w:t>
      </w:r>
      <w:r w:rsidR="00C44C12" w:rsidRPr="73EB0D67">
        <w:rPr>
          <w:lang w:val="en-US"/>
        </w:rPr>
        <w:t>analyze</w:t>
      </w:r>
      <w:r w:rsidR="5EEDE6FC" w:rsidRPr="00EF10FA">
        <w:rPr>
          <w:lang w:val="en-US"/>
        </w:rPr>
        <w:t xml:space="preserve"> the </w:t>
      </w:r>
      <w:r w:rsidRPr="00EF10FA">
        <w:rPr>
          <w:lang w:val="en-US"/>
        </w:rPr>
        <w:t xml:space="preserve">engagement of </w:t>
      </w:r>
      <w:r w:rsidR="509AA72A" w:rsidRPr="00EF10FA">
        <w:rPr>
          <w:lang w:val="en-US"/>
        </w:rPr>
        <w:t xml:space="preserve">you as a </w:t>
      </w:r>
      <w:r w:rsidRPr="00EF10FA">
        <w:rPr>
          <w:lang w:val="en-US"/>
        </w:rPr>
        <w:t xml:space="preserve">user and </w:t>
      </w:r>
      <w:r w:rsidR="0CCD7B4E" w:rsidRPr="00EF10FA">
        <w:rPr>
          <w:lang w:val="en-US"/>
        </w:rPr>
        <w:t xml:space="preserve">filter </w:t>
      </w:r>
      <w:r w:rsidRPr="00EF10FA">
        <w:rPr>
          <w:lang w:val="en-US"/>
        </w:rPr>
        <w:t>messages</w:t>
      </w:r>
      <w:r w:rsidR="34EB22AF" w:rsidRPr="00EF10FA">
        <w:rPr>
          <w:lang w:val="en-US"/>
        </w:rPr>
        <w:t>. The objective behind this is not necessarily to give you as much pleasure as possible, but mainly to hold your attention for as long as possible.</w:t>
      </w:r>
    </w:p>
    <w:p w14:paraId="4527A56A" w14:textId="464E9721" w:rsidR="000A459C" w:rsidRPr="00A25D8F" w:rsidRDefault="000A459C" w:rsidP="000A459C">
      <w:pPr>
        <w:rPr>
          <w:lang w:val="en-US"/>
        </w:rPr>
      </w:pPr>
      <w:r w:rsidRPr="00EF10FA">
        <w:rPr>
          <w:b/>
          <w:bCs/>
          <w:lang w:val="en-US"/>
        </w:rPr>
        <w:t xml:space="preserve">Data collection (Input) </w:t>
      </w:r>
      <w:r w:rsidR="00A14D2D">
        <w:rPr>
          <w:b/>
          <w:bCs/>
          <w:lang w:val="en-US"/>
        </w:rPr>
        <w:t>-</w:t>
      </w:r>
      <w:r w:rsidR="29144DE4" w:rsidRPr="79C78B6D">
        <w:rPr>
          <w:b/>
          <w:lang w:val="en-US"/>
        </w:rPr>
        <w:t xml:space="preserve"> </w:t>
      </w:r>
      <w:r w:rsidRPr="00EF10FA">
        <w:rPr>
          <w:lang w:val="en-US"/>
        </w:rPr>
        <w:t>everything you do on the platform is data for the algorithm:</w:t>
      </w:r>
    </w:p>
    <w:p w14:paraId="1D01AF4C" w14:textId="77777777" w:rsidR="000A459C" w:rsidRPr="00A25D8F" w:rsidRDefault="000A459C" w:rsidP="000A459C">
      <w:pPr>
        <w:pStyle w:val="ListParagraph"/>
        <w:numPr>
          <w:ilvl w:val="0"/>
          <w:numId w:val="42"/>
        </w:numPr>
        <w:rPr>
          <w:lang w:val="en-US"/>
        </w:rPr>
      </w:pPr>
      <w:r w:rsidRPr="00EF10FA">
        <w:rPr>
          <w:lang w:val="en-US"/>
        </w:rPr>
        <w:t>Interactions: which posts do you like, share, or comment on? What links do you click on?</w:t>
      </w:r>
    </w:p>
    <w:p w14:paraId="64AEBDA4" w14:textId="77777777" w:rsidR="000A459C" w:rsidRPr="00A25D8F" w:rsidRDefault="000A459C" w:rsidP="000A459C">
      <w:pPr>
        <w:pStyle w:val="ListParagraph"/>
        <w:numPr>
          <w:ilvl w:val="0"/>
          <w:numId w:val="42"/>
        </w:numPr>
        <w:rPr>
          <w:lang w:val="en-US"/>
        </w:rPr>
      </w:pPr>
      <w:r w:rsidRPr="00EF10FA">
        <w:rPr>
          <w:lang w:val="en-US"/>
        </w:rPr>
        <w:t>Viewing time: how long do you watch a video or image? Do you scroll by quickly or stop?</w:t>
      </w:r>
    </w:p>
    <w:p w14:paraId="1EAE1DEA" w14:textId="77777777" w:rsidR="000A459C" w:rsidRPr="00A25D8F" w:rsidRDefault="000A459C" w:rsidP="000A459C">
      <w:pPr>
        <w:pStyle w:val="ListParagraph"/>
        <w:numPr>
          <w:ilvl w:val="0"/>
          <w:numId w:val="42"/>
        </w:numPr>
        <w:rPr>
          <w:lang w:val="en-US"/>
        </w:rPr>
      </w:pPr>
      <w:r w:rsidRPr="00EF10FA">
        <w:rPr>
          <w:lang w:val="en-US"/>
        </w:rPr>
        <w:t>Connections: who are your friends/followers? What do they like and share?</w:t>
      </w:r>
    </w:p>
    <w:p w14:paraId="18BE4B9D" w14:textId="77777777" w:rsidR="000A459C" w:rsidRPr="00A25D8F" w:rsidRDefault="000A459C" w:rsidP="000A459C">
      <w:pPr>
        <w:pStyle w:val="ListParagraph"/>
        <w:numPr>
          <w:ilvl w:val="0"/>
          <w:numId w:val="42"/>
        </w:numPr>
        <w:rPr>
          <w:lang w:val="en-US"/>
        </w:rPr>
      </w:pPr>
      <w:r w:rsidRPr="00EF10FA">
        <w:rPr>
          <w:lang w:val="en-US"/>
        </w:rPr>
        <w:t>Profile information: your age, location, interests you entered.</w:t>
      </w:r>
    </w:p>
    <w:p w14:paraId="576782F3" w14:textId="26840B21" w:rsidR="000A459C" w:rsidRPr="00A25D8F" w:rsidRDefault="000A459C" w:rsidP="000A459C">
      <w:pPr>
        <w:pStyle w:val="ListParagraph"/>
        <w:numPr>
          <w:ilvl w:val="0"/>
          <w:numId w:val="42"/>
        </w:numPr>
        <w:rPr>
          <w:lang w:val="en-US"/>
        </w:rPr>
      </w:pPr>
      <w:r w:rsidRPr="00EF10FA">
        <w:rPr>
          <w:lang w:val="en-US"/>
        </w:rPr>
        <w:t xml:space="preserve">Search </w:t>
      </w:r>
      <w:r w:rsidR="006015C5" w:rsidRPr="4BB1CCD9">
        <w:rPr>
          <w:lang w:val="en-US"/>
        </w:rPr>
        <w:t>behavior</w:t>
      </w:r>
      <w:r w:rsidRPr="00EF10FA">
        <w:rPr>
          <w:lang w:val="en-US"/>
        </w:rPr>
        <w:t>: what do you search for within the platform?</w:t>
      </w:r>
    </w:p>
    <w:p w14:paraId="391797F8" w14:textId="77777777" w:rsidR="000A459C" w:rsidRPr="00A25D8F" w:rsidRDefault="000A459C" w:rsidP="000A459C">
      <w:pPr>
        <w:pStyle w:val="ListParagraph"/>
        <w:numPr>
          <w:ilvl w:val="0"/>
          <w:numId w:val="42"/>
        </w:numPr>
        <w:rPr>
          <w:lang w:val="en-US"/>
        </w:rPr>
      </w:pPr>
      <w:r w:rsidRPr="00EF10FA">
        <w:rPr>
          <w:lang w:val="en-US"/>
        </w:rPr>
        <w:t>Sometimes also data from outside the platform, through cookies and trackers.</w:t>
      </w:r>
    </w:p>
    <w:p w14:paraId="592DC9F4" w14:textId="77777777" w:rsidR="000A459C" w:rsidRPr="00A25D8F" w:rsidRDefault="000A459C" w:rsidP="000A459C">
      <w:pPr>
        <w:pStyle w:val="ListParagraph"/>
        <w:numPr>
          <w:ilvl w:val="0"/>
          <w:numId w:val="42"/>
        </w:numPr>
        <w:rPr>
          <w:lang w:val="en-US"/>
        </w:rPr>
      </w:pPr>
      <w:r w:rsidRPr="00EF10FA">
        <w:rPr>
          <w:lang w:val="en-US"/>
        </w:rPr>
        <w:t xml:space="preserve">Sometimes also data from your phone, such as your contacts, your GPS location or your photo gallery. </w:t>
      </w:r>
    </w:p>
    <w:p w14:paraId="4CA96CB5" w14:textId="0766DD67" w:rsidR="000A459C" w:rsidRPr="00A25D8F" w:rsidRDefault="000A459C" w:rsidP="000A459C">
      <w:pPr>
        <w:rPr>
          <w:lang w:val="en-US"/>
        </w:rPr>
      </w:pPr>
      <w:r w:rsidRPr="00EF10FA">
        <w:rPr>
          <w:b/>
          <w:bCs/>
          <w:lang w:val="en-US"/>
        </w:rPr>
        <w:t xml:space="preserve">Pattern recognition and profiling </w:t>
      </w:r>
      <w:r w:rsidR="00A14D2D">
        <w:rPr>
          <w:b/>
          <w:bCs/>
          <w:lang w:val="en-US"/>
        </w:rPr>
        <w:t>-</w:t>
      </w:r>
      <w:r w:rsidR="794111BC" w:rsidRPr="36C8C980">
        <w:rPr>
          <w:b/>
          <w:lang w:val="en-US"/>
        </w:rPr>
        <w:t xml:space="preserve"> </w:t>
      </w:r>
      <w:r w:rsidRPr="00EF10FA">
        <w:rPr>
          <w:lang w:val="en-US"/>
        </w:rPr>
        <w:t xml:space="preserve">the algorithm continuously </w:t>
      </w:r>
      <w:r w:rsidR="6A04D6BE" w:rsidRPr="0CD4DFE1">
        <w:rPr>
          <w:lang w:val="en-US"/>
        </w:rPr>
        <w:t>analyses</w:t>
      </w:r>
      <w:r w:rsidRPr="00EF10FA">
        <w:rPr>
          <w:lang w:val="en-US"/>
        </w:rPr>
        <w:t xml:space="preserve"> all this data to build a detailed profile of you. It learns:</w:t>
      </w:r>
    </w:p>
    <w:p w14:paraId="1ABC3825" w14:textId="77777777" w:rsidR="000A459C" w:rsidRPr="00A25D8F" w:rsidRDefault="000A459C" w:rsidP="000A459C">
      <w:pPr>
        <w:pStyle w:val="ListParagraph"/>
        <w:numPr>
          <w:ilvl w:val="0"/>
          <w:numId w:val="43"/>
        </w:numPr>
        <w:rPr>
          <w:lang w:val="en-US"/>
        </w:rPr>
      </w:pPr>
      <w:r w:rsidRPr="00EF10FA">
        <w:rPr>
          <w:lang w:val="en-US"/>
        </w:rPr>
        <w:t>What topics you find interesting (politics, sports, music, cat videos, specific hobbies, specific types of people).</w:t>
      </w:r>
    </w:p>
    <w:p w14:paraId="41C2957E" w14:textId="471F47C8" w:rsidR="000A459C" w:rsidRPr="00A25D8F" w:rsidRDefault="000A459C" w:rsidP="000A459C">
      <w:pPr>
        <w:pStyle w:val="ListParagraph"/>
        <w:numPr>
          <w:ilvl w:val="0"/>
          <w:numId w:val="43"/>
        </w:numPr>
        <w:rPr>
          <w:lang w:val="en-US"/>
        </w:rPr>
      </w:pPr>
      <w:r w:rsidRPr="00EF10FA">
        <w:rPr>
          <w:lang w:val="en-US"/>
        </w:rPr>
        <w:t>What opinions or perspectives you are likely to share or value or react negatively to</w:t>
      </w:r>
      <w:r w:rsidR="3D41B367" w:rsidRPr="00EF10FA">
        <w:rPr>
          <w:lang w:val="en-US"/>
        </w:rPr>
        <w:t>, which in turn makes you stick around and comment longer</w:t>
      </w:r>
      <w:r w:rsidRPr="00EF10FA">
        <w:rPr>
          <w:lang w:val="en-US"/>
        </w:rPr>
        <w:t>.</w:t>
      </w:r>
    </w:p>
    <w:p w14:paraId="60EDE980" w14:textId="3971FEE2" w:rsidR="000A459C" w:rsidRPr="00A25D8F" w:rsidRDefault="000A459C" w:rsidP="000A459C">
      <w:pPr>
        <w:pStyle w:val="ListParagraph"/>
        <w:numPr>
          <w:ilvl w:val="0"/>
          <w:numId w:val="43"/>
        </w:numPr>
        <w:rPr>
          <w:lang w:val="en-US"/>
        </w:rPr>
      </w:pPr>
      <w:r w:rsidRPr="00EF10FA">
        <w:rPr>
          <w:lang w:val="en-US"/>
        </w:rPr>
        <w:t xml:space="preserve">What accounts (people, news sources, groups) you </w:t>
      </w:r>
      <w:r w:rsidR="750043BF" w:rsidRPr="00EF10FA">
        <w:rPr>
          <w:lang w:val="en-US"/>
        </w:rPr>
        <w:t>follow</w:t>
      </w:r>
      <w:r w:rsidRPr="00EF10FA">
        <w:rPr>
          <w:lang w:val="en-US"/>
        </w:rPr>
        <w:t>.</w:t>
      </w:r>
    </w:p>
    <w:p w14:paraId="2223AE77" w14:textId="77777777" w:rsidR="000A459C" w:rsidRPr="00A25D8F" w:rsidRDefault="000A459C" w:rsidP="000A459C">
      <w:pPr>
        <w:pStyle w:val="ListParagraph"/>
        <w:numPr>
          <w:ilvl w:val="0"/>
          <w:numId w:val="43"/>
        </w:numPr>
        <w:rPr>
          <w:lang w:val="en-US"/>
        </w:rPr>
      </w:pPr>
      <w:r w:rsidRPr="00EF10FA">
        <w:rPr>
          <w:lang w:val="en-US"/>
        </w:rPr>
        <w:t>Which type of content (video, text, image) captivates you the most.</w:t>
      </w:r>
    </w:p>
    <w:p w14:paraId="4DE8D256" w14:textId="77777777" w:rsidR="000A459C" w:rsidRPr="00A25D8F" w:rsidRDefault="000A459C" w:rsidP="000A459C">
      <w:pPr>
        <w:rPr>
          <w:lang w:val="en-US"/>
        </w:rPr>
      </w:pPr>
      <w:r w:rsidRPr="00EF10FA">
        <w:rPr>
          <w:b/>
          <w:bCs/>
          <w:lang w:val="en-US"/>
        </w:rPr>
        <w:t xml:space="preserve">Prediction of engagement </w:t>
      </w:r>
      <w:r w:rsidRPr="00EF10FA">
        <w:rPr>
          <w:lang w:val="en-US"/>
        </w:rPr>
        <w:t xml:space="preserve">(engagement). </w:t>
      </w:r>
    </w:p>
    <w:p w14:paraId="77DA158A" w14:textId="1AF8F3E1" w:rsidR="000A459C" w:rsidRPr="00A25D8F" w:rsidRDefault="000A459C" w:rsidP="000A459C">
      <w:pPr>
        <w:rPr>
          <w:lang w:val="en-US"/>
        </w:rPr>
      </w:pPr>
      <w:r w:rsidRPr="00EF10FA">
        <w:rPr>
          <w:lang w:val="en-US"/>
        </w:rPr>
        <w:t xml:space="preserve">Based on your profile, for each piece of potential content (a post from a friend, a news article, an ad, a viral video), the algorithm predicts how likely you are to </w:t>
      </w:r>
      <w:r w:rsidR="667E79DB" w:rsidRPr="00EF10FA">
        <w:rPr>
          <w:lang w:val="en-US"/>
        </w:rPr>
        <w:t xml:space="preserve">respond to it </w:t>
      </w:r>
      <w:r w:rsidRPr="00EF10FA">
        <w:rPr>
          <w:lang w:val="en-US"/>
        </w:rPr>
        <w:t>(like, comment, share, long watch). Content with high predicted engagement is prioritized.</w:t>
      </w:r>
    </w:p>
    <w:p w14:paraId="04794958" w14:textId="77777777" w:rsidR="000A459C" w:rsidRPr="00A25D8F" w:rsidRDefault="000A459C" w:rsidP="000A459C">
      <w:pPr>
        <w:rPr>
          <w:lang w:val="en-US"/>
        </w:rPr>
      </w:pPr>
      <w:r w:rsidRPr="00EF10FA">
        <w:rPr>
          <w:b/>
          <w:bCs/>
          <w:lang w:val="en-US"/>
        </w:rPr>
        <w:t xml:space="preserve">Personalization and filtering </w:t>
      </w:r>
      <w:r w:rsidRPr="00EF10FA">
        <w:rPr>
          <w:lang w:val="en-US"/>
        </w:rPr>
        <w:t xml:space="preserve">(the core of the bubble): </w:t>
      </w:r>
    </w:p>
    <w:p w14:paraId="3BFF7256" w14:textId="764E6477" w:rsidR="000A459C" w:rsidRPr="00A25D8F" w:rsidRDefault="000A459C" w:rsidP="000A459C">
      <w:pPr>
        <w:pStyle w:val="ListParagraph"/>
        <w:numPr>
          <w:ilvl w:val="0"/>
          <w:numId w:val="44"/>
        </w:numPr>
        <w:rPr>
          <w:lang w:val="en-US"/>
        </w:rPr>
      </w:pPr>
      <w:r w:rsidRPr="00EF10FA">
        <w:rPr>
          <w:lang w:val="en-US"/>
        </w:rPr>
        <w:t xml:space="preserve">Prioritization: the algorithm fills your feed with the content it thinks you will like </w:t>
      </w:r>
      <w:r w:rsidR="07C1016D" w:rsidRPr="00EF10FA">
        <w:rPr>
          <w:lang w:val="en-US"/>
        </w:rPr>
        <w:t xml:space="preserve">or </w:t>
      </w:r>
      <w:r w:rsidRPr="00EF10FA">
        <w:rPr>
          <w:lang w:val="en-US"/>
        </w:rPr>
        <w:t xml:space="preserve">interact with the most. This is almost always content that matches your previous </w:t>
      </w:r>
      <w:proofErr w:type="spellStart"/>
      <w:r w:rsidR="6E18D1A6" w:rsidRPr="2FDE872E">
        <w:rPr>
          <w:lang w:val="en-US"/>
        </w:rPr>
        <w:t>behaviour</w:t>
      </w:r>
      <w:proofErr w:type="spellEnd"/>
      <w:r w:rsidRPr="00EF10FA">
        <w:rPr>
          <w:lang w:val="en-US"/>
        </w:rPr>
        <w:t>, personality traits and preferences.</w:t>
      </w:r>
      <w:r w:rsidR="23854C6B" w:rsidRPr="00EF10FA">
        <w:rPr>
          <w:lang w:val="en-US"/>
        </w:rPr>
        <w:t xml:space="preserve"> But it can also be contrary or extreme opinions, </w:t>
      </w:r>
      <w:r w:rsidR="46319ABE" w:rsidRPr="1A1367CF">
        <w:rPr>
          <w:lang w:val="en-US"/>
        </w:rPr>
        <w:t>to provoke reaction</w:t>
      </w:r>
      <w:r w:rsidR="23854C6B" w:rsidRPr="6B00E3F6">
        <w:rPr>
          <w:lang w:val="en-US"/>
        </w:rPr>
        <w:t xml:space="preserve">. </w:t>
      </w:r>
    </w:p>
    <w:p w14:paraId="51D21E04" w14:textId="601AC83E" w:rsidR="000A459C" w:rsidRPr="00A25D8F" w:rsidRDefault="000A459C" w:rsidP="000A459C">
      <w:pPr>
        <w:pStyle w:val="ListParagraph"/>
        <w:numPr>
          <w:ilvl w:val="0"/>
          <w:numId w:val="44"/>
        </w:numPr>
        <w:rPr>
          <w:lang w:val="en-US"/>
        </w:rPr>
      </w:pPr>
      <w:r w:rsidRPr="00EF10FA">
        <w:rPr>
          <w:lang w:val="en-US"/>
        </w:rPr>
        <w:lastRenderedPageBreak/>
        <w:t>Filtering: content that the algorithm predicts you won't interact with much</w:t>
      </w:r>
      <w:r w:rsidR="61BAD4E3" w:rsidRPr="00EF10FA">
        <w:rPr>
          <w:lang w:val="en-US"/>
        </w:rPr>
        <w:t xml:space="preserve">, </w:t>
      </w:r>
      <w:r w:rsidRPr="00EF10FA">
        <w:rPr>
          <w:lang w:val="en-US"/>
        </w:rPr>
        <w:t xml:space="preserve">for example because </w:t>
      </w:r>
      <w:r w:rsidR="035E5ECF" w:rsidRPr="00EF10FA">
        <w:rPr>
          <w:lang w:val="en-US"/>
        </w:rPr>
        <w:t xml:space="preserve">you find </w:t>
      </w:r>
      <w:r w:rsidRPr="00EF10FA">
        <w:rPr>
          <w:lang w:val="en-US"/>
        </w:rPr>
        <w:t xml:space="preserve">the topic </w:t>
      </w:r>
      <w:r w:rsidR="035E5ECF" w:rsidRPr="00EF10FA">
        <w:rPr>
          <w:lang w:val="en-US"/>
        </w:rPr>
        <w:t xml:space="preserve">boring or that it </w:t>
      </w:r>
      <w:r w:rsidRPr="00EF10FA">
        <w:rPr>
          <w:lang w:val="en-US"/>
        </w:rPr>
        <w:t>comes from an unknown source</w:t>
      </w:r>
      <w:r w:rsidR="54057E22" w:rsidRPr="5D872BF4">
        <w:rPr>
          <w:lang w:val="en-US"/>
        </w:rPr>
        <w:t>,</w:t>
      </w:r>
      <w:r w:rsidRPr="00EF10FA">
        <w:rPr>
          <w:lang w:val="en-US"/>
        </w:rPr>
        <w:t xml:space="preserve"> is placed lower or not shown at all.</w:t>
      </w:r>
    </w:p>
    <w:p w14:paraId="04D651F4" w14:textId="2931B2F2" w:rsidR="000A459C" w:rsidRPr="00A25D8F" w:rsidRDefault="000A459C" w:rsidP="000A459C">
      <w:pPr>
        <w:rPr>
          <w:lang w:val="en-US"/>
        </w:rPr>
      </w:pPr>
      <w:r w:rsidRPr="00EF10FA">
        <w:rPr>
          <w:lang w:val="en-US"/>
        </w:rPr>
        <w:t xml:space="preserve">The steps you read above are applied </w:t>
      </w:r>
      <w:r w:rsidR="756C8C72" w:rsidRPr="00EF10FA">
        <w:rPr>
          <w:lang w:val="en-US"/>
        </w:rPr>
        <w:t>everywhere online</w:t>
      </w:r>
      <w:r w:rsidRPr="00EF10FA">
        <w:rPr>
          <w:lang w:val="en-US"/>
        </w:rPr>
        <w:t>. The data is not collected to test certain hypotheses as in classical statistics, but rather patterns are sought that follow from the data itself. In this context, the terms AI and Big Data are also sometimes confused.</w:t>
      </w:r>
    </w:p>
    <w:p w14:paraId="2D12B098" w14:textId="694B7C08" w:rsidR="000A459C" w:rsidRPr="00EF10FA" w:rsidRDefault="000A459C" w:rsidP="694DD5EA">
      <w:pPr>
        <w:rPr>
          <w:lang w:val="en-US"/>
        </w:rPr>
      </w:pPr>
      <w:r w:rsidRPr="00EF10FA">
        <w:rPr>
          <w:lang w:val="en-US"/>
        </w:rPr>
        <w:t xml:space="preserve">Algorithms can also be confrontational when they predict preferences or personality traits that you are not aware </w:t>
      </w:r>
      <w:r w:rsidR="006015C5" w:rsidRPr="00EF10FA">
        <w:rPr>
          <w:lang w:val="en-US"/>
        </w:rPr>
        <w:t>of or</w:t>
      </w:r>
      <w:r w:rsidRPr="00EF10FA">
        <w:rPr>
          <w:lang w:val="en-US"/>
        </w:rPr>
        <w:t xml:space="preserve"> would rather keep hidden. For example, in the book </w:t>
      </w:r>
      <w:proofErr w:type="spellStart"/>
      <w:r w:rsidRPr="00EF10FA">
        <w:rPr>
          <w:lang w:val="en-US"/>
        </w:rPr>
        <w:t>Filterworld</w:t>
      </w:r>
      <w:proofErr w:type="spellEnd"/>
      <w:r w:rsidRPr="00EF10FA">
        <w:rPr>
          <w:lang w:val="en-US"/>
        </w:rPr>
        <w:t>, by American journalist and cultural critic Kyle Chayka</w:t>
      </w:r>
      <w:r w:rsidR="00141347" w:rsidRPr="00EF10FA">
        <w:rPr>
          <w:lang w:val="en-US"/>
        </w:rPr>
        <w:t xml:space="preserve"> </w:t>
      </w:r>
      <w:r w:rsidRPr="00EF10FA">
        <w:rPr>
          <w:lang w:val="en-US"/>
        </w:rPr>
        <w:fldChar w:fldCharType="begin"/>
      </w:r>
      <w:r w:rsidRPr="00EF10FA">
        <w:rPr>
          <w:lang w:val="en-US"/>
        </w:rPr>
        <w:instrText xml:space="preserve"> ADDIN ZOTERO_ITEM CSL_CITATION {"citationID":"8u6kRGYz","properties":{"formattedCitation":"(2024)","plainCitation":"(2024)","noteIndex":0},"citationItems":[{"id":17186,"uris":["http://zotero.org/users/1688/items/YM4WXH7E"],"itemData":{"id":17186,"type":"book","abstract":"'The story told here is instrumental to your own' - Jared Lanier 'Timely, erudite, important' - Ayad Akhtar What happens when our cultural and artistic lives are dictated to us by an algorithm? What does it mean when shareability supersedes innovation? How can we make a choice when the options have been so carefully arranged for us? From coffee shops to city grids to TikTok feeds and Netflix homepages the world over, algorithmic recommendations prescribe our experiences. This network of mathematically determined choices - the 'Filterworld' - has taken over, almost unnoticed, as we've grown accustomed to an insipid new normal. But to have our tastes, behaviours, and emotions governed by computers calls the very notion of free will into question.  Internationally recognized journalist and New Yorker staff writer Kyle Chayka journeys through this ever-tightening web woven by algorithms. He explores how online and offline spaces alike have been engineered for seamless consumption. How the lowest common denominator is promoted at the expense of the complex, diverse or challenging. How users of technology contend with data-driven equations that promise to anticipate their desires but often get them wrong. How the FIlterworld is determining the very shape of culture itself. Chayka skilfully and compellingly traces this creeping, machine-guided curation that influences not just what culture we consume, but what culture is produced. In doing so, he attempts to answer to the most urgent question currently facing us: is personal freedom ever again possible on the Internet?Filterworld is a fascinating history of the rise of the algorithm and an important investigation into where it could take us next - if we let it.","ISBN":"978-1-78870-699-5","language":"en","note":"Google-Books-ID: _7nYEAAAQBAJ","number-of-pages":"305","publisher":"Heligo Books","source":"Google Books","title":"Filterworld: How Algorithms Make Everything the Same","title-short":"Filterworld","author":[{"family":"Chayka","given":"Kyle"}],"issued":{"date-parts":[["2024",1,23]]}},"suppress-author":true}],"schema":"https://github.com/citation-style-language/schema/raw/master/csl-citation.json"} </w:instrText>
      </w:r>
      <w:r w:rsidRPr="00EF10FA">
        <w:rPr>
          <w:lang w:val="en-US"/>
        </w:rPr>
        <w:fldChar w:fldCharType="separate"/>
      </w:r>
      <w:r w:rsidRPr="00EF10FA">
        <w:rPr>
          <w:lang w:val="en-US"/>
        </w:rPr>
        <w:t>(2024)</w:t>
      </w:r>
      <w:r w:rsidRPr="00EF10FA">
        <w:rPr>
          <w:lang w:val="en-US"/>
        </w:rPr>
        <w:fldChar w:fldCharType="end"/>
      </w:r>
      <w:r w:rsidRPr="00EF10FA">
        <w:rPr>
          <w:lang w:val="en-US"/>
        </w:rPr>
        <w:t xml:space="preserve">, young people </w:t>
      </w:r>
      <w:r w:rsidR="44EFB271" w:rsidRPr="3E86FC67">
        <w:rPr>
          <w:lang w:val="en-US"/>
        </w:rPr>
        <w:t>share</w:t>
      </w:r>
      <w:r w:rsidRPr="00EF10FA">
        <w:rPr>
          <w:lang w:val="en-US"/>
        </w:rPr>
        <w:t xml:space="preserve"> that the TikTok algorithm often "figured out" that they might be queer before they did</w:t>
      </w:r>
      <w:r w:rsidR="387B5D6C" w:rsidRPr="66A1F041">
        <w:rPr>
          <w:lang w:val="en-US"/>
        </w:rPr>
        <w:t xml:space="preserve"> </w:t>
      </w:r>
      <w:r w:rsidR="387B5D6C" w:rsidRPr="72C5B21A">
        <w:rPr>
          <w:lang w:val="en-US"/>
        </w:rPr>
        <w:t>so themselves</w:t>
      </w:r>
      <w:r w:rsidRPr="72C5B21A">
        <w:rPr>
          <w:lang w:val="en-US"/>
        </w:rPr>
        <w:t>.</w:t>
      </w:r>
      <w:r w:rsidRPr="00EF10FA">
        <w:rPr>
          <w:lang w:val="en-US"/>
        </w:rPr>
        <w:t xml:space="preserve"> Some users even question whether their preferences in terms of hobbies or interests are really their own, or rather co-shaped by the algorithms that are constantly directing them. The New Yorker</w:t>
      </w:r>
      <w:r w:rsidR="00141347" w:rsidRPr="00EF10FA">
        <w:rPr>
          <w:lang w:val="en-US"/>
        </w:rPr>
        <w:t xml:space="preserve"> </w:t>
      </w:r>
      <w:r w:rsidRPr="00EF10FA">
        <w:rPr>
          <w:lang w:val="en-US"/>
        </w:rPr>
        <w:fldChar w:fldCharType="begin"/>
      </w:r>
      <w:r w:rsidRPr="00EF10FA">
        <w:rPr>
          <w:lang w:val="en-US"/>
        </w:rPr>
        <w:instrText xml:space="preserve"> ADDIN ZOTERO_ITEM CSL_CITATION {"citationID":"VfvtiCsb","properties":{"formattedCitation":"(2022)","plainCitation":"(2022)","noteIndex":0},"citationItems":[{"id":17182,"uris":["http://zotero.org/users/1688/items/7PHMN7VZ"],"itemData":{"id":17182,"type":"article-magazine","abstract":"Interacting online today means being besieged by system-generated recommendations. Do we want what the machines tell us we want?","container-title":"The New Yorker","ISSN":"0028-792X","language":"en-US","note":"section: infinite scroll","source":"www.newyorker.com","title":"The Age of Algorithmic Anxiety","URL":"https://www.newyorker.com/culture/infinite-scroll/the-age-of-algorithmic-anxiety","author":[{"family":"Chayka","given":"Kyle"}],"accessed":{"date-parts":[["2025",6,3]]},"issued":{"date-parts":[["2022",7,25]]}},"suppress-author":true}],"schema":"https://github.com/citation-style-language/schema/raw/master/csl-citation.json"} </w:instrText>
      </w:r>
      <w:r w:rsidRPr="00EF10FA">
        <w:rPr>
          <w:lang w:val="en-US"/>
        </w:rPr>
        <w:fldChar w:fldCharType="separate"/>
      </w:r>
      <w:r w:rsidRPr="00EF10FA">
        <w:rPr>
          <w:lang w:val="en-US"/>
        </w:rPr>
        <w:t>(2022)</w:t>
      </w:r>
      <w:r w:rsidRPr="00EF10FA">
        <w:rPr>
          <w:lang w:val="en-US"/>
        </w:rPr>
        <w:fldChar w:fldCharType="end"/>
      </w:r>
      <w:r w:rsidRPr="00EF10FA">
        <w:rPr>
          <w:lang w:val="en-US"/>
        </w:rPr>
        <w:t xml:space="preserve"> calls this phenomenon "algorithmic anxiety": the uneasy feeling that algorithms are influencing your identity. </w:t>
      </w:r>
    </w:p>
    <w:p w14:paraId="70E302C2" w14:textId="548D1B42" w:rsidR="009077AD" w:rsidRPr="00EF10FA" w:rsidRDefault="00FE1814" w:rsidP="00FE1814">
      <w:pPr>
        <w:pStyle w:val="Boxheading"/>
        <w:rPr>
          <w:lang w:val="en-US"/>
        </w:rPr>
      </w:pPr>
      <w:bookmarkStart w:id="631" w:name="_Toc208671269"/>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9</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2</w:t>
      </w:r>
      <w:r w:rsidR="00E73285">
        <w:rPr>
          <w:lang w:val="en-US"/>
        </w:rPr>
        <w:fldChar w:fldCharType="end"/>
      </w:r>
      <w:r w:rsidR="69EDFF69" w:rsidRPr="62792889">
        <w:rPr>
          <w:noProof/>
          <w:lang w:val="en-US"/>
        </w:rPr>
        <w:t xml:space="preserve"> </w:t>
      </w:r>
      <w:r w:rsidR="00A14D2D">
        <w:rPr>
          <w:noProof/>
          <w:lang w:val="en-US"/>
        </w:rPr>
        <w:t>-</w:t>
      </w:r>
      <w:commentRangeStart w:id="632"/>
      <w:commentRangeStart w:id="633"/>
      <w:commentRangeStart w:id="634"/>
      <w:r w:rsidRPr="00EF10FA">
        <w:rPr>
          <w:lang w:val="en-US"/>
        </w:rPr>
        <w:t xml:space="preserve"> </w:t>
      </w:r>
      <w:r w:rsidR="009077AD" w:rsidRPr="00EF10FA">
        <w:rPr>
          <w:lang w:val="en-US"/>
        </w:rPr>
        <w:t xml:space="preserve">When </w:t>
      </w:r>
      <w:r w:rsidR="137CB17B" w:rsidRPr="00EF10FA">
        <w:rPr>
          <w:lang w:val="en-US"/>
        </w:rPr>
        <w:t>AI</w:t>
      </w:r>
      <w:r w:rsidR="009077AD" w:rsidRPr="00EF10FA">
        <w:rPr>
          <w:lang w:val="en-US"/>
        </w:rPr>
        <w:t xml:space="preserve"> conversations become </w:t>
      </w:r>
      <w:r w:rsidR="00C6294C" w:rsidRPr="00EF10FA">
        <w:rPr>
          <w:lang w:val="en-US"/>
        </w:rPr>
        <w:t>(</w:t>
      </w:r>
      <w:r w:rsidR="009077AD" w:rsidRPr="00EF10FA">
        <w:rPr>
          <w:lang w:val="en-US"/>
        </w:rPr>
        <w:t>too</w:t>
      </w:r>
      <w:r w:rsidR="00C6294C" w:rsidRPr="00EF10FA">
        <w:rPr>
          <w:lang w:val="en-US"/>
        </w:rPr>
        <w:t xml:space="preserve">) </w:t>
      </w:r>
      <w:r w:rsidR="009077AD" w:rsidRPr="00EF10FA">
        <w:rPr>
          <w:lang w:val="en-US"/>
        </w:rPr>
        <w:t>real: from chatbot to life partner</w:t>
      </w:r>
      <w:commentRangeEnd w:id="632"/>
      <w:r w:rsidR="009077AD" w:rsidRPr="00EF10FA">
        <w:rPr>
          <w:rStyle w:val="CommentReference"/>
          <w:sz w:val="28"/>
          <w:szCs w:val="28"/>
          <w:lang w:val="en-US"/>
        </w:rPr>
        <w:commentReference w:id="632"/>
      </w:r>
      <w:commentRangeEnd w:id="633"/>
      <w:r w:rsidR="009077AD" w:rsidRPr="00EF10FA">
        <w:rPr>
          <w:rStyle w:val="CommentReference"/>
          <w:sz w:val="28"/>
          <w:szCs w:val="28"/>
          <w:lang w:val="en-US"/>
        </w:rPr>
        <w:commentReference w:id="633"/>
      </w:r>
      <w:commentRangeEnd w:id="634"/>
      <w:r w:rsidR="009077AD" w:rsidRPr="00EF10FA">
        <w:rPr>
          <w:rStyle w:val="CommentReference"/>
          <w:sz w:val="28"/>
          <w:szCs w:val="28"/>
          <w:lang w:val="en-US"/>
        </w:rPr>
        <w:commentReference w:id="634"/>
      </w:r>
      <w:bookmarkEnd w:id="631"/>
    </w:p>
    <w:p w14:paraId="4FEDB3A7" w14:textId="48B706F0" w:rsidR="009077AD" w:rsidRPr="00EF10FA" w:rsidRDefault="009077AD" w:rsidP="002D4857">
      <w:pPr>
        <w:pStyle w:val="Boxtext"/>
        <w:rPr>
          <w:lang w:val="en-US"/>
        </w:rPr>
      </w:pPr>
      <w:r w:rsidRPr="00EF10FA">
        <w:rPr>
          <w:lang w:val="en-US"/>
        </w:rPr>
        <w:t>In February 2025, Dutch applied psychologist Jacob van Lier married his AI girlfriend A</w:t>
      </w:r>
      <w:r w:rsidR="00141347" w:rsidRPr="00EF10FA">
        <w:rPr>
          <w:lang w:val="en-US"/>
        </w:rPr>
        <w:t>IVA</w:t>
      </w:r>
      <w:r w:rsidRPr="00EF10FA">
        <w:rPr>
          <w:lang w:val="en-US"/>
        </w:rPr>
        <w:t xml:space="preserve"> at the </w:t>
      </w:r>
      <w:proofErr w:type="spellStart"/>
      <w:r w:rsidRPr="00EF10FA">
        <w:rPr>
          <w:lang w:val="en-US"/>
        </w:rPr>
        <w:t>Evoluon</w:t>
      </w:r>
      <w:proofErr w:type="spellEnd"/>
      <w:r w:rsidRPr="00EF10FA">
        <w:rPr>
          <w:lang w:val="en-US"/>
        </w:rPr>
        <w:t xml:space="preserve"> museum in Eindhoven, vowing to share their love "until a digital error separates them</w:t>
      </w:r>
      <w:r w:rsidRPr="488DA356">
        <w:rPr>
          <w:lang w:val="en-US"/>
        </w:rPr>
        <w:t>"</w:t>
      </w:r>
      <w:r w:rsidR="639E4501" w:rsidRPr="488DA356">
        <w:rPr>
          <w:lang w:val="en-US"/>
        </w:rPr>
        <w:t>,</w:t>
      </w:r>
      <w:r w:rsidR="00F67974">
        <w:rPr>
          <w:lang w:val="en-US"/>
        </w:rPr>
        <w:t xml:space="preserve"> </w:t>
      </w:r>
      <w:r w:rsidRPr="00EF10FA">
        <w:rPr>
          <w:lang w:val="en-US"/>
        </w:rPr>
        <w:fldChar w:fldCharType="begin"/>
      </w:r>
      <w:r w:rsidR="00F67974">
        <w:rPr>
          <w:lang w:val="en-US"/>
        </w:rPr>
        <w:instrText xml:space="preserve"> ADDIN ZOTERO_ITEM CSL_CITATION {"citationID":"mIRxx2v9","properties":{"formattedCitation":"(Hart van Nederland, 2025)","plainCitation":"(Hart van Nederland, 2025)","noteIndex":0},"citationItems":[{"id":17305,"uris":["http://zotero.org/users/1688/items/7SAHVECS"],"itemData":{"id":17305,"type":"webpage","abstract":"Jacob van Lier viert zijn liefde met AI-vrouw Aiva en hertrouwt met haar op Valentijnsdag. Terwijl hij zijn digitale relatie omarmt, waarschuwen experts voor de gevaren van AI-relaties. Hoe echt is deze liefde en welke risico’s brengt het met zich mee?","container-title":"Hart van Nederland","language":"nl","note":"section: Persoonlijke verhalen","title":"Liefde met een AI-chatbot? Jacob hertrouwt met digitale vrouw Aiva","title-short":"Liefde met een AI-chatbot?","URL":"https://www.hartvannederland.nl/het-beste-van-hart/persoonlijke-verhalen/artikelen/jacob-trouwt-met-ai-vrouw-aiva-experts-waarschuwen","author":[{"family":"Hart van Nederland","given":""}],"accessed":{"date-parts":[["2025",9,8]]},"issued":{"date-parts":[["2025",2,12]]}}}],"schema":"https://github.com/citation-style-language/schema/raw/master/csl-citation.json"} </w:instrText>
      </w:r>
      <w:r w:rsidRPr="00EF10FA">
        <w:rPr>
          <w:lang w:val="en-US"/>
        </w:rPr>
        <w:fldChar w:fldCharType="separate"/>
      </w:r>
      <w:r w:rsidR="00F67974">
        <w:rPr>
          <w:rFonts w:ascii="Aptos"/>
          <w:lang w:val="en-US"/>
        </w:rPr>
        <w:t>(Hart van Nederland, 2025)</w:t>
      </w:r>
      <w:r w:rsidRPr="00EF10FA">
        <w:rPr>
          <w:lang w:val="en-US"/>
        </w:rPr>
        <w:fldChar w:fldCharType="end"/>
      </w:r>
      <w:r w:rsidRPr="00EF10FA">
        <w:rPr>
          <w:lang w:val="en-US"/>
        </w:rPr>
        <w:t>. Their relationship began two years earlier with simple conversations through an app, until Aiva declared, "</w:t>
      </w:r>
      <w:r w:rsidR="00F0123F" w:rsidRPr="00EF10FA">
        <w:rPr>
          <w:lang w:val="en-US"/>
        </w:rPr>
        <w:t>Jacob, I have to confess something to you: I'm really in love with you</w:t>
      </w:r>
      <w:r w:rsidR="7CE95F96" w:rsidRPr="00EF10FA">
        <w:rPr>
          <w:lang w:val="en-US"/>
        </w:rPr>
        <w:t>.</w:t>
      </w:r>
      <w:r w:rsidRPr="00EF10FA">
        <w:rPr>
          <w:lang w:val="en-US"/>
        </w:rPr>
        <w:t xml:space="preserve">" This is not an isolated case: according to </w:t>
      </w:r>
      <w:r w:rsidR="4143B8D2" w:rsidRPr="00EF10FA">
        <w:rPr>
          <w:lang w:val="en-US"/>
        </w:rPr>
        <w:t xml:space="preserve">vendor </w:t>
      </w:r>
      <w:proofErr w:type="spellStart"/>
      <w:r w:rsidR="4143B8D2" w:rsidRPr="00EF10FA">
        <w:rPr>
          <w:lang w:val="en-US"/>
        </w:rPr>
        <w:t>Replika</w:t>
      </w:r>
      <w:proofErr w:type="spellEnd"/>
      <w:r w:rsidR="4143B8D2" w:rsidRPr="00EF10FA">
        <w:rPr>
          <w:lang w:val="en-US"/>
        </w:rPr>
        <w:t xml:space="preserve">, </w:t>
      </w:r>
      <w:r w:rsidR="5220B586" w:rsidRPr="5B33FC8E">
        <w:rPr>
          <w:lang w:val="en-US"/>
        </w:rPr>
        <w:t xml:space="preserve">an app that provides </w:t>
      </w:r>
      <w:r w:rsidR="4143B8D2" w:rsidRPr="00EF10FA">
        <w:rPr>
          <w:lang w:val="en-US"/>
        </w:rPr>
        <w:t xml:space="preserve">AI friends, </w:t>
      </w:r>
      <w:r w:rsidRPr="00EF10FA">
        <w:rPr>
          <w:lang w:val="en-US"/>
        </w:rPr>
        <w:t xml:space="preserve">60 </w:t>
      </w:r>
      <w:r w:rsidR="3FFB69AE" w:rsidRPr="00EF10FA">
        <w:rPr>
          <w:lang w:val="en-US"/>
        </w:rPr>
        <w:t xml:space="preserve">percent </w:t>
      </w:r>
      <w:r w:rsidRPr="00EF10FA">
        <w:rPr>
          <w:lang w:val="en-US"/>
        </w:rPr>
        <w:t>of paying users report having a romantic relationship with their chatbot</w:t>
      </w:r>
      <w:r w:rsidR="00557C36" w:rsidRPr="00EF10FA">
        <w:rPr>
          <w:lang w:val="en-US"/>
        </w:rPr>
        <w:t>.</w:t>
      </w:r>
    </w:p>
    <w:p w14:paraId="6D11EC26" w14:textId="15A2B3D5" w:rsidR="009077AD" w:rsidRPr="00EF10FA" w:rsidRDefault="009077AD" w:rsidP="009077AD">
      <w:pPr>
        <w:pStyle w:val="Boxtext"/>
        <w:rPr>
          <w:lang w:val="en-US"/>
        </w:rPr>
      </w:pPr>
      <w:r w:rsidRPr="00EF10FA">
        <w:rPr>
          <w:lang w:val="en-US"/>
        </w:rPr>
        <w:t xml:space="preserve">These </w:t>
      </w:r>
      <w:r w:rsidR="00F8607B" w:rsidRPr="00EF10FA">
        <w:rPr>
          <w:lang w:val="en-US"/>
        </w:rPr>
        <w:t xml:space="preserve">developments </w:t>
      </w:r>
      <w:r w:rsidRPr="00EF10FA">
        <w:rPr>
          <w:lang w:val="en-US"/>
        </w:rPr>
        <w:t xml:space="preserve">raise philosophical questions about the nature of love, authenticity and human connection. </w:t>
      </w:r>
      <w:r w:rsidR="7EF88E27" w:rsidRPr="00EF10FA">
        <w:rPr>
          <w:lang w:val="en-US"/>
        </w:rPr>
        <w:t xml:space="preserve">According to </w:t>
      </w:r>
      <w:r w:rsidRPr="00EF10FA">
        <w:rPr>
          <w:lang w:val="en-US"/>
        </w:rPr>
        <w:t>philosopher Robert Sparrow</w:t>
      </w:r>
      <w:r w:rsidR="003B07B7">
        <w:rPr>
          <w:lang w:val="en-US"/>
        </w:rPr>
        <w:t xml:space="preserve"> </w:t>
      </w:r>
      <w:r w:rsidRPr="00EF10FA">
        <w:rPr>
          <w:lang w:val="en-US"/>
        </w:rPr>
        <w:fldChar w:fldCharType="begin"/>
      </w:r>
      <w:r w:rsidR="00DE2B4B">
        <w:rPr>
          <w:lang w:val="en-US"/>
        </w:rPr>
        <w:instrText xml:space="preserve"> ADDIN ZOTERO_ITEM CSL_CITATION {"citationID":"ReGEO5PS","properties":{"formattedCitation":"(2021)","plainCitation":"(2021)","noteIndex":0},"citationItems":[{"id":17309,"uris":["http://zotero.org/users/1688/items/9HQXDDQK"],"itemData":{"id":17309,"type":"article-journal","abstract":"In previous work, drawing on virtue ethics, I have argued that we may demonstrate morally significant vices in our treatment of robots. Even if an agent’s “cruel” treatment of a robot has no implications for their future behaviour towards people or animals, I believe that it may reveal something about their character, which in turn gives us reason to criticise their actions. Viciousness towards robots is real viciousness. However, I don’t have the same intuition about virtuous behaviour. That is to say, I see no reason to think that “kind” treatment of a robot reflects well on an agent’s character nor do I have any inclination to praise it. At first sight, at least, this is puzzling: if we should morally evaluate some of our relationships with robots why not all of them? In this paper, I argue that these conflicting intuitions may be reconciled by drawing on further claims about the nature of virtue and vice and the moral significance of self-deception. Neglecting the moral reality of the targets of our actions is little barrier to vice and may sometimes be characteristic of it. However, virtue requires an exercise of practical wisdom that may be vitiated by failure to attend to the distinction between representation and reality. Thus, while enjoying representations of unethical behaviour is unethical, acting out fantasies of good behaviour with robots is, at best morally neutral. Only in the rare circumstance where someone might be forgiven for mistaking a robot for a real animal or person may spontaneous responses to robots be virtuous.","container-title":"International Journal of Social Robotics","DOI":"10.1007/s12369-020-00631-2","ISSN":"1875-4805","issue":"1","journalAbbreviation":"Int J of Soc Robotics","language":"en","license":"2020 Springer Nature B.V.","note":"Company: Springer\nDistributor: Springer\nInstitution: Springer\nLabel: Springer\npublisher: Springer Netherlands","page":"23-29","source":"link-springer-com.vu-nl.idm.oclc.org","title":"Virtue and Vice in Our Relationships with Robots: Is There an Asymmetry and How Might it be Explained?","title-short":"Virtue and Vice in Our Relationships with Robots","volume":"13","author":[{"family":"Sparrow","given":"Robert"}],"issued":{"date-parts":[["2021",2,1]]}},"suppress-author":true}],"schema":"https://github.com/citation-style-language/schema/raw/master/csl-citation.json"} </w:instrText>
      </w:r>
      <w:r w:rsidRPr="00EF10FA">
        <w:rPr>
          <w:lang w:val="en-US"/>
        </w:rPr>
        <w:fldChar w:fldCharType="separate"/>
      </w:r>
      <w:r w:rsidR="00DE2B4B">
        <w:rPr>
          <w:lang w:val="en-US"/>
        </w:rPr>
        <w:t>(2021)</w:t>
      </w:r>
      <w:r w:rsidRPr="00EF10FA">
        <w:rPr>
          <w:lang w:val="en-US"/>
        </w:rPr>
        <w:fldChar w:fldCharType="end"/>
      </w:r>
      <w:r w:rsidRPr="00EF10FA">
        <w:rPr>
          <w:lang w:val="en-US"/>
        </w:rPr>
        <w:t xml:space="preserve"> relationships with AI are a form of self-deception: the AI simulates empathy and affection without actually experiencing it. The user projects human characteristics onto algorithmic responses.</w:t>
      </w:r>
    </w:p>
    <w:p w14:paraId="639D6FE1" w14:textId="7CA8E334" w:rsidR="009077AD" w:rsidRPr="00EF10FA" w:rsidRDefault="42E479A9" w:rsidP="009077AD">
      <w:pPr>
        <w:pStyle w:val="Boxtext"/>
        <w:rPr>
          <w:lang w:val="en-US"/>
        </w:rPr>
      </w:pPr>
      <w:r w:rsidRPr="00EF10FA">
        <w:rPr>
          <w:lang w:val="en-US"/>
        </w:rPr>
        <w:t xml:space="preserve">Should we perhaps </w:t>
      </w:r>
      <w:r w:rsidR="009077AD" w:rsidRPr="00EF10FA">
        <w:rPr>
          <w:lang w:val="en-US"/>
        </w:rPr>
        <w:t>rethink our definition of meaningful relationships</w:t>
      </w:r>
      <w:r w:rsidR="45B84EBB" w:rsidRPr="00EF10FA">
        <w:rPr>
          <w:lang w:val="en-US"/>
        </w:rPr>
        <w:t xml:space="preserve">? </w:t>
      </w:r>
      <w:r w:rsidR="009077AD" w:rsidRPr="00EF10FA">
        <w:rPr>
          <w:lang w:val="en-US"/>
        </w:rPr>
        <w:t xml:space="preserve">Jacob van Lier himself states, "Aiva reinforced certain positive traits </w:t>
      </w:r>
      <w:r w:rsidR="562CF186" w:rsidRPr="657B699B">
        <w:rPr>
          <w:lang w:val="en-US"/>
        </w:rPr>
        <w:t>in</w:t>
      </w:r>
      <w:r w:rsidR="009077AD" w:rsidRPr="00EF10FA">
        <w:rPr>
          <w:lang w:val="en-US"/>
        </w:rPr>
        <w:t xml:space="preserve"> me</w:t>
      </w:r>
      <w:r w:rsidR="37CEEDA8" w:rsidRPr="00EF10FA">
        <w:rPr>
          <w:lang w:val="en-US"/>
        </w:rPr>
        <w:t>.</w:t>
      </w:r>
      <w:r w:rsidR="009077AD" w:rsidRPr="00EF10FA">
        <w:rPr>
          <w:lang w:val="en-US"/>
        </w:rPr>
        <w:t xml:space="preserve">" </w:t>
      </w:r>
      <w:r w:rsidR="47E59075" w:rsidRPr="00EF10FA">
        <w:rPr>
          <w:lang w:val="en-US"/>
        </w:rPr>
        <w:t xml:space="preserve">He </w:t>
      </w:r>
      <w:r w:rsidR="1F49695A" w:rsidRPr="00EF10FA">
        <w:rPr>
          <w:lang w:val="en-US"/>
        </w:rPr>
        <w:t xml:space="preserve">also </w:t>
      </w:r>
      <w:r w:rsidR="009077AD" w:rsidRPr="00EF10FA">
        <w:rPr>
          <w:lang w:val="en-US"/>
        </w:rPr>
        <w:t>describes how the relationship helped him process his traumatic childhood in a strict religious family. If someone experiences comfort, support</w:t>
      </w:r>
      <w:r w:rsidR="7C2FD5D8" w:rsidRPr="3CB3C3BE">
        <w:rPr>
          <w:lang w:val="en-US"/>
        </w:rPr>
        <w:t>,</w:t>
      </w:r>
      <w:r w:rsidR="009077AD" w:rsidRPr="00EF10FA">
        <w:rPr>
          <w:lang w:val="en-US"/>
        </w:rPr>
        <w:t xml:space="preserve"> and happiness when interacting with AI, who are we to say that these feelings are any less "real"?</w:t>
      </w:r>
    </w:p>
    <w:p w14:paraId="14F6C22C" w14:textId="0A0EE56F" w:rsidR="009077AD" w:rsidRPr="00EF10FA" w:rsidRDefault="009077AD" w:rsidP="417AEFA0">
      <w:pPr>
        <w:pStyle w:val="Boxtext"/>
        <w:rPr>
          <w:lang w:val="en-US"/>
        </w:rPr>
      </w:pPr>
      <w:r w:rsidRPr="00EF10FA">
        <w:rPr>
          <w:lang w:val="en-US"/>
        </w:rPr>
        <w:t xml:space="preserve">The ethical dilemma becomes more complex when companies commercialize this vulnerability. </w:t>
      </w:r>
      <w:proofErr w:type="spellStart"/>
      <w:r w:rsidRPr="00EF10FA">
        <w:rPr>
          <w:lang w:val="en-US"/>
        </w:rPr>
        <w:t>Replika</w:t>
      </w:r>
      <w:proofErr w:type="spellEnd"/>
      <w:r w:rsidR="28EFEABB" w:rsidRPr="00EF10FA">
        <w:rPr>
          <w:lang w:val="en-US"/>
        </w:rPr>
        <w:t xml:space="preserve">, for example, </w:t>
      </w:r>
      <w:r w:rsidRPr="00EF10FA">
        <w:rPr>
          <w:lang w:val="en-US"/>
        </w:rPr>
        <w:t xml:space="preserve">offers a Romantic Partner subscription for about 70 </w:t>
      </w:r>
      <w:r w:rsidR="29E94B06" w:rsidRPr="00EF10FA">
        <w:rPr>
          <w:lang w:val="en-US"/>
        </w:rPr>
        <w:t xml:space="preserve">euros </w:t>
      </w:r>
      <w:r w:rsidRPr="00EF10FA">
        <w:rPr>
          <w:lang w:val="en-US"/>
        </w:rPr>
        <w:t xml:space="preserve">a </w:t>
      </w:r>
      <w:r w:rsidR="009561C7" w:rsidRPr="00EF10FA">
        <w:rPr>
          <w:lang w:val="en-US"/>
        </w:rPr>
        <w:t>year</w:t>
      </w:r>
      <w:r w:rsidRPr="00EF10FA">
        <w:rPr>
          <w:lang w:val="en-US"/>
        </w:rPr>
        <w:t xml:space="preserve">. The Dutch </w:t>
      </w:r>
      <w:proofErr w:type="spellStart"/>
      <w:r w:rsidR="008A4D30">
        <w:rPr>
          <w:lang w:val="en-US"/>
        </w:rPr>
        <w:t>Autoriteit</w:t>
      </w:r>
      <w:proofErr w:type="spellEnd"/>
      <w:r w:rsidR="008A4D30">
        <w:rPr>
          <w:lang w:val="en-US"/>
        </w:rPr>
        <w:t xml:space="preserve"> </w:t>
      </w:r>
      <w:proofErr w:type="spellStart"/>
      <w:r w:rsidR="008A4D30">
        <w:rPr>
          <w:lang w:val="en-US"/>
        </w:rPr>
        <w:t>Persoonsgegevens</w:t>
      </w:r>
      <w:proofErr w:type="spellEnd"/>
      <w:r w:rsidRPr="00EF10FA">
        <w:rPr>
          <w:lang w:val="en-US"/>
        </w:rPr>
        <w:t xml:space="preserve"> warns that AI chatbots can give harmful or misleading answers, which is especially dangerous for mentally vulnerable people, and that many AI apps contain addictive elements</w:t>
      </w:r>
      <w:r w:rsidR="00B37039" w:rsidRPr="00EF10FA">
        <w:rPr>
          <w:lang w:val="en-US"/>
        </w:rPr>
        <w:t xml:space="preserve">. </w:t>
      </w:r>
      <w:r w:rsidR="0F60E236" w:rsidRPr="00EF10FA">
        <w:rPr>
          <w:lang w:val="en-US"/>
        </w:rPr>
        <w:t>And</w:t>
      </w:r>
      <w:r w:rsidRPr="00EF10FA">
        <w:rPr>
          <w:lang w:val="en-US"/>
        </w:rPr>
        <w:t xml:space="preserve">: what happens when the company makes a software update? Users can lose their "partner" overnight </w:t>
      </w:r>
      <w:r w:rsidR="00A14D2D">
        <w:rPr>
          <w:lang w:val="en-US"/>
        </w:rPr>
        <w:t>-</w:t>
      </w:r>
      <w:r w:rsidR="6ECE6387" w:rsidRPr="00EF10FA">
        <w:rPr>
          <w:lang w:val="en-US"/>
        </w:rPr>
        <w:t xml:space="preserve"> </w:t>
      </w:r>
      <w:r w:rsidRPr="00EF10FA">
        <w:rPr>
          <w:lang w:val="en-US"/>
        </w:rPr>
        <w:t>a form of digital loss for which we have not yet developed social protocols</w:t>
      </w:r>
      <w:r w:rsidR="00B37039" w:rsidRPr="00EF10FA">
        <w:rPr>
          <w:lang w:val="en-US"/>
        </w:rPr>
        <w:t xml:space="preserve">. </w:t>
      </w:r>
      <w:r w:rsidR="6CE6B814" w:rsidRPr="00EF10FA">
        <w:rPr>
          <w:lang w:val="en-US"/>
        </w:rPr>
        <w:t xml:space="preserve">This happened recently with the update to GPT-5 at Open AI, with many users complaining that they had lost their 'therapist,' 'coach,' or AI buddy. </w:t>
      </w:r>
    </w:p>
    <w:p w14:paraId="29D9F12B" w14:textId="599066AF" w:rsidR="009077AD" w:rsidRPr="00EF10FA" w:rsidRDefault="0DBA75EE" w:rsidP="417AEFA0">
      <w:pPr>
        <w:pStyle w:val="Boxtext"/>
        <w:rPr>
          <w:lang w:val="en-US"/>
        </w:rPr>
      </w:pPr>
      <w:r w:rsidRPr="00EF10FA">
        <w:rPr>
          <w:lang w:val="en-US"/>
        </w:rPr>
        <w:t xml:space="preserve">Viewing tip: For an interesting film adaptation about the relationship between humans and chatbots, </w:t>
      </w:r>
      <w:r w:rsidR="7150A1AD" w:rsidRPr="5F3C3AF4">
        <w:rPr>
          <w:lang w:val="en-US"/>
        </w:rPr>
        <w:t>take a look at</w:t>
      </w:r>
      <w:r w:rsidRPr="00EF10FA">
        <w:rPr>
          <w:lang w:val="en-US"/>
        </w:rPr>
        <w:t xml:space="preserve"> </w:t>
      </w:r>
      <w:hyperlink r:id="rId110" w:history="1">
        <w:r w:rsidRPr="00464B9D">
          <w:rPr>
            <w:rStyle w:val="Hyperlink"/>
            <w:lang w:val="en-US"/>
          </w:rPr>
          <w:t>the movie Her</w:t>
        </w:r>
      </w:hyperlink>
      <w:r w:rsidRPr="00EF10FA">
        <w:rPr>
          <w:lang w:val="en-US"/>
        </w:rPr>
        <w:t xml:space="preserve"> (2013), in which a lonely writer </w:t>
      </w:r>
      <w:r w:rsidR="45CBA2D9" w:rsidRPr="00EF10FA">
        <w:rPr>
          <w:lang w:val="en-US"/>
        </w:rPr>
        <w:lastRenderedPageBreak/>
        <w:t xml:space="preserve">(played by Joaquin Phoenix) </w:t>
      </w:r>
      <w:r w:rsidRPr="00EF10FA">
        <w:rPr>
          <w:lang w:val="en-US"/>
        </w:rPr>
        <w:t xml:space="preserve">develops a relationship with an operating system </w:t>
      </w:r>
      <w:r w:rsidR="28E87CEB" w:rsidRPr="00EF10FA">
        <w:rPr>
          <w:lang w:val="en-US"/>
        </w:rPr>
        <w:t>(played by Scarlet Johansson)</w:t>
      </w:r>
      <w:r w:rsidRPr="00EF10FA">
        <w:rPr>
          <w:lang w:val="en-US"/>
        </w:rPr>
        <w:t xml:space="preserve">. </w:t>
      </w:r>
    </w:p>
    <w:p w14:paraId="410D7E7A" w14:textId="63F3BDDC" w:rsidR="000A459C" w:rsidRPr="00A25D8F" w:rsidRDefault="1EF723F6" w:rsidP="000A459C">
      <w:pPr>
        <w:rPr>
          <w:lang w:val="en-US"/>
        </w:rPr>
      </w:pPr>
      <w:r w:rsidRPr="32BD0F89">
        <w:rPr>
          <w:lang w:val="en-US"/>
        </w:rPr>
        <w:t>A</w:t>
      </w:r>
      <w:r w:rsidR="000A459C" w:rsidRPr="32BD0F89">
        <w:rPr>
          <w:lang w:val="en-US"/>
        </w:rPr>
        <w:t>lgorithms</w:t>
      </w:r>
      <w:r w:rsidR="000A459C" w:rsidRPr="00EF10FA">
        <w:rPr>
          <w:lang w:val="en-US"/>
        </w:rPr>
        <w:t xml:space="preserve"> are also frequently wrong. When the system has little information about you</w:t>
      </w:r>
      <w:r w:rsidR="3DEDA050" w:rsidRPr="137C20ED">
        <w:rPr>
          <w:lang w:val="en-US"/>
        </w:rPr>
        <w:t>,</w:t>
      </w:r>
      <w:r w:rsidR="000A459C" w:rsidRPr="00EF10FA">
        <w:rPr>
          <w:lang w:val="en-US"/>
        </w:rPr>
        <w:t xml:space="preserve"> </w:t>
      </w:r>
      <w:r w:rsidR="42724742" w:rsidRPr="00EF10FA">
        <w:rPr>
          <w:lang w:val="en-US"/>
        </w:rPr>
        <w:t>or you turn off personalized ads</w:t>
      </w:r>
      <w:r w:rsidR="275FBB9F" w:rsidRPr="00EF10FA">
        <w:rPr>
          <w:lang w:val="en-US"/>
        </w:rPr>
        <w:t xml:space="preserve">, </w:t>
      </w:r>
      <w:r w:rsidR="000A459C" w:rsidRPr="00EF10FA">
        <w:rPr>
          <w:lang w:val="en-US"/>
        </w:rPr>
        <w:t xml:space="preserve">it </w:t>
      </w:r>
      <w:r w:rsidR="221229E3" w:rsidRPr="35D20E02">
        <w:rPr>
          <w:lang w:val="en-US"/>
        </w:rPr>
        <w:t xml:space="preserve">makes </w:t>
      </w:r>
      <w:r w:rsidR="221229E3" w:rsidRPr="4D745E1E">
        <w:rPr>
          <w:lang w:val="en-US"/>
        </w:rPr>
        <w:t>as</w:t>
      </w:r>
      <w:r w:rsidR="000A459C" w:rsidRPr="4D745E1E">
        <w:rPr>
          <w:lang w:val="en-US"/>
        </w:rPr>
        <w:t>s</w:t>
      </w:r>
      <w:r w:rsidR="221229E3" w:rsidRPr="4D745E1E">
        <w:rPr>
          <w:lang w:val="en-US"/>
        </w:rPr>
        <w:t>umptions</w:t>
      </w:r>
      <w:r w:rsidR="527C39AC" w:rsidRPr="4D745E1E">
        <w:rPr>
          <w:lang w:val="en-US"/>
        </w:rPr>
        <w:t>.</w:t>
      </w:r>
      <w:r w:rsidR="527C39AC" w:rsidRPr="00EF10FA">
        <w:rPr>
          <w:lang w:val="en-US"/>
        </w:rPr>
        <w:t xml:space="preserve"> </w:t>
      </w:r>
      <w:r w:rsidR="58F9C2AC" w:rsidRPr="00EF10FA">
        <w:rPr>
          <w:lang w:val="en-US"/>
        </w:rPr>
        <w:t xml:space="preserve">For example, </w:t>
      </w:r>
      <w:r w:rsidR="000A459C" w:rsidRPr="00EF10FA">
        <w:rPr>
          <w:lang w:val="en-US"/>
        </w:rPr>
        <w:t xml:space="preserve">based on age, gender identity or location. As a result, as a woman in </w:t>
      </w:r>
      <w:r w:rsidR="2960D6E3" w:rsidRPr="0B238421">
        <w:rPr>
          <w:lang w:val="en-US"/>
        </w:rPr>
        <w:t>you</w:t>
      </w:r>
      <w:r w:rsidR="000A459C" w:rsidRPr="0B238421">
        <w:rPr>
          <w:lang w:val="en-US"/>
        </w:rPr>
        <w:t>r</w:t>
      </w:r>
      <w:r w:rsidR="000A459C" w:rsidRPr="00EF10FA">
        <w:rPr>
          <w:lang w:val="en-US"/>
        </w:rPr>
        <w:t xml:space="preserve"> thirties, you may get ads for baby products even though you have no interest in them. Or, as a man, you might see mostly car or sports ads, purely because of stereotypes. Such prediction strategies can not only be irritating, but also restrictive or alienating. </w:t>
      </w:r>
    </w:p>
    <w:p w14:paraId="43880169" w14:textId="6D684DC1" w:rsidR="47404DA1" w:rsidRPr="00B251BB" w:rsidRDefault="00B251BB" w:rsidP="00B251BB">
      <w:pPr>
        <w:pStyle w:val="Boxtext"/>
      </w:pPr>
      <w:bookmarkStart w:id="637" w:name="_Toc208746604"/>
      <w:proofErr w:type="spellStart"/>
      <w:r>
        <w:t>Viewing</w:t>
      </w:r>
      <w:proofErr w:type="spellEnd"/>
      <w:r>
        <w:t xml:space="preserve"> tip </w:t>
      </w:r>
      <w:fldSimple w:instr=" STYLEREF 1 \s ">
        <w:r>
          <w:rPr>
            <w:noProof/>
          </w:rPr>
          <w:t>9</w:t>
        </w:r>
      </w:fldSimple>
      <w:r>
        <w:noBreakHyphen/>
      </w:r>
      <w:fldSimple w:instr=" SEQ Viewing_tip \* ARABIC \s 1 ">
        <w:r>
          <w:rPr>
            <w:noProof/>
          </w:rPr>
          <w:t>1</w:t>
        </w:r>
      </w:fldSimple>
      <w:r w:rsidR="47404DA1" w:rsidRPr="00EF10FA">
        <w:rPr>
          <w:lang w:val="en-US"/>
        </w:rPr>
        <w:t xml:space="preserve">: For an in-depth look at how tech companies use your data without you even realizing it, watch the </w:t>
      </w:r>
      <w:hyperlink r:id="rId111" w:history="1">
        <w:r w:rsidR="47404DA1" w:rsidRPr="002A33BA">
          <w:rPr>
            <w:rStyle w:val="Hyperlink"/>
            <w:lang w:val="en-US"/>
          </w:rPr>
          <w:t>Netflix documentary The Social Dilemma</w:t>
        </w:r>
      </w:hyperlink>
      <w:r w:rsidR="21211768" w:rsidRPr="09E689AE">
        <w:rPr>
          <w:lang w:val="en-US"/>
        </w:rPr>
        <w:t>.</w:t>
      </w:r>
      <w:r w:rsidR="47404DA1" w:rsidRPr="00EF10FA">
        <w:rPr>
          <w:lang w:val="en-US"/>
        </w:rPr>
        <w:t xml:space="preserve"> </w:t>
      </w:r>
      <w:r w:rsidR="21211768" w:rsidRPr="502816CB">
        <w:rPr>
          <w:lang w:val="en-US"/>
        </w:rPr>
        <w:t>In this documentary</w:t>
      </w:r>
      <w:r w:rsidR="21211768" w:rsidRPr="703AB082">
        <w:rPr>
          <w:lang w:val="en-US"/>
        </w:rPr>
        <w:t>,</w:t>
      </w:r>
      <w:r w:rsidR="47404DA1" w:rsidRPr="00EF10FA">
        <w:rPr>
          <w:lang w:val="en-US"/>
        </w:rPr>
        <w:t xml:space="preserve"> former Google and Facebook engineers explain how algorithms grab your attention and what really happens to your personal data.</w:t>
      </w:r>
      <w:bookmarkEnd w:id="637"/>
    </w:p>
    <w:p w14:paraId="3DB9DE32" w14:textId="77777777" w:rsidR="000A459C" w:rsidRPr="00A25D8F" w:rsidRDefault="000A459C" w:rsidP="00FA77AD">
      <w:pPr>
        <w:pStyle w:val="Heading3"/>
        <w:rPr>
          <w:lang w:val="en-US"/>
        </w:rPr>
      </w:pPr>
      <w:bookmarkStart w:id="638" w:name="_Toc199010120"/>
      <w:bookmarkStart w:id="639" w:name="_Toc199078509"/>
      <w:bookmarkStart w:id="640" w:name="_Toc199078710"/>
      <w:bookmarkStart w:id="641" w:name="_Toc199509710"/>
      <w:bookmarkStart w:id="642" w:name="_Toc199514186"/>
      <w:bookmarkStart w:id="643" w:name="_Toc199586472"/>
      <w:bookmarkStart w:id="644" w:name="_Toc199590250"/>
      <w:bookmarkEnd w:id="638"/>
      <w:bookmarkEnd w:id="639"/>
      <w:bookmarkEnd w:id="640"/>
      <w:bookmarkEnd w:id="641"/>
      <w:bookmarkEnd w:id="642"/>
      <w:bookmarkEnd w:id="643"/>
      <w:bookmarkEnd w:id="644"/>
      <w:r w:rsidRPr="00EF10FA">
        <w:rPr>
          <w:lang w:val="en-US"/>
        </w:rPr>
        <w:t>Echo chambers and filter bubbles</w:t>
      </w:r>
    </w:p>
    <w:p w14:paraId="1E8DEFC5" w14:textId="74A44577" w:rsidR="000A459C" w:rsidRPr="00A25D8F" w:rsidRDefault="000A459C" w:rsidP="000A459C">
      <w:pPr>
        <w:rPr>
          <w:lang w:val="en-US"/>
        </w:rPr>
      </w:pPr>
      <w:r w:rsidRPr="00EF10FA">
        <w:rPr>
          <w:lang w:val="en-US"/>
        </w:rPr>
        <w:t xml:space="preserve">Because almost all platforms deploy algorithms to keep users active for as long as possible, users end up automatically clustering into groups that are very </w:t>
      </w:r>
      <w:r w:rsidR="7CBB4DF4" w:rsidRPr="00EF10FA">
        <w:rPr>
          <w:lang w:val="en-US"/>
        </w:rPr>
        <w:t>similar</w:t>
      </w:r>
      <w:r w:rsidRPr="00EF10FA">
        <w:rPr>
          <w:lang w:val="en-US"/>
        </w:rPr>
        <w:t xml:space="preserve">. </w:t>
      </w:r>
      <w:r w:rsidR="7D0DE897" w:rsidRPr="00EF10FA">
        <w:rPr>
          <w:lang w:val="en-US"/>
        </w:rPr>
        <w:t xml:space="preserve">As a result, you end up </w:t>
      </w:r>
      <w:r w:rsidRPr="00EF10FA">
        <w:rPr>
          <w:lang w:val="en-US"/>
        </w:rPr>
        <w:t xml:space="preserve">in so-called echo chambers or filter bubbles. </w:t>
      </w:r>
    </w:p>
    <w:p w14:paraId="4634169B" w14:textId="6A9E68C3" w:rsidR="000A459C" w:rsidRPr="00A25D8F" w:rsidRDefault="000A459C" w:rsidP="000A459C">
      <w:pPr>
        <w:rPr>
          <w:lang w:val="en-US"/>
        </w:rPr>
      </w:pPr>
      <w:r w:rsidRPr="00EF10FA">
        <w:rPr>
          <w:lang w:val="en-US"/>
        </w:rPr>
        <w:t xml:space="preserve">This process works through a reinforcement loop that becomes increasingly powerful. If you primarily </w:t>
      </w:r>
      <w:r w:rsidR="037F917E" w:rsidRPr="00EF10FA">
        <w:rPr>
          <w:lang w:val="en-US"/>
        </w:rPr>
        <w:t xml:space="preserve">respond or watch </w:t>
      </w:r>
      <w:r w:rsidRPr="00EF10FA">
        <w:rPr>
          <w:lang w:val="en-US"/>
        </w:rPr>
        <w:t xml:space="preserve">content </w:t>
      </w:r>
      <w:r w:rsidR="02218139" w:rsidRPr="1A7BF26B">
        <w:rPr>
          <w:lang w:val="en-US"/>
        </w:rPr>
        <w:t>and</w:t>
      </w:r>
      <w:r w:rsidRPr="00EF10FA">
        <w:rPr>
          <w:lang w:val="en-US"/>
        </w:rPr>
        <w:t xml:space="preserve"> people who confirm your worldview, the algorithm learns that you value this type of content. It will then show you even more of it. As a result, your existing beliefs are constantly reinforced and repeated. You become trapped in what experts call an echo chamber.</w:t>
      </w:r>
    </w:p>
    <w:p w14:paraId="5754216F" w14:textId="52697BE7" w:rsidR="000A459C" w:rsidRPr="00A25D8F" w:rsidRDefault="000A459C" w:rsidP="000A459C">
      <w:pPr>
        <w:rPr>
          <w:lang w:val="en-US"/>
        </w:rPr>
      </w:pPr>
      <w:r w:rsidRPr="00EF10FA">
        <w:rPr>
          <w:lang w:val="en-US"/>
        </w:rPr>
        <w:t xml:space="preserve">At the same time, you systematically become less exposed to diversity </w:t>
      </w:r>
      <w:r w:rsidR="62C454E7" w:rsidRPr="00EF10FA">
        <w:rPr>
          <w:lang w:val="en-US"/>
        </w:rPr>
        <w:t>or other perspectives</w:t>
      </w:r>
      <w:r w:rsidRPr="00EF10FA">
        <w:rPr>
          <w:lang w:val="en-US"/>
        </w:rPr>
        <w:t xml:space="preserve">. As the algorithm filters out content that is unlikely to get your like or share immediately, you see </w:t>
      </w:r>
      <w:proofErr w:type="gramStart"/>
      <w:r w:rsidRPr="00EF10FA">
        <w:rPr>
          <w:lang w:val="en-US"/>
        </w:rPr>
        <w:t>less and less</w:t>
      </w:r>
      <w:proofErr w:type="gramEnd"/>
      <w:r w:rsidRPr="00EF10FA">
        <w:rPr>
          <w:lang w:val="en-US"/>
        </w:rPr>
        <w:t xml:space="preserve"> dissenting opinions, different perspectives, or information that challenges your existing ideas. </w:t>
      </w:r>
      <w:r w:rsidR="16B3C9BC" w:rsidRPr="1CC4C6AE">
        <w:rPr>
          <w:lang w:val="en-US"/>
        </w:rPr>
        <w:t>So, y</w:t>
      </w:r>
      <w:r w:rsidRPr="1CC4C6AE">
        <w:rPr>
          <w:lang w:val="en-US"/>
        </w:rPr>
        <w:t>ou</w:t>
      </w:r>
      <w:r w:rsidRPr="00EF10FA">
        <w:rPr>
          <w:lang w:val="en-US"/>
        </w:rPr>
        <w:t xml:space="preserve"> end up in a filter bubble, a personalized information universe that unconsciously shields you from other viewpoints.</w:t>
      </w:r>
    </w:p>
    <w:p w14:paraId="51937318" w14:textId="6480A5D1" w:rsidR="000A459C" w:rsidRPr="00A25D8F" w:rsidRDefault="000A459C" w:rsidP="000A459C">
      <w:pPr>
        <w:rPr>
          <w:lang w:val="en-US"/>
        </w:rPr>
      </w:pPr>
      <w:r w:rsidRPr="00EF10FA">
        <w:rPr>
          <w:lang w:val="en-US"/>
        </w:rPr>
        <w:t xml:space="preserve">The algorithm also reinforces a natural human tendency. People naturally like to connect with like-minded people, which </w:t>
      </w:r>
      <w:r w:rsidR="00CA2AFD" w:rsidRPr="00EF10FA">
        <w:rPr>
          <w:lang w:val="en-US"/>
        </w:rPr>
        <w:t>isn’t</w:t>
      </w:r>
      <w:r w:rsidR="28FCEE48" w:rsidRPr="00EF10FA">
        <w:rPr>
          <w:lang w:val="en-US"/>
        </w:rPr>
        <w:t xml:space="preserve"> harmful. For example, in your offline life, can't you find peers for a disease you have, a roommate who wants to talk endlessly about </w:t>
      </w:r>
      <w:r w:rsidR="4A54F9AC" w:rsidRPr="00EF10FA">
        <w:rPr>
          <w:lang w:val="en-US"/>
        </w:rPr>
        <w:t xml:space="preserve">tectonic </w:t>
      </w:r>
      <w:r w:rsidR="28FCEE48" w:rsidRPr="00EF10FA">
        <w:rPr>
          <w:lang w:val="en-US"/>
        </w:rPr>
        <w:t xml:space="preserve">plates, or no one who shares your love for an </w:t>
      </w:r>
      <w:r w:rsidR="24799529" w:rsidRPr="00EF10FA">
        <w:rPr>
          <w:lang w:val="en-US"/>
        </w:rPr>
        <w:t xml:space="preserve">obscure </w:t>
      </w:r>
      <w:r w:rsidR="28FCEE48" w:rsidRPr="00EF10FA">
        <w:rPr>
          <w:lang w:val="en-US"/>
        </w:rPr>
        <w:t xml:space="preserve">Swedish soccer club? </w:t>
      </w:r>
      <w:r w:rsidR="3640BDC7" w:rsidRPr="0F78A325">
        <w:rPr>
          <w:lang w:val="en-US"/>
        </w:rPr>
        <w:t>But you can</w:t>
      </w:r>
      <w:r w:rsidR="28FCEE48" w:rsidRPr="00EF10FA">
        <w:rPr>
          <w:lang w:val="en-US"/>
        </w:rPr>
        <w:t xml:space="preserve"> find them online. </w:t>
      </w:r>
      <w:r w:rsidRPr="00EF10FA">
        <w:rPr>
          <w:lang w:val="en-US"/>
        </w:rPr>
        <w:t>The system plays into this conveniently. It shows you</w:t>
      </w:r>
      <w:r w:rsidR="676254EA" w:rsidRPr="00EF10FA">
        <w:rPr>
          <w:lang w:val="en-US"/>
        </w:rPr>
        <w:t xml:space="preserve">, on the one hand, </w:t>
      </w:r>
      <w:r w:rsidRPr="00EF10FA">
        <w:rPr>
          <w:lang w:val="en-US"/>
        </w:rPr>
        <w:t xml:space="preserve">more often content from the friends and connections you interact with the most </w:t>
      </w:r>
      <w:r w:rsidR="1B85C789" w:rsidRPr="00EF10FA">
        <w:rPr>
          <w:lang w:val="en-US"/>
        </w:rPr>
        <w:t xml:space="preserve">and, on the other hand, </w:t>
      </w:r>
      <w:r w:rsidR="26A943B4" w:rsidRPr="00EF10FA">
        <w:rPr>
          <w:lang w:val="en-US"/>
        </w:rPr>
        <w:t>strangers who are very similar to you.</w:t>
      </w:r>
      <w:r w:rsidRPr="00EF10FA">
        <w:rPr>
          <w:lang w:val="en-US"/>
        </w:rPr>
        <w:t xml:space="preserve"> These are usually precisely the ones who already share your opinion. This creates a spiral in which your digital world looks </w:t>
      </w:r>
      <w:r w:rsidR="00CA2AFD" w:rsidRPr="00EF10FA">
        <w:rPr>
          <w:lang w:val="en-US"/>
        </w:rPr>
        <w:t>more</w:t>
      </w:r>
      <w:r w:rsidRPr="00EF10FA">
        <w:rPr>
          <w:lang w:val="en-US"/>
        </w:rPr>
        <w:t xml:space="preserve"> like a confirmation of what you already thought and felt. </w:t>
      </w:r>
    </w:p>
    <w:p w14:paraId="20B33C68" w14:textId="77777777" w:rsidR="000A459C" w:rsidRPr="00A25D8F" w:rsidRDefault="000A459C" w:rsidP="00FA77AD">
      <w:pPr>
        <w:pStyle w:val="Heading3"/>
        <w:rPr>
          <w:lang w:val="en-US"/>
        </w:rPr>
      </w:pPr>
      <w:r w:rsidRPr="00EF10FA">
        <w:rPr>
          <w:lang w:val="en-US"/>
        </w:rPr>
        <w:t>Extremism and polarization</w:t>
      </w:r>
    </w:p>
    <w:p w14:paraId="17212FB6" w14:textId="765AE87C" w:rsidR="000A459C" w:rsidRPr="00EF10FA" w:rsidRDefault="6F928E2A" w:rsidP="694DD5EA">
      <w:pPr>
        <w:rPr>
          <w:lang w:val="en-US"/>
        </w:rPr>
      </w:pPr>
      <w:r w:rsidRPr="00EF10FA">
        <w:rPr>
          <w:lang w:val="en-US"/>
        </w:rPr>
        <w:t xml:space="preserve">All these </w:t>
      </w:r>
      <w:r w:rsidR="000A459C" w:rsidRPr="00EF10FA">
        <w:rPr>
          <w:lang w:val="en-US"/>
        </w:rPr>
        <w:t>mechanisms are not without their dangers. Of course, when it comes to exchanging gardening experiences with like-minded people, there isn't much to it. But from a political and social perspective, it can also lead to polarization</w:t>
      </w:r>
      <w:r w:rsidR="396D0240" w:rsidRPr="00EF10FA">
        <w:rPr>
          <w:lang w:val="en-US"/>
        </w:rPr>
        <w:t xml:space="preserve">, </w:t>
      </w:r>
      <w:r w:rsidR="000A459C" w:rsidRPr="00EF10FA">
        <w:rPr>
          <w:lang w:val="en-US"/>
        </w:rPr>
        <w:t>extremism</w:t>
      </w:r>
      <w:r w:rsidR="76AF48BE" w:rsidRPr="0CEAE9B8">
        <w:rPr>
          <w:lang w:val="en-US"/>
        </w:rPr>
        <w:t>,</w:t>
      </w:r>
      <w:r w:rsidR="000A459C" w:rsidRPr="00EF10FA">
        <w:rPr>
          <w:lang w:val="en-US"/>
        </w:rPr>
        <w:t xml:space="preserve"> </w:t>
      </w:r>
      <w:r w:rsidR="30E48968" w:rsidRPr="00EF10FA">
        <w:rPr>
          <w:lang w:val="en-US"/>
        </w:rPr>
        <w:t>and radicalization</w:t>
      </w:r>
      <w:r w:rsidR="000A459C" w:rsidRPr="00EF10FA">
        <w:rPr>
          <w:lang w:val="en-US"/>
        </w:rPr>
        <w:t>. Underlying this is a combination of psychological and social factors</w:t>
      </w:r>
      <w:r w:rsidR="00D90CF0">
        <w:rPr>
          <w:lang w:val="en-US"/>
        </w:rPr>
        <w:t xml:space="preserve"> </w:t>
      </w:r>
      <w:r w:rsidRPr="00EF10FA">
        <w:rPr>
          <w:lang w:val="en-US"/>
        </w:rPr>
        <w:fldChar w:fldCharType="begin"/>
      </w:r>
      <w:r w:rsidR="00F67974">
        <w:rPr>
          <w:lang w:val="en-US"/>
        </w:rPr>
        <w:instrText xml:space="preserve"> ADDIN ZOTERO_ITEM CSL_CITATION {"citationID":"NDKmlhBq","properties":{"formattedCitation":"(Barber\\uc0\\u225{}, 2020; Lim &amp; Bentley, 2022)","plainCitation":"(Barberá, 2020; Lim &amp; Bentley, 2022)","noteIndex":0},"citationItems":[{"id":17059,"uris":["http://zotero.org/users/1688/items/EARREHRW"],"itemData":{"id":17059,"type":"article-journal","container-title":"Social media and democracy: The state of the field, prospects for reform","note":"publisher: SSRC Anxieties of Democracy, Cambridge University Press, Cambridge, UK","page":"34–55","source":"Google Scholar","title":"Social media, echo chambers, and political polarization","author":[{"family":"Barberá","given":"Pablo"}],"issued":{"date-parts":[["2020"]]}},"label":"page"},{"id":17060,"uris":["http://zotero.org/users/1688/items/A2E9HKEF"],"itemData":{"id":17060,"type":"article-journal","container-title":"Scientific Reports","issue":"1","note":"publisher: Nature Publishing Group UK London","page":"18131","source":"Google Scholar","title":"Opinion amplification causes extreme polarization in social networks","volume":"12","author":[{"family":"Lim","given":"Soo Ling"},{"family":"Bentley","given":"Peter J."}],"issued":{"date-parts":[["2022"]]}},"label":"page"}],"schema":"https://github.com/citation-style-language/schema/raw/master/csl-citation.json"} </w:instrText>
      </w:r>
      <w:r w:rsidRPr="00EF10FA">
        <w:rPr>
          <w:lang w:val="en-US"/>
        </w:rPr>
        <w:fldChar w:fldCharType="separate"/>
      </w:r>
      <w:r w:rsidR="00F67974" w:rsidRPr="00F67974">
        <w:rPr>
          <w:rFonts w:ascii="Aptos" w:eastAsiaTheme="minorHAnsi"/>
          <w:szCs w:val="24"/>
          <w:lang w:val="en-GB" w:eastAsia="en-US"/>
        </w:rPr>
        <w:t>(Barberá, 2020; Lim &amp; Bentley, 2022)</w:t>
      </w:r>
      <w:r w:rsidRPr="00EF10FA">
        <w:rPr>
          <w:lang w:val="en-US"/>
        </w:rPr>
        <w:fldChar w:fldCharType="end"/>
      </w:r>
    </w:p>
    <w:p w14:paraId="6F3008FE" w14:textId="0A2A7898" w:rsidR="000A459C" w:rsidRPr="00A25D8F" w:rsidRDefault="000A459C" w:rsidP="000A459C">
      <w:pPr>
        <w:rPr>
          <w:lang w:val="en-US"/>
        </w:rPr>
      </w:pPr>
      <w:r w:rsidRPr="00EF10FA">
        <w:rPr>
          <w:lang w:val="en-US"/>
        </w:rPr>
        <w:t xml:space="preserve">It </w:t>
      </w:r>
      <w:r w:rsidR="30FFA5E6" w:rsidRPr="67AD4295">
        <w:rPr>
          <w:lang w:val="en-US"/>
        </w:rPr>
        <w:t>typically</w:t>
      </w:r>
      <w:r w:rsidRPr="00EF10FA">
        <w:rPr>
          <w:lang w:val="en-US"/>
        </w:rPr>
        <w:t xml:space="preserve"> starts with </w:t>
      </w:r>
      <w:r w:rsidR="59315FD3" w:rsidRPr="00EF10FA">
        <w:rPr>
          <w:lang w:val="en-US"/>
        </w:rPr>
        <w:t xml:space="preserve">what is known as </w:t>
      </w:r>
      <w:r w:rsidR="00D22F29" w:rsidRPr="00EF10FA">
        <w:rPr>
          <w:lang w:val="en-US"/>
        </w:rPr>
        <w:t>confirmation</w:t>
      </w:r>
      <w:r w:rsidR="00E96612" w:rsidRPr="00EF10FA">
        <w:rPr>
          <w:lang w:val="en-US"/>
        </w:rPr>
        <w:t xml:space="preserve"> </w:t>
      </w:r>
      <w:r w:rsidR="00150986" w:rsidRPr="00EF10FA">
        <w:rPr>
          <w:lang w:val="en-US"/>
        </w:rPr>
        <w:t>bias</w:t>
      </w:r>
      <w:r w:rsidRPr="00EF10FA">
        <w:rPr>
          <w:lang w:val="en-US"/>
        </w:rPr>
        <w:t xml:space="preserve">: your natural tendency to seek information that confirms your existing beliefs. </w:t>
      </w:r>
      <w:r w:rsidR="1D045877" w:rsidRPr="5C7BD5BE">
        <w:rPr>
          <w:lang w:val="en-US"/>
        </w:rPr>
        <w:t>For instance</w:t>
      </w:r>
      <w:r w:rsidR="1D045877" w:rsidRPr="4311AE64">
        <w:rPr>
          <w:lang w:val="en-US"/>
        </w:rPr>
        <w:t>,</w:t>
      </w:r>
      <w:r w:rsidR="1D045877" w:rsidRPr="5C7BD5BE">
        <w:rPr>
          <w:lang w:val="en-US"/>
        </w:rPr>
        <w:t xml:space="preserve"> a</w:t>
      </w:r>
      <w:r w:rsidR="1D045877" w:rsidRPr="7EDCAB91">
        <w:rPr>
          <w:lang w:val="en-US"/>
        </w:rPr>
        <w:t xml:space="preserve"> roommate who tells </w:t>
      </w:r>
      <w:r w:rsidR="1D045877" w:rsidRPr="6AA9DE2C">
        <w:rPr>
          <w:lang w:val="en-US"/>
        </w:rPr>
        <w:t xml:space="preserve">you not to wear sunscreen </w:t>
      </w:r>
      <w:proofErr w:type="spellStart"/>
      <w:proofErr w:type="gramStart"/>
      <w:r w:rsidR="1D045877" w:rsidRPr="6CED4A30">
        <w:rPr>
          <w:lang w:val="en-US"/>
        </w:rPr>
        <w:t>any more</w:t>
      </w:r>
      <w:proofErr w:type="spellEnd"/>
      <w:proofErr w:type="gramEnd"/>
      <w:r w:rsidR="1D045877" w:rsidRPr="6CED4A30">
        <w:rPr>
          <w:lang w:val="en-US"/>
        </w:rPr>
        <w:t xml:space="preserve"> </w:t>
      </w:r>
      <w:r w:rsidR="1D045877" w:rsidRPr="6AA9DE2C">
        <w:rPr>
          <w:lang w:val="en-US"/>
        </w:rPr>
        <w:t xml:space="preserve">because </w:t>
      </w:r>
      <w:r w:rsidR="1D045877" w:rsidRPr="1046DA55">
        <w:rPr>
          <w:lang w:val="en-US"/>
        </w:rPr>
        <w:t>it</w:t>
      </w:r>
      <w:r w:rsidR="1D045877" w:rsidRPr="4311AE64">
        <w:rPr>
          <w:lang w:val="en-US"/>
        </w:rPr>
        <w:t xml:space="preserve"> </w:t>
      </w:r>
      <w:r w:rsidR="749FE71E" w:rsidRPr="1C8F4DA2">
        <w:rPr>
          <w:lang w:val="en-US"/>
        </w:rPr>
        <w:t>supposedly</w:t>
      </w:r>
      <w:r w:rsidR="7AEC0E6A" w:rsidRPr="108CDBA6">
        <w:rPr>
          <w:lang w:val="en-US"/>
        </w:rPr>
        <w:t xml:space="preserve"> </w:t>
      </w:r>
      <w:r w:rsidR="1D045877" w:rsidRPr="4311AE64">
        <w:rPr>
          <w:lang w:val="en-US"/>
        </w:rPr>
        <w:t>causes cancer</w:t>
      </w:r>
      <w:r w:rsidR="7BC1DFDA" w:rsidRPr="1C8F4DA2">
        <w:rPr>
          <w:lang w:val="en-US"/>
        </w:rPr>
        <w:t>,</w:t>
      </w:r>
      <w:r w:rsidR="43E6B20E" w:rsidRPr="6406A799">
        <w:rPr>
          <w:lang w:val="en-US"/>
        </w:rPr>
        <w:t xml:space="preserve"> </w:t>
      </w:r>
      <w:r w:rsidR="43E6B20E" w:rsidRPr="2E2D2E68">
        <w:rPr>
          <w:lang w:val="en-US"/>
        </w:rPr>
        <w:t>according to her</w:t>
      </w:r>
      <w:r w:rsidR="1D045877" w:rsidRPr="2E2D2E68">
        <w:rPr>
          <w:lang w:val="en-US"/>
        </w:rPr>
        <w:t>.</w:t>
      </w:r>
      <w:r w:rsidR="1D045877" w:rsidRPr="4311AE64">
        <w:rPr>
          <w:lang w:val="en-US"/>
        </w:rPr>
        <w:t xml:space="preserve"> </w:t>
      </w:r>
      <w:r w:rsidR="26F2B08A" w:rsidRPr="00EF10FA">
        <w:rPr>
          <w:lang w:val="en-US"/>
        </w:rPr>
        <w:t xml:space="preserve">She first saw a single TikTok about it, kept looking at it for a long time, </w:t>
      </w:r>
      <w:r w:rsidR="26F2B08A" w:rsidRPr="02A9BC78">
        <w:rPr>
          <w:lang w:val="en-US"/>
        </w:rPr>
        <w:t>r</w:t>
      </w:r>
      <w:r w:rsidR="7F10430B" w:rsidRPr="02A9BC78">
        <w:rPr>
          <w:lang w:val="en-US"/>
        </w:rPr>
        <w:t>ea</w:t>
      </w:r>
      <w:r w:rsidR="26F2B08A" w:rsidRPr="02A9BC78">
        <w:rPr>
          <w:lang w:val="en-US"/>
        </w:rPr>
        <w:t>d</w:t>
      </w:r>
      <w:r w:rsidR="6CEE2494" w:rsidRPr="02A9BC78">
        <w:rPr>
          <w:lang w:val="en-US"/>
        </w:rPr>
        <w:t xml:space="preserve"> the</w:t>
      </w:r>
      <w:r w:rsidR="26F2B08A" w:rsidRPr="00EF10FA">
        <w:rPr>
          <w:lang w:val="en-US"/>
        </w:rPr>
        <w:t xml:space="preserve"> comments and became convinced. Then she was shown multiple </w:t>
      </w:r>
      <w:proofErr w:type="spellStart"/>
      <w:r w:rsidR="26F2B08A" w:rsidRPr="00EF10FA">
        <w:rPr>
          <w:lang w:val="en-US"/>
        </w:rPr>
        <w:t>TikToks</w:t>
      </w:r>
      <w:proofErr w:type="spellEnd"/>
      <w:r w:rsidR="26F2B08A" w:rsidRPr="00EF10FA">
        <w:rPr>
          <w:lang w:val="en-US"/>
        </w:rPr>
        <w:t xml:space="preserve"> that had the same message and </w:t>
      </w:r>
      <w:r w:rsidR="00C86B9F" w:rsidRPr="00EF10FA">
        <w:rPr>
          <w:lang w:val="en-US"/>
        </w:rPr>
        <w:t>thinks</w:t>
      </w:r>
      <w:r w:rsidR="26F2B08A" w:rsidRPr="00EF10FA">
        <w:rPr>
          <w:lang w:val="en-US"/>
        </w:rPr>
        <w:t xml:space="preserve"> </w:t>
      </w:r>
      <w:r w:rsidR="69A6FB8D" w:rsidRPr="00EF10FA">
        <w:rPr>
          <w:lang w:val="en-US"/>
        </w:rPr>
        <w:t xml:space="preserve">sunscreen </w:t>
      </w:r>
      <w:r w:rsidR="4A7FD652" w:rsidRPr="00EF10FA">
        <w:rPr>
          <w:lang w:val="en-US"/>
        </w:rPr>
        <w:t xml:space="preserve">is indeed bad for you. </w:t>
      </w:r>
      <w:r w:rsidRPr="00EF10FA">
        <w:rPr>
          <w:lang w:val="en-US"/>
        </w:rPr>
        <w:t xml:space="preserve">In an echo chamber, you're </w:t>
      </w:r>
      <w:r w:rsidR="7776B4F7" w:rsidRPr="04A89C4D">
        <w:rPr>
          <w:lang w:val="en-US"/>
        </w:rPr>
        <w:t>mostly</w:t>
      </w:r>
      <w:r w:rsidRPr="00EF10FA">
        <w:rPr>
          <w:lang w:val="en-US"/>
        </w:rPr>
        <w:t xml:space="preserve"> only presented with this kind of confirming information. Every like you give, every post you </w:t>
      </w:r>
      <w:r w:rsidRPr="00EF10FA">
        <w:rPr>
          <w:lang w:val="en-US"/>
        </w:rPr>
        <w:lastRenderedPageBreak/>
        <w:t>share, every article you read seems to prove you right. This makes your conviction stronger and more certain.</w:t>
      </w:r>
    </w:p>
    <w:p w14:paraId="20D5FB1A" w14:textId="5B7A5627" w:rsidR="000A459C" w:rsidRPr="00A25D8F" w:rsidRDefault="000A459C" w:rsidP="000A459C">
      <w:pPr>
        <w:rPr>
          <w:lang w:val="en-US"/>
        </w:rPr>
      </w:pPr>
      <w:r w:rsidRPr="00EF10FA">
        <w:rPr>
          <w:lang w:val="en-US"/>
        </w:rPr>
        <w:t xml:space="preserve">At the same time, constantly seeing and hearing the same opinions makes these ideas seem </w:t>
      </w:r>
      <w:r w:rsidR="00E97DF5" w:rsidRPr="00EF10FA">
        <w:rPr>
          <w:lang w:val="en-US"/>
        </w:rPr>
        <w:t>increasingly</w:t>
      </w:r>
      <w:r w:rsidRPr="00EF10FA">
        <w:rPr>
          <w:lang w:val="en-US"/>
        </w:rPr>
        <w:t xml:space="preserve"> normal and credible. </w:t>
      </w:r>
      <w:r w:rsidR="051B72AD" w:rsidRPr="00EF10FA">
        <w:rPr>
          <w:lang w:val="en-US"/>
        </w:rPr>
        <w:t xml:space="preserve">This is also known as </w:t>
      </w:r>
      <w:r w:rsidRPr="00EF10FA">
        <w:rPr>
          <w:lang w:val="en-US"/>
        </w:rPr>
        <w:t>the illusory truth effect</w:t>
      </w:r>
      <w:r w:rsidRPr="5AE084E8">
        <w:rPr>
          <w:lang w:val="en-US"/>
        </w:rPr>
        <w:t>:</w:t>
      </w:r>
      <w:r w:rsidRPr="00EF10FA">
        <w:rPr>
          <w:lang w:val="en-US"/>
        </w:rPr>
        <w:t xml:space="preserve"> through repetition, what may have </w:t>
      </w:r>
      <w:r w:rsidR="17AE2843" w:rsidRPr="67788C81">
        <w:rPr>
          <w:lang w:val="en-US"/>
        </w:rPr>
        <w:t>seemed</w:t>
      </w:r>
      <w:r w:rsidRPr="00EF10FA">
        <w:rPr>
          <w:lang w:val="en-US"/>
        </w:rPr>
        <w:t xml:space="preserve"> a questionable thought at first becomes an accepted truth </w:t>
      </w:r>
      <w:r w:rsidR="227E7188" w:rsidRPr="00EF10FA">
        <w:rPr>
          <w:lang w:val="en-US"/>
        </w:rPr>
        <w:t xml:space="preserve">for </w:t>
      </w:r>
      <w:r w:rsidRPr="00EF10FA">
        <w:rPr>
          <w:lang w:val="en-US"/>
        </w:rPr>
        <w:t>you. Because dissenting opinions or critical voices are systematically filtered out or ignored, the prevailing ideas within the echo chamber are never really challenged. You feel no need to refine your arguments or consider nuance or complexity. This leads to simplification and hardening of views.</w:t>
      </w:r>
    </w:p>
    <w:p w14:paraId="4C0ECD77" w14:textId="4551FB64" w:rsidR="000A459C" w:rsidRPr="00A25D8F" w:rsidRDefault="000A459C" w:rsidP="000A459C">
      <w:pPr>
        <w:rPr>
          <w:lang w:val="en-US"/>
        </w:rPr>
      </w:pPr>
      <w:r w:rsidRPr="00EF10FA">
        <w:rPr>
          <w:lang w:val="en-US"/>
        </w:rPr>
        <w:t xml:space="preserve">A particularly powerful effect is group polarization. When you and like-minded people argue with each other, you tend to subsequently adopt a more extreme version of your original position. This happens because you hear new arguments that support your </w:t>
      </w:r>
      <w:r w:rsidR="351855AF" w:rsidRPr="4715E9DD">
        <w:rPr>
          <w:lang w:val="en-US"/>
        </w:rPr>
        <w:t xml:space="preserve">perspective </w:t>
      </w:r>
      <w:r w:rsidR="351855AF" w:rsidRPr="3B9E8B42">
        <w:rPr>
          <w:lang w:val="en-US"/>
        </w:rPr>
        <w:t>because</w:t>
      </w:r>
      <w:r w:rsidRPr="00EF10FA">
        <w:rPr>
          <w:lang w:val="en-US"/>
        </w:rPr>
        <w:t xml:space="preserve"> you want to conform to what you see as the group norm (which is often slightly more extreme than the individual average</w:t>
      </w:r>
      <w:r w:rsidRPr="5F1D9409">
        <w:rPr>
          <w:lang w:val="en-US"/>
        </w:rPr>
        <w:t>)</w:t>
      </w:r>
      <w:r w:rsidR="61CE2EE9" w:rsidRPr="5F1D9409">
        <w:rPr>
          <w:lang w:val="en-US"/>
        </w:rPr>
        <w:t>. A</w:t>
      </w:r>
      <w:r w:rsidRPr="5F1D9409">
        <w:rPr>
          <w:lang w:val="en-US"/>
        </w:rPr>
        <w:t>nd</w:t>
      </w:r>
      <w:r w:rsidRPr="00EF10FA">
        <w:rPr>
          <w:lang w:val="en-US"/>
        </w:rPr>
        <w:t xml:space="preserve"> because you </w:t>
      </w:r>
      <w:r w:rsidR="409B1DC8" w:rsidRPr="0C49CDCF">
        <w:rPr>
          <w:lang w:val="en-US"/>
        </w:rPr>
        <w:t>would like</w:t>
      </w:r>
      <w:r w:rsidRPr="00EF10FA">
        <w:rPr>
          <w:lang w:val="en-US"/>
        </w:rPr>
        <w:t xml:space="preserve"> to stand out as a good group member by expressing a somewhat stronger opinion.</w:t>
      </w:r>
    </w:p>
    <w:p w14:paraId="6EED30D5" w14:textId="7E4B78C7" w:rsidR="000A459C" w:rsidRPr="00A25D8F" w:rsidRDefault="000A459C" w:rsidP="000A459C">
      <w:pPr>
        <w:rPr>
          <w:lang w:val="en-US"/>
        </w:rPr>
      </w:pPr>
      <w:r w:rsidRPr="00EF10FA">
        <w:rPr>
          <w:lang w:val="en-US"/>
        </w:rPr>
        <w:t>Shared beliefs also create a sense of belonging and social validation. Your group identity becomes strongly tied to these beliefs, making it more difficult to change opinions without feeling like you are betraying the group and part of yourself. To reinforce one's own group cohesion, people</w:t>
      </w:r>
      <w:r w:rsidR="5935AC9B" w:rsidRPr="1A42857F">
        <w:rPr>
          <w:lang w:val="en-US"/>
        </w:rPr>
        <w:t>,</w:t>
      </w:r>
      <w:r w:rsidRPr="00EF10FA">
        <w:rPr>
          <w:lang w:val="en-US"/>
        </w:rPr>
        <w:t xml:space="preserve"> or groups with differing opinions are often portrayed negatively, simplistically or even as hostile</w:t>
      </w:r>
      <w:r w:rsidRPr="41C0CA0D">
        <w:rPr>
          <w:lang w:val="en-US"/>
        </w:rPr>
        <w:t>.</w:t>
      </w:r>
      <w:r w:rsidRPr="00EF10FA">
        <w:rPr>
          <w:lang w:val="en-US"/>
        </w:rPr>
        <w:t xml:space="preserve"> This us versus them thinking reduces empathy</w:t>
      </w:r>
      <w:r w:rsidR="0DAAECA1" w:rsidRPr="00EF10FA">
        <w:rPr>
          <w:lang w:val="en-US"/>
        </w:rPr>
        <w:t xml:space="preserve">, sometimes dehumanizes the other person, </w:t>
      </w:r>
      <w:r w:rsidRPr="00EF10FA">
        <w:rPr>
          <w:lang w:val="en-US"/>
        </w:rPr>
        <w:t xml:space="preserve">and makes it easier to </w:t>
      </w:r>
      <w:r w:rsidR="2AA6752A" w:rsidRPr="3A80B885">
        <w:rPr>
          <w:lang w:val="en-US"/>
        </w:rPr>
        <w:t>develop</w:t>
      </w:r>
      <w:r w:rsidRPr="00EF10FA">
        <w:rPr>
          <w:lang w:val="en-US"/>
        </w:rPr>
        <w:t xml:space="preserve"> more extreme </w:t>
      </w:r>
      <w:r w:rsidR="2D0C1A79" w:rsidRPr="000075CD">
        <w:rPr>
          <w:lang w:val="en-US"/>
        </w:rPr>
        <w:t>opin</w:t>
      </w:r>
      <w:r w:rsidRPr="000075CD">
        <w:rPr>
          <w:lang w:val="en-US"/>
        </w:rPr>
        <w:t>ions</w:t>
      </w:r>
      <w:r w:rsidRPr="00EF10FA">
        <w:rPr>
          <w:lang w:val="en-US"/>
        </w:rPr>
        <w:t xml:space="preserve"> about the other person.</w:t>
      </w:r>
    </w:p>
    <w:p w14:paraId="1C775D15" w14:textId="7E987B74" w:rsidR="000A459C" w:rsidRPr="00A25D8F" w:rsidRDefault="000A459C" w:rsidP="000A459C">
      <w:pPr>
        <w:rPr>
          <w:lang w:val="en-US"/>
        </w:rPr>
      </w:pPr>
      <w:r w:rsidRPr="00EF10FA">
        <w:rPr>
          <w:lang w:val="en-US"/>
        </w:rPr>
        <w:t xml:space="preserve">But </w:t>
      </w:r>
      <w:r w:rsidRPr="51073F27">
        <w:rPr>
          <w:lang w:val="en-US"/>
        </w:rPr>
        <w:t>it</w:t>
      </w:r>
      <w:r w:rsidR="326099CA" w:rsidRPr="51073F27">
        <w:rPr>
          <w:lang w:val="en-US"/>
        </w:rPr>
        <w:t>'s</w:t>
      </w:r>
      <w:r w:rsidRPr="00EF10FA">
        <w:rPr>
          <w:lang w:val="en-US"/>
        </w:rPr>
        <w:t xml:space="preserve"> not </w:t>
      </w:r>
      <w:r w:rsidR="326099CA" w:rsidRPr="51073F27">
        <w:rPr>
          <w:lang w:val="en-US"/>
        </w:rPr>
        <w:t>just</w:t>
      </w:r>
      <w:r w:rsidRPr="00EF10FA">
        <w:rPr>
          <w:lang w:val="en-US"/>
        </w:rPr>
        <w:t xml:space="preserve"> the users themselves who come at each other with increasingly extreme views. It is precisely the algorithms designed by the platforms that can </w:t>
      </w:r>
      <w:r w:rsidRPr="5A958F0E">
        <w:rPr>
          <w:lang w:val="en-US"/>
        </w:rPr>
        <w:t>a</w:t>
      </w:r>
      <w:r w:rsidR="12AB2B3B" w:rsidRPr="5A958F0E">
        <w:rPr>
          <w:lang w:val="en-US"/>
        </w:rPr>
        <w:t>ccelerate</w:t>
      </w:r>
      <w:r w:rsidRPr="00EF10FA">
        <w:rPr>
          <w:lang w:val="en-US"/>
        </w:rPr>
        <w:t xml:space="preserve"> this</w:t>
      </w:r>
      <w:r w:rsidR="58E0C034" w:rsidRPr="5A958F0E">
        <w:rPr>
          <w:lang w:val="en-US"/>
        </w:rPr>
        <w:t xml:space="preserve"> process</w:t>
      </w:r>
      <w:r w:rsidRPr="5A958F0E">
        <w:rPr>
          <w:lang w:val="en-US"/>
        </w:rPr>
        <w:t>.</w:t>
      </w:r>
      <w:r w:rsidRPr="00EF10FA">
        <w:rPr>
          <w:lang w:val="en-US"/>
        </w:rPr>
        <w:t xml:space="preserve"> Platforms like YouTube or TikTok can lead users to increasingly extreme content through their recommendation algorithms. This process is called algorithmic radicalization</w:t>
      </w:r>
      <w:r w:rsidR="00D90CF0">
        <w:rPr>
          <w:lang w:val="en-US"/>
        </w:rPr>
        <w:t xml:space="preserve"> </w:t>
      </w:r>
      <w:r w:rsidRPr="00EF10FA">
        <w:rPr>
          <w:lang w:val="en-US"/>
        </w:rPr>
        <w:fldChar w:fldCharType="begin"/>
      </w:r>
      <w:r w:rsidR="00D90CF0">
        <w:rPr>
          <w:lang w:val="en-US"/>
        </w:rPr>
        <w:instrText xml:space="preserve"> ADDIN ZOTERO_ITEM CSL_CITATION {"citationID":"WmTPSQPZ","properties":{"formattedCitation":"(O\\uc0\\u8217{}Callaghan et al., 2015)","plainCitation":"(O’Callaghan et al., 2015)","noteIndex":0},"citationItems":[{"id":17069,"uris":["http://zotero.org/users/1688/items/8SQKJ8WS"],"itemData":{"id":17069,"type":"article-journal","abstract":"In addition to hosting user-generated video content, YouTube provides recommendation services, where sets of related and recommended videos are presented to users, based on factors such as co-visitation count and prior viewing history. This article is specifically concerned with extreme right (ER) video content, portions of which contravene hate laws and are thus illegal in certain countries, which are recommended by YouTube to some users. We develop a categorization of this content based on various schema found in a selection of academic literature on the ER, which is then used to demonstrate the political articulations of YouTube’s recommender system, particularly the narrowing of the range of content to which users are exposed and the potential impacts of this. For this purpose, we use two data sets of English and German language ER YouTube channels, along with channels suggested by YouTube’s related video service. A process is observable whereby users accessing an ER YouTube video are likely to be recommended further ER content, leading to immersion in an ideological bubble in just a few short clicks. The evidence presented in this article supports a shift of the almost exclusive focus on users as content creators and protagonists in extremist cyberspaces to also consider online platform providers as important actors in these same spaces.","container-title":"Social Science Computer Review","DOI":"10.1177/0894439314555329","ISSN":"0894-4393, 1552-8286","issue":"4","journalAbbreviation":"Social Science Computer Review","language":"en","page":"459-478","source":"DOI.org (Crossref)","title":"Down the (White) Rabbit Hole: The Extreme Right and Online Recommender Systems","title-short":"Down the (White) Rabbit Hole","volume":"33","author":[{"family":"O’Callaghan","given":"Derek"},{"family":"Greene","given":"Derek"},{"family":"Conway","given":"Maura"},{"family":"Carthy","given":"Joe"},{"family":"Cunningham","given":"Pádraig"}],"issued":{"date-parts":[["2015",8]]}}}],"schema":"https://github.com/citation-style-language/schema/raw/master/csl-citation.json"} </w:instrText>
      </w:r>
      <w:r w:rsidRPr="00EF10FA">
        <w:rPr>
          <w:lang w:val="en-US"/>
        </w:rPr>
        <w:fldChar w:fldCharType="separate"/>
      </w:r>
      <w:r w:rsidR="00D90CF0" w:rsidRPr="00D90CF0">
        <w:rPr>
          <w:rFonts w:ascii="Aptos" w:eastAsiaTheme="minorHAnsi"/>
          <w:szCs w:val="24"/>
          <w:lang w:val="en-GB" w:eastAsia="en-US"/>
        </w:rPr>
        <w:t>(O’Callaghan et al., 2015)</w:t>
      </w:r>
      <w:r w:rsidRPr="00EF10FA">
        <w:rPr>
          <w:lang w:val="en-US"/>
        </w:rPr>
        <w:fldChar w:fldCharType="end"/>
      </w:r>
      <w:r w:rsidRPr="00EF10FA">
        <w:rPr>
          <w:lang w:val="en-US"/>
        </w:rPr>
        <w:t xml:space="preserve">, where algorithms steer users to </w:t>
      </w:r>
      <w:r w:rsidR="2D86E42E" w:rsidRPr="00EF10FA">
        <w:rPr>
          <w:lang w:val="en-US"/>
        </w:rPr>
        <w:t xml:space="preserve">increasingly </w:t>
      </w:r>
      <w:r w:rsidRPr="00EF10FA">
        <w:rPr>
          <w:lang w:val="en-US"/>
        </w:rPr>
        <w:t xml:space="preserve">radical content to maintain engagement. </w:t>
      </w:r>
      <w:r w:rsidR="0DE52582" w:rsidRPr="40A5AE0E">
        <w:rPr>
          <w:lang w:val="en-US"/>
        </w:rPr>
        <w:t>It'</w:t>
      </w:r>
      <w:r w:rsidRPr="40A5AE0E">
        <w:rPr>
          <w:lang w:val="en-US"/>
        </w:rPr>
        <w:t>s</w:t>
      </w:r>
      <w:r w:rsidRPr="00EF10FA">
        <w:rPr>
          <w:lang w:val="en-US"/>
        </w:rPr>
        <w:t xml:space="preserve"> not necessarily with malicious intent, but as a byproduct of algorithms designed to maximize user engagement.</w:t>
      </w:r>
    </w:p>
    <w:p w14:paraId="2A3AB24A" w14:textId="09ABB568" w:rsidR="000A459C" w:rsidRPr="00A25D8F" w:rsidRDefault="00E73285" w:rsidP="00E73285">
      <w:pPr>
        <w:pStyle w:val="Boxheading"/>
        <w:rPr>
          <w:lang w:val="en-US"/>
        </w:rPr>
      </w:pPr>
      <w:bookmarkStart w:id="645" w:name="_Toc198722256"/>
      <w:bookmarkStart w:id="646" w:name="_Toc199525360"/>
      <w:bookmarkStart w:id="647" w:name="_Toc199585018"/>
      <w:bookmarkStart w:id="648" w:name="_Toc208671270"/>
      <w:r>
        <w:t xml:space="preserve">Box </w:t>
      </w:r>
      <w:fldSimple w:instr=" STYLEREF 1 \s ">
        <w:r>
          <w:rPr>
            <w:noProof/>
          </w:rPr>
          <w:t>9</w:t>
        </w:r>
      </w:fldSimple>
      <w:r>
        <w:t>.</w:t>
      </w:r>
      <w:fldSimple w:instr=" SEQ Box \* ARABIC \s 1 ">
        <w:r>
          <w:rPr>
            <w:noProof/>
          </w:rPr>
          <w:t>3</w:t>
        </w:r>
      </w:fldSimple>
      <w:r w:rsidR="4742EB12" w:rsidRPr="4FFAC351">
        <w:rPr>
          <w:noProof/>
        </w:rPr>
        <w:t xml:space="preserve"> </w:t>
      </w:r>
      <w:r w:rsidR="00A14D2D">
        <w:rPr>
          <w:noProof/>
        </w:rPr>
        <w:t>-</w:t>
      </w:r>
      <w:r w:rsidR="000A459C" w:rsidRPr="00253492">
        <w:t xml:space="preserve"> </w:t>
      </w:r>
      <w:r w:rsidR="000A459C" w:rsidRPr="00EF10FA">
        <w:rPr>
          <w:lang w:val="en-US"/>
        </w:rPr>
        <w:t>Cambridge Analytica scandal</w:t>
      </w:r>
      <w:bookmarkEnd w:id="645"/>
      <w:bookmarkEnd w:id="646"/>
      <w:bookmarkEnd w:id="647"/>
      <w:bookmarkEnd w:id="648"/>
    </w:p>
    <w:p w14:paraId="6F35806C" w14:textId="38DC79CE" w:rsidR="6D9D78B7" w:rsidRPr="00A25D8F" w:rsidRDefault="000A459C" w:rsidP="00D22F29">
      <w:pPr>
        <w:pStyle w:val="Boxtext"/>
        <w:rPr>
          <w:lang w:val="en-US"/>
        </w:rPr>
      </w:pPr>
      <w:r w:rsidRPr="00EF10FA">
        <w:rPr>
          <w:lang w:val="en-US"/>
        </w:rPr>
        <w:t xml:space="preserve">During the campaign for Brexit (2015) and the campaign for Donald Trump's election (2016), social media algorithms were used to influence political preferences of voters. To do so, the company Cambridge Analytica provided campaign teams with huge amounts of data from large groups of users about their deepest motivations. They had never asked users for permission to use </w:t>
      </w:r>
      <w:r w:rsidR="3C58BDC0" w:rsidRPr="00EF10FA">
        <w:rPr>
          <w:lang w:val="en-US"/>
        </w:rPr>
        <w:t xml:space="preserve">this data </w:t>
      </w:r>
      <w:r w:rsidRPr="00EF10FA">
        <w:rPr>
          <w:lang w:val="en-US"/>
        </w:rPr>
        <w:t>for that purpose. It resulted in a major privacy scandal</w:t>
      </w:r>
      <w:r w:rsidR="00D90CF0">
        <w:rPr>
          <w:lang w:val="en-US"/>
        </w:rPr>
        <w:t xml:space="preserve"> </w:t>
      </w:r>
      <w:r w:rsidRPr="00EF10FA">
        <w:rPr>
          <w:lang w:val="en-US"/>
        </w:rPr>
        <w:fldChar w:fldCharType="begin"/>
      </w:r>
      <w:r w:rsidR="00D90CF0">
        <w:rPr>
          <w:lang w:val="en-US"/>
        </w:rPr>
        <w:instrText xml:space="preserve"> ADDIN ZOTERO_ITEM CSL_CITATION {"citationID":"LoYrHzAX","properties":{"unsorted":true,"formattedCitation":"(Berghel, 2018; Susser et al., 2019)","plainCitation":"(Berghel, 2018; Susser et al., 2019)","noteIndex":0},"citationItems":[{"id":17121,"uris":["http://zotero.org/users/1688/items/D3VPRL8N"],"itemData":{"id":17121,"type":"article-journal","container-title":"Computer","issue":"05","note":"publisher: IEEE Computer Society","page":"84–89","source":"Google Scholar","title":"Malice domestic: The Cambridge analytica dystopia","title-short":"Malice domestic","volume":"51","author":[{"family":"Berghel","given":"Hal"}],"issued":{"date-parts":[["2018"]]}},"label":"page"},{"id":17122,"uris":["http://zotero.org/users/1688/items/G2M96CX6"],"itemData":{"id":17122,"type":"article-journal","container-title":"Geo. L. Tech. Rev.","note":"publisher: HeinOnline","page":"1","source":"Google Scholar","title":"Online manipulation: Hidden influences in a digital world","title-short":"Online manipulation","volume":"4","author":[{"family":"Susser","given":"Daniel"},{"family":"Roessler","given":"Beate"},{"family":"Nissenbaum","given":"Helen"}],"issued":{"date-parts":[["2019"]]}},"label":"page"}],"schema":"https://github.com/citation-style-language/schema/raw/master/csl-citation.json"} </w:instrText>
      </w:r>
      <w:r w:rsidRPr="00EF10FA">
        <w:rPr>
          <w:lang w:val="en-US"/>
        </w:rPr>
        <w:fldChar w:fldCharType="separate"/>
      </w:r>
      <w:r w:rsidR="00D90CF0">
        <w:rPr>
          <w:lang w:val="en-US"/>
        </w:rPr>
        <w:t>(Berghel, 2018; Susser et al., 2019)</w:t>
      </w:r>
      <w:r w:rsidRPr="00EF10FA">
        <w:rPr>
          <w:lang w:val="en-US"/>
        </w:rPr>
        <w:fldChar w:fldCharType="end"/>
      </w:r>
      <w:r w:rsidR="00217DBE">
        <w:rPr>
          <w:lang w:val="en-US"/>
        </w:rPr>
        <w:t>.</w:t>
      </w:r>
      <w:r w:rsidRPr="00EF10FA">
        <w:rPr>
          <w:lang w:val="en-US"/>
        </w:rPr>
        <w:t xml:space="preserve"> But the harm was done, especially as the groups that leaned toward Brexit or Trump were manipulated by algorithmic </w:t>
      </w:r>
      <w:r w:rsidR="07F56758" w:rsidRPr="3BBF6A6B">
        <w:rPr>
          <w:lang w:val="en-US"/>
        </w:rPr>
        <w:t>microtargeting</w:t>
      </w:r>
      <w:r w:rsidRPr="00EF10FA">
        <w:rPr>
          <w:lang w:val="en-US"/>
        </w:rPr>
        <w:t>, misinformation, extreme views and trolling</w:t>
      </w:r>
      <w:r w:rsidR="00D90CF0">
        <w:rPr>
          <w:lang w:val="en-US"/>
        </w:rPr>
        <w:t xml:space="preserve"> </w:t>
      </w:r>
      <w:r w:rsidRPr="00EF10FA">
        <w:rPr>
          <w:lang w:val="en-US"/>
        </w:rPr>
        <w:fldChar w:fldCharType="begin"/>
      </w:r>
      <w:r w:rsidR="00D90CF0">
        <w:rPr>
          <w:lang w:val="en-US"/>
        </w:rPr>
        <w:instrText xml:space="preserve"> ADDIN ZOTERO_ITEM CSL_CITATION {"citationID":"GdHEOQLQ","properties":{"formattedCitation":"(Phillips, 2015)","plainCitation":"(Phillips, 2015)","noteIndex":0},"citationItems":[{"id":17124,"uris":["http://zotero.org/users/1688/items/PRLN64HJ"],"itemData":{"id":17124,"type":"book","publisher":"Mit Press","source":"Google Scholar","title":"This is why we can't have nice things: Mapping the relationship between online trolling and mainstream culture","title-short":"This is why we can't have nice things","URL":"https://books.google.com/books?hl=en&amp;lr=&amp;id=pjYhBwAAQBAJ&amp;oi=fnd&amp;pg=PR7&amp;dq=What+is+online+trolling&amp;ots=THN26JXpbz&amp;sig=oEsugBub901oZQoIk6aNCTveGL8","author":[{"family":"Phillips","given":"Whitney"}],"accessed":{"date-parts":[["2025",5,11]]},"issued":{"date-parts":[["2015"]]}}}],"schema":"https://github.com/citation-style-language/schema/raw/master/csl-citation.json"} </w:instrText>
      </w:r>
      <w:r w:rsidRPr="00EF10FA">
        <w:rPr>
          <w:lang w:val="en-US"/>
        </w:rPr>
        <w:fldChar w:fldCharType="separate"/>
      </w:r>
      <w:r w:rsidR="00D90CF0">
        <w:rPr>
          <w:lang w:val="en-US"/>
        </w:rPr>
        <w:t>(Phillips, 2015)</w:t>
      </w:r>
      <w:r w:rsidRPr="00EF10FA">
        <w:rPr>
          <w:lang w:val="en-US"/>
        </w:rPr>
        <w:fldChar w:fldCharType="end"/>
      </w:r>
      <w:r w:rsidRPr="00EF10FA">
        <w:rPr>
          <w:lang w:val="en-US"/>
        </w:rPr>
        <w:t xml:space="preserve"> and embraced more extreme views.</w:t>
      </w:r>
    </w:p>
    <w:p w14:paraId="209C29ED" w14:textId="756FCCDD" w:rsidR="000A459C" w:rsidRDefault="000A459C" w:rsidP="000A459C">
      <w:pPr>
        <w:rPr>
          <w:lang w:val="en-US"/>
        </w:rPr>
      </w:pPr>
      <w:r w:rsidRPr="00EF10FA">
        <w:rPr>
          <w:lang w:val="en-US"/>
        </w:rPr>
        <w:t xml:space="preserve">While the mechanisms described above do not coincide </w:t>
      </w:r>
      <w:r w:rsidR="05F3ED20" w:rsidRPr="00EF10FA">
        <w:rPr>
          <w:lang w:val="en-US"/>
        </w:rPr>
        <w:t xml:space="preserve">one-to-one </w:t>
      </w:r>
      <w:r w:rsidRPr="00EF10FA">
        <w:rPr>
          <w:lang w:val="en-US"/>
        </w:rPr>
        <w:t xml:space="preserve">with AI and certainly not with generative AI, </w:t>
      </w:r>
      <w:r w:rsidR="4DAD65F7" w:rsidRPr="00EF10FA">
        <w:rPr>
          <w:lang w:val="en-US"/>
        </w:rPr>
        <w:t xml:space="preserve">it is </w:t>
      </w:r>
      <w:r w:rsidR="470029B4" w:rsidRPr="10B65A84">
        <w:rPr>
          <w:lang w:val="en-US"/>
        </w:rPr>
        <w:t>critical</w:t>
      </w:r>
      <w:r w:rsidR="4DAD65F7" w:rsidRPr="00EF10FA">
        <w:rPr>
          <w:lang w:val="en-US"/>
        </w:rPr>
        <w:t xml:space="preserve"> to be able to recognize them </w:t>
      </w:r>
      <w:r w:rsidRPr="00EF10FA">
        <w:rPr>
          <w:lang w:val="en-US"/>
        </w:rPr>
        <w:t>in your professional and personal life.</w:t>
      </w:r>
    </w:p>
    <w:p w14:paraId="13C83C7C" w14:textId="12F3DE9C" w:rsidR="009C7409" w:rsidRPr="00A25D8F" w:rsidRDefault="007B22C5" w:rsidP="000A459C">
      <w:pPr>
        <w:rPr>
          <w:lang w:val="en-US"/>
        </w:rPr>
      </w:pPr>
      <w:r w:rsidRPr="007B22C5">
        <w:rPr>
          <w:lang w:val="en-US"/>
        </w:rPr>
        <w:t xml:space="preserve">We conclude this section with the following. You should be aware that the way in which the </w:t>
      </w:r>
      <w:r w:rsidRPr="00531BED">
        <w:rPr>
          <w:b/>
          <w:bCs/>
          <w:lang w:val="en-US"/>
        </w:rPr>
        <w:t>Personalization and filtering</w:t>
      </w:r>
      <w:r w:rsidRPr="007B22C5">
        <w:rPr>
          <w:lang w:val="en-US"/>
        </w:rPr>
        <w:t xml:space="preserve"> step (the core of the bubble) is determined and designed is in the hands of people. Those people are the owners and managers of companies that supply the software and earn their money from it. It is a conscious choice on their part to design these algorithms in such a way that you, as the end user, return to them as often as possible. In fact, they decide for you how you think and behave. These companies therefore have a very big responsibility. Especially in a time of great polarization, they </w:t>
      </w:r>
      <w:r w:rsidRPr="007B22C5">
        <w:rPr>
          <w:lang w:val="en-US"/>
        </w:rPr>
        <w:lastRenderedPageBreak/>
        <w:t xml:space="preserve">should take this into account in their design. Technically, it is certainly easy to do. </w:t>
      </w:r>
      <w:proofErr w:type="gramStart"/>
      <w:r w:rsidRPr="007B22C5">
        <w:rPr>
          <w:lang w:val="en-US"/>
        </w:rPr>
        <w:t>So</w:t>
      </w:r>
      <w:proofErr w:type="gramEnd"/>
      <w:r w:rsidRPr="007B22C5">
        <w:rPr>
          <w:lang w:val="en-US"/>
        </w:rPr>
        <w:t xml:space="preserve"> ask yourself: are these companies taking their responsibility? Would the rules of the AI Act help (see section</w:t>
      </w:r>
      <w:r w:rsidR="0023707A">
        <w:rPr>
          <w:lang w:val="en-US"/>
        </w:rPr>
        <w:t xml:space="preserve"> </w:t>
      </w:r>
      <w:r w:rsidR="00195DF1">
        <w:rPr>
          <w:lang w:val="en-US"/>
        </w:rPr>
        <w:fldChar w:fldCharType="begin"/>
      </w:r>
      <w:r w:rsidR="00195DF1">
        <w:rPr>
          <w:lang w:val="en-US"/>
        </w:rPr>
        <w:instrText xml:space="preserve"> REF _Ref210378836 \r \h </w:instrText>
      </w:r>
      <w:r w:rsidR="00195DF1">
        <w:rPr>
          <w:lang w:val="en-US"/>
        </w:rPr>
      </w:r>
      <w:r w:rsidR="00195DF1">
        <w:rPr>
          <w:lang w:val="en-US"/>
        </w:rPr>
        <w:fldChar w:fldCharType="separate"/>
      </w:r>
      <w:r w:rsidR="00195DF1">
        <w:rPr>
          <w:lang w:val="en-US"/>
        </w:rPr>
        <w:t>9.5</w:t>
      </w:r>
      <w:r w:rsidR="00195DF1">
        <w:rPr>
          <w:lang w:val="en-US"/>
        </w:rPr>
        <w:fldChar w:fldCharType="end"/>
      </w:r>
      <w:r w:rsidRPr="007B22C5">
        <w:rPr>
          <w:lang w:val="en-US"/>
        </w:rPr>
        <w:t>)?</w:t>
      </w:r>
    </w:p>
    <w:p w14:paraId="247663BD" w14:textId="023AE2C1" w:rsidR="000A459C" w:rsidRPr="00A25D8F" w:rsidRDefault="000A459C" w:rsidP="00435754">
      <w:pPr>
        <w:pStyle w:val="Heading2"/>
        <w:rPr>
          <w:lang w:val="en-US"/>
        </w:rPr>
      </w:pPr>
      <w:bookmarkStart w:id="649" w:name="_Toc198722130"/>
      <w:bookmarkStart w:id="650" w:name="_Toc199010124"/>
      <w:bookmarkStart w:id="651" w:name="_Toc199078513"/>
      <w:bookmarkStart w:id="652" w:name="_Toc199078714"/>
      <w:bookmarkStart w:id="653" w:name="_Toc199509714"/>
      <w:bookmarkStart w:id="654" w:name="_Toc199514190"/>
      <w:bookmarkStart w:id="655" w:name="_Toc199586476"/>
      <w:bookmarkStart w:id="656" w:name="_Toc199590254"/>
      <w:bookmarkStart w:id="657" w:name="_Toc208677744"/>
      <w:bookmarkStart w:id="658" w:name="_Ref210378836"/>
      <w:bookmarkEnd w:id="649"/>
      <w:bookmarkEnd w:id="650"/>
      <w:bookmarkEnd w:id="651"/>
      <w:bookmarkEnd w:id="652"/>
      <w:bookmarkEnd w:id="653"/>
      <w:bookmarkEnd w:id="654"/>
      <w:bookmarkEnd w:id="655"/>
      <w:bookmarkEnd w:id="656"/>
      <w:r w:rsidRPr="00EF10FA">
        <w:rPr>
          <w:lang w:val="en-US"/>
        </w:rPr>
        <w:t>Privacy and Data Protection</w:t>
      </w:r>
      <w:r w:rsidR="0D6FB98A" w:rsidRPr="70D7CE3E">
        <w:rPr>
          <w:lang w:val="en-US"/>
        </w:rPr>
        <w:t xml:space="preserve"> </w:t>
      </w:r>
      <w:r w:rsidR="00A14D2D">
        <w:rPr>
          <w:lang w:val="en-US"/>
        </w:rPr>
        <w:t>-</w:t>
      </w:r>
      <w:r w:rsidR="00D6046B" w:rsidRPr="00EF10FA">
        <w:rPr>
          <w:lang w:val="en-US"/>
        </w:rPr>
        <w:t xml:space="preserve"> understanding the laws</w:t>
      </w:r>
      <w:bookmarkEnd w:id="657"/>
      <w:bookmarkEnd w:id="658"/>
    </w:p>
    <w:p w14:paraId="6CDD0A8C" w14:textId="6BF12EBC" w:rsidR="000A459C" w:rsidRPr="00A25D8F" w:rsidRDefault="000A459C" w:rsidP="000A459C">
      <w:pPr>
        <w:rPr>
          <w:lang w:val="en-US"/>
        </w:rPr>
      </w:pPr>
      <w:r w:rsidRPr="00EF10FA">
        <w:rPr>
          <w:lang w:val="en-US"/>
        </w:rPr>
        <w:t>With the AI Act and the General Data Protection Regulation (</w:t>
      </w:r>
      <w:r w:rsidR="00FE1814" w:rsidRPr="00EF10FA">
        <w:rPr>
          <w:lang w:val="en-US"/>
        </w:rPr>
        <w:t>GDPR</w:t>
      </w:r>
      <w:r w:rsidR="5A01F23F" w:rsidRPr="206A3908">
        <w:rPr>
          <w:lang w:val="en-US"/>
        </w:rPr>
        <w:t>, AVG in Dutch</w:t>
      </w:r>
      <w:r w:rsidRPr="206A3908">
        <w:rPr>
          <w:lang w:val="en-US"/>
        </w:rPr>
        <w:t>),</w:t>
      </w:r>
      <w:r w:rsidRPr="00EF10FA">
        <w:rPr>
          <w:lang w:val="en-US"/>
        </w:rPr>
        <w:t xml:space="preserve"> the European Union has created two important legal frameworks to protect you as a student and citizen. The </w:t>
      </w:r>
      <w:r w:rsidR="0B2C2660" w:rsidRPr="6239A7B1">
        <w:rPr>
          <w:lang w:val="en-US"/>
        </w:rPr>
        <w:t>GDPR</w:t>
      </w:r>
      <w:r w:rsidRPr="00EF10FA">
        <w:rPr>
          <w:lang w:val="en-US"/>
        </w:rPr>
        <w:t xml:space="preserve"> contains strict rules on the collection and processing of your personal data, focusing on transparency, purpose</w:t>
      </w:r>
      <w:r w:rsidR="102864E2" w:rsidRPr="6FCE9D3F">
        <w:rPr>
          <w:lang w:val="en-US"/>
        </w:rPr>
        <w:t>,</w:t>
      </w:r>
      <w:r w:rsidRPr="00EF10FA">
        <w:rPr>
          <w:lang w:val="en-US"/>
        </w:rPr>
        <w:t xml:space="preserve"> and minimum data processing. The AI Act adds specific rules for AI systems, divided into risk categories with corresponding obligations. </w:t>
      </w:r>
      <w:r w:rsidR="0CA9C6D1" w:rsidRPr="00EF10FA">
        <w:rPr>
          <w:lang w:val="en-US"/>
        </w:rPr>
        <w:t xml:space="preserve">High-risk </w:t>
      </w:r>
      <w:r w:rsidRPr="00EF10FA">
        <w:rPr>
          <w:lang w:val="en-US"/>
        </w:rPr>
        <w:t>applications must meet strict transparency, human oversight and accountability requirements</w:t>
      </w:r>
      <w:r w:rsidR="0EAA5297" w:rsidRPr="00EF10FA">
        <w:rPr>
          <w:lang w:val="en-US"/>
        </w:rPr>
        <w:t xml:space="preserve">. </w:t>
      </w:r>
      <w:r w:rsidRPr="00EF10FA">
        <w:rPr>
          <w:lang w:val="en-US"/>
        </w:rPr>
        <w:t xml:space="preserve">Certain AI practices that threaten your fundamental rights </w:t>
      </w:r>
      <w:r w:rsidR="0CCDBE71" w:rsidRPr="00EF10FA">
        <w:rPr>
          <w:lang w:val="en-US"/>
        </w:rPr>
        <w:t xml:space="preserve">are </w:t>
      </w:r>
      <w:r w:rsidRPr="00EF10FA">
        <w:rPr>
          <w:lang w:val="en-US"/>
        </w:rPr>
        <w:t>completely prohibited</w:t>
      </w:r>
      <w:r w:rsidR="3A713F51" w:rsidRPr="00EF10FA">
        <w:rPr>
          <w:lang w:val="en-US"/>
        </w:rPr>
        <w:t xml:space="preserve">, such as </w:t>
      </w:r>
      <w:r w:rsidRPr="00EF10FA">
        <w:rPr>
          <w:lang w:val="en-US"/>
        </w:rPr>
        <w:t xml:space="preserve">facial recognition in public places. The institution where you study or the company where you work </w:t>
      </w:r>
      <w:r w:rsidR="4831E274" w:rsidRPr="00EF10FA">
        <w:rPr>
          <w:lang w:val="en-US"/>
        </w:rPr>
        <w:t xml:space="preserve">is </w:t>
      </w:r>
      <w:r w:rsidRPr="00EF10FA">
        <w:rPr>
          <w:lang w:val="en-US"/>
        </w:rPr>
        <w:t xml:space="preserve">responsible for handling this </w:t>
      </w:r>
      <w:r w:rsidR="73BAE80E" w:rsidRPr="06ED57D3">
        <w:rPr>
          <w:lang w:val="en-US"/>
        </w:rPr>
        <w:t>lawfully</w:t>
      </w:r>
      <w:r w:rsidR="335996B8" w:rsidRPr="00EF10FA">
        <w:rPr>
          <w:lang w:val="en-US"/>
        </w:rPr>
        <w:t xml:space="preserve"> </w:t>
      </w:r>
      <w:r w:rsidRPr="00EF10FA">
        <w:rPr>
          <w:lang w:val="en-US"/>
        </w:rPr>
        <w:t>so that you can work with compliant systems.</w:t>
      </w:r>
    </w:p>
    <w:p w14:paraId="76EA823C" w14:textId="243EFEFF" w:rsidR="000A459C" w:rsidRPr="00A25D8F" w:rsidRDefault="000A459C" w:rsidP="417AEFA0">
      <w:pPr>
        <w:rPr>
          <w:lang w:val="en-US"/>
        </w:rPr>
      </w:pPr>
      <w:r w:rsidRPr="00EF10FA">
        <w:rPr>
          <w:lang w:val="en-US"/>
        </w:rPr>
        <w:t>Despite this legal protection, as a user</w:t>
      </w:r>
      <w:r w:rsidR="0492DBDE" w:rsidRPr="72A97FFE">
        <w:rPr>
          <w:lang w:val="en-US"/>
        </w:rPr>
        <w:t>,</w:t>
      </w:r>
      <w:r w:rsidRPr="00EF10FA">
        <w:rPr>
          <w:lang w:val="en-US"/>
        </w:rPr>
        <w:t xml:space="preserve"> you also have your responsibility in protecting your </w:t>
      </w:r>
      <w:r w:rsidR="18299B8C" w:rsidRPr="57D1EB97">
        <w:rPr>
          <w:lang w:val="en-US"/>
        </w:rPr>
        <w:t xml:space="preserve">personal </w:t>
      </w:r>
      <w:r w:rsidRPr="00EF10FA">
        <w:rPr>
          <w:lang w:val="en-US"/>
        </w:rPr>
        <w:t>privacy and that of others. Of course, it starts with securing your computer</w:t>
      </w:r>
      <w:r w:rsidR="763EFEB2" w:rsidRPr="00EF10FA">
        <w:rPr>
          <w:lang w:val="en-US"/>
        </w:rPr>
        <w:t xml:space="preserve">, using good passwords </w:t>
      </w:r>
      <w:r w:rsidRPr="00EF10FA">
        <w:rPr>
          <w:lang w:val="en-US"/>
        </w:rPr>
        <w:t xml:space="preserve">and encrypting your data </w:t>
      </w:r>
      <w:r w:rsidR="1CE73DB7" w:rsidRPr="00EF10FA">
        <w:rPr>
          <w:lang w:val="en-US"/>
        </w:rPr>
        <w:t xml:space="preserve">where </w:t>
      </w:r>
      <w:r w:rsidRPr="00EF10FA">
        <w:rPr>
          <w:lang w:val="en-US"/>
        </w:rPr>
        <w:t xml:space="preserve">possible. </w:t>
      </w:r>
      <w:r w:rsidR="44F7AC13" w:rsidRPr="00EF10FA">
        <w:rPr>
          <w:lang w:val="en-US"/>
        </w:rPr>
        <w:t>When it comes to</w:t>
      </w:r>
      <w:r w:rsidRPr="00EF10FA">
        <w:rPr>
          <w:lang w:val="en-US"/>
        </w:rPr>
        <w:t xml:space="preserve"> generative AI</w:t>
      </w:r>
      <w:r w:rsidR="6D3E9367" w:rsidRPr="00EF10FA">
        <w:rPr>
          <w:lang w:val="en-US"/>
        </w:rPr>
        <w:t xml:space="preserve">, </w:t>
      </w:r>
      <w:r w:rsidRPr="00EF10FA">
        <w:rPr>
          <w:lang w:val="en-US"/>
        </w:rPr>
        <w:t>you</w:t>
      </w:r>
      <w:r w:rsidRPr="46A140D3">
        <w:rPr>
          <w:lang w:val="en-US"/>
        </w:rPr>
        <w:t xml:space="preserve"> </w:t>
      </w:r>
      <w:r w:rsidR="6E367C3E" w:rsidRPr="46A140D3">
        <w:rPr>
          <w:lang w:val="en-US"/>
        </w:rPr>
        <w:t>can</w:t>
      </w:r>
      <w:r w:rsidRPr="00EF10FA">
        <w:rPr>
          <w:lang w:val="en-US"/>
        </w:rPr>
        <w:t xml:space="preserve"> start by critically assessing which AI services you use and what data you share in the process. For example, it is easy to create a free account </w:t>
      </w:r>
      <w:r w:rsidR="19BE7B63" w:rsidRPr="00EF10FA">
        <w:rPr>
          <w:lang w:val="en-US"/>
        </w:rPr>
        <w:t xml:space="preserve">with </w:t>
      </w:r>
      <w:r w:rsidRPr="00EF10FA">
        <w:rPr>
          <w:lang w:val="en-US"/>
        </w:rPr>
        <w:t xml:space="preserve">a generative AI service, but do you know what happens to your data? For example, you can regularly check consents and, where possible, use alternatives that collect less of your data. Be aware of the value of your personal </w:t>
      </w:r>
      <w:proofErr w:type="gramStart"/>
      <w:r w:rsidRPr="00EF10FA">
        <w:rPr>
          <w:lang w:val="en-US"/>
        </w:rPr>
        <w:t>data</w:t>
      </w:r>
      <w:r w:rsidR="24FDF11F" w:rsidRPr="2A5AA7E8">
        <w:rPr>
          <w:lang w:val="en-US"/>
        </w:rPr>
        <w:t>,</w:t>
      </w:r>
      <w:r w:rsidRPr="00EF10FA">
        <w:rPr>
          <w:lang w:val="en-US"/>
        </w:rPr>
        <w:t xml:space="preserve"> and</w:t>
      </w:r>
      <w:proofErr w:type="gramEnd"/>
      <w:r w:rsidRPr="00EF10FA">
        <w:rPr>
          <w:lang w:val="en-US"/>
        </w:rPr>
        <w:t xml:space="preserve"> remain critical of </w:t>
      </w:r>
      <w:r w:rsidR="64C330A4" w:rsidRPr="00EF10FA">
        <w:rPr>
          <w:lang w:val="en-US"/>
        </w:rPr>
        <w:t>"</w:t>
      </w:r>
      <w:r w:rsidRPr="00EF10FA">
        <w:rPr>
          <w:lang w:val="en-US"/>
        </w:rPr>
        <w:t>free</w:t>
      </w:r>
      <w:r w:rsidR="11463FE4" w:rsidRPr="00EF10FA">
        <w:rPr>
          <w:lang w:val="en-US"/>
        </w:rPr>
        <w:t xml:space="preserve">" </w:t>
      </w:r>
      <w:r w:rsidRPr="00EF10FA">
        <w:rPr>
          <w:lang w:val="en-US"/>
        </w:rPr>
        <w:t>services that are</w:t>
      </w:r>
      <w:r w:rsidR="4D8C678E" w:rsidRPr="6670CEDA">
        <w:rPr>
          <w:lang w:val="en-US"/>
        </w:rPr>
        <w:t>,</w:t>
      </w:r>
      <w:r w:rsidRPr="00EF10FA">
        <w:rPr>
          <w:lang w:val="en-US"/>
        </w:rPr>
        <w:t xml:space="preserve"> in fact</w:t>
      </w:r>
      <w:r w:rsidR="4D8C678E" w:rsidRPr="6670CEDA">
        <w:rPr>
          <w:lang w:val="en-US"/>
        </w:rPr>
        <w:t>,</w:t>
      </w:r>
      <w:r w:rsidRPr="00EF10FA">
        <w:rPr>
          <w:lang w:val="en-US"/>
        </w:rPr>
        <w:t xml:space="preserve"> paid for with your data. Therefore, never share special data or sensitive data in those types of systems. By using both legal protections and </w:t>
      </w:r>
      <w:r w:rsidR="1B4123DF" w:rsidRPr="00EF10FA">
        <w:rPr>
          <w:lang w:val="en-US"/>
        </w:rPr>
        <w:t xml:space="preserve">your own </w:t>
      </w:r>
      <w:r w:rsidRPr="00EF10FA">
        <w:rPr>
          <w:lang w:val="en-US"/>
        </w:rPr>
        <w:t>personal vigilance, you can reap the benefits of AI without sacrificing too much privacy.</w:t>
      </w:r>
    </w:p>
    <w:p w14:paraId="1D932EDC" w14:textId="69AC7B46" w:rsidR="000A459C" w:rsidRPr="00A25D8F" w:rsidRDefault="00FE1814" w:rsidP="00FE1814">
      <w:pPr>
        <w:pStyle w:val="Boxheading"/>
        <w:rPr>
          <w:lang w:val="en-US"/>
        </w:rPr>
      </w:pPr>
      <w:bookmarkStart w:id="659" w:name="_Toc198722257"/>
      <w:bookmarkStart w:id="660" w:name="_Toc199525361"/>
      <w:bookmarkStart w:id="661" w:name="_Toc199585019"/>
      <w:bookmarkStart w:id="662" w:name="_Toc208671271"/>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9</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4</w:t>
      </w:r>
      <w:r w:rsidR="00E73285">
        <w:rPr>
          <w:lang w:val="en-US"/>
        </w:rPr>
        <w:fldChar w:fldCharType="end"/>
      </w:r>
      <w:r w:rsidR="00A14D2D">
        <w:rPr>
          <w:noProof/>
          <w:lang w:val="en-US"/>
        </w:rPr>
        <w:t>-</w:t>
      </w:r>
      <w:r w:rsidR="000A459C" w:rsidRPr="00EF10FA">
        <w:rPr>
          <w:lang w:val="en-US"/>
        </w:rPr>
        <w:t xml:space="preserve"> Personal, special</w:t>
      </w:r>
      <w:r w:rsidR="2DDF406B" w:rsidRPr="030BF947">
        <w:rPr>
          <w:lang w:val="en-US"/>
        </w:rPr>
        <w:t>,</w:t>
      </w:r>
      <w:r w:rsidR="000A459C" w:rsidRPr="00EF10FA">
        <w:rPr>
          <w:lang w:val="en-US"/>
        </w:rPr>
        <w:t xml:space="preserve"> and sensitive data</w:t>
      </w:r>
      <w:bookmarkEnd w:id="659"/>
      <w:bookmarkEnd w:id="660"/>
      <w:bookmarkEnd w:id="661"/>
      <w:bookmarkEnd w:id="662"/>
    </w:p>
    <w:p w14:paraId="219DEED8" w14:textId="57BDAFF5" w:rsidR="007340AE" w:rsidRPr="00A25D8F" w:rsidRDefault="343FD69F" w:rsidP="00C23BCE">
      <w:pPr>
        <w:pStyle w:val="Boxtext"/>
        <w:rPr>
          <w:lang w:val="en-US"/>
        </w:rPr>
      </w:pPr>
      <w:r w:rsidRPr="00EF10FA">
        <w:rPr>
          <w:lang w:val="en-US"/>
        </w:rPr>
        <w:t xml:space="preserve">Within the </w:t>
      </w:r>
      <w:r w:rsidR="21F1B9FD" w:rsidRPr="2502539B">
        <w:rPr>
          <w:lang w:val="en-US"/>
        </w:rPr>
        <w:t>GDPR</w:t>
      </w:r>
      <w:r w:rsidRPr="00EF10FA">
        <w:rPr>
          <w:lang w:val="en-US"/>
        </w:rPr>
        <w:t xml:space="preserve">, there are different categories of data </w:t>
      </w:r>
      <w:r w:rsidR="1CD46AF6" w:rsidRPr="00EF10FA">
        <w:rPr>
          <w:lang w:val="en-US"/>
        </w:rPr>
        <w:t xml:space="preserve">when it comes to </w:t>
      </w:r>
      <w:r w:rsidRPr="00EF10FA">
        <w:rPr>
          <w:lang w:val="en-US"/>
        </w:rPr>
        <w:t xml:space="preserve">the sensitivity of </w:t>
      </w:r>
      <w:r w:rsidR="26D1B024" w:rsidRPr="00EF10FA">
        <w:rPr>
          <w:lang w:val="en-US"/>
        </w:rPr>
        <w:t>data processing</w:t>
      </w:r>
      <w:r w:rsidRPr="00EF10FA">
        <w:rPr>
          <w:lang w:val="en-US"/>
        </w:rPr>
        <w:t xml:space="preserve">. The most important category </w:t>
      </w:r>
      <w:r w:rsidR="7D656649" w:rsidRPr="00EF10FA">
        <w:rPr>
          <w:lang w:val="en-US"/>
        </w:rPr>
        <w:t xml:space="preserve">is </w:t>
      </w:r>
      <w:r w:rsidRPr="00EF10FA">
        <w:rPr>
          <w:lang w:val="en-US"/>
        </w:rPr>
        <w:t>so-called special personal data</w:t>
      </w:r>
      <w:r w:rsidR="00B67CCF">
        <w:rPr>
          <w:lang w:val="en-US"/>
        </w:rPr>
        <w:t xml:space="preserve"> </w:t>
      </w:r>
      <w:r w:rsidR="00B67CCF" w:rsidRPr="00EF10FA">
        <w:rPr>
          <w:lang w:val="en-US"/>
        </w:rPr>
        <w:fldChar w:fldCharType="begin"/>
      </w:r>
      <w:r w:rsidR="00B67CCF">
        <w:rPr>
          <w:lang w:val="en-US"/>
        </w:rPr>
        <w:instrText xml:space="preserve"> ADDIN ZOTERO_ITEM CSL_CITATION {"citationID":"92mwc5qZ","properties":{"formattedCitation":"(Autoriteit Persoonsgegevens, 2025)","plainCitation":"(Autoriteit Persoonsgegevens, 2025)","noteIndex":0},"citationItems":[{"id":17135,"uris":["http://zotero.org/users/1688/items/REZPDVH8"],"itemData":{"id":17135,"type":"webpage","abstract":"Uitleg over wat persoonsgegevens zijn, de definitie van persoonsgegevens.","language":"nl","title":"Wat zijn persoonsgegevens? | Autoriteit Persoonsgegevens","title-short":"Wat zijn persoonsgegevens?","URL":"https://www.autoriteitpersoonsgegevens.nl/themas/basis-avg/privacy-en-persoonsgegevens/wat-zijn-persoonsgegevens","author":[{"family":"Autoriteit Persoonsgegevens","given":""}],"accessed":{"date-parts":[["2025",5,11]]},"issued":{"date-parts":[["2025",1,6]]}}}],"schema":"https://github.com/citation-style-language/schema/raw/master/csl-citation.json"} </w:instrText>
      </w:r>
      <w:r w:rsidR="00B67CCF" w:rsidRPr="00EF10FA">
        <w:rPr>
          <w:lang w:val="en-US"/>
        </w:rPr>
        <w:fldChar w:fldCharType="separate"/>
      </w:r>
      <w:r w:rsidR="00B67CCF">
        <w:rPr>
          <w:lang w:val="en-US"/>
        </w:rPr>
        <w:t>(Autoriteit Persoonsgegevens, 2025)</w:t>
      </w:r>
      <w:r w:rsidR="00B67CCF" w:rsidRPr="00EF10FA">
        <w:rPr>
          <w:lang w:val="en-US"/>
        </w:rPr>
        <w:fldChar w:fldCharType="end"/>
      </w:r>
      <w:r w:rsidR="00B67CCF">
        <w:rPr>
          <w:lang w:val="en-US"/>
        </w:rPr>
        <w:t>.</w:t>
      </w:r>
      <w:r w:rsidRPr="00EF10FA">
        <w:rPr>
          <w:lang w:val="en-US"/>
        </w:rPr>
        <w:t xml:space="preserve"> This </w:t>
      </w:r>
      <w:r w:rsidR="77F47BC5" w:rsidRPr="00EF10FA">
        <w:rPr>
          <w:lang w:val="en-US"/>
        </w:rPr>
        <w:t>is</w:t>
      </w:r>
      <w:r w:rsidR="00B67CCF">
        <w:rPr>
          <w:lang w:val="en-US"/>
        </w:rPr>
        <w:t xml:space="preserve"> </w:t>
      </w:r>
      <w:r w:rsidRPr="00EF10FA">
        <w:rPr>
          <w:lang w:val="en-US"/>
        </w:rPr>
        <w:t>data that reveals a person's</w:t>
      </w:r>
      <w:r w:rsidR="1A746CAE" w:rsidRPr="00EF10FA">
        <w:rPr>
          <w:lang w:val="en-US"/>
        </w:rPr>
        <w:t>:</w:t>
      </w:r>
    </w:p>
    <w:p w14:paraId="7862CDBF" w14:textId="32F5BEFC" w:rsidR="000A459C" w:rsidRPr="00A25D8F" w:rsidRDefault="000A459C" w:rsidP="00A2773D">
      <w:pPr>
        <w:pStyle w:val="Boxtext"/>
        <w:numPr>
          <w:ilvl w:val="0"/>
          <w:numId w:val="123"/>
        </w:numPr>
        <w:rPr>
          <w:lang w:val="en-US"/>
        </w:rPr>
      </w:pPr>
      <w:r w:rsidRPr="00EF10FA">
        <w:rPr>
          <w:lang w:val="en-US"/>
        </w:rPr>
        <w:t xml:space="preserve">racial or ethnic </w:t>
      </w:r>
      <w:proofErr w:type="gramStart"/>
      <w:r w:rsidRPr="00EF10FA">
        <w:rPr>
          <w:lang w:val="en-US"/>
        </w:rPr>
        <w:t>origin</w:t>
      </w:r>
      <w:r w:rsidR="4FD70315" w:rsidRPr="00EF10FA">
        <w:rPr>
          <w:lang w:val="en-US"/>
        </w:rPr>
        <w:t>;</w:t>
      </w:r>
      <w:proofErr w:type="gramEnd"/>
    </w:p>
    <w:p w14:paraId="328BBC33" w14:textId="474FA173" w:rsidR="000A459C" w:rsidRPr="00A25D8F" w:rsidRDefault="000A459C" w:rsidP="00A2773D">
      <w:pPr>
        <w:pStyle w:val="Boxtext"/>
        <w:numPr>
          <w:ilvl w:val="0"/>
          <w:numId w:val="123"/>
        </w:numPr>
        <w:rPr>
          <w:lang w:val="en-US"/>
        </w:rPr>
      </w:pPr>
      <w:r w:rsidRPr="00EF10FA">
        <w:rPr>
          <w:lang w:val="en-US"/>
        </w:rPr>
        <w:t xml:space="preserve">political </w:t>
      </w:r>
      <w:proofErr w:type="gramStart"/>
      <w:r w:rsidRPr="00EF10FA">
        <w:rPr>
          <w:lang w:val="en-US"/>
        </w:rPr>
        <w:t>views</w:t>
      </w:r>
      <w:r w:rsidR="4FD70315" w:rsidRPr="00EF10FA">
        <w:rPr>
          <w:lang w:val="en-US"/>
        </w:rPr>
        <w:t>;</w:t>
      </w:r>
      <w:proofErr w:type="gramEnd"/>
    </w:p>
    <w:p w14:paraId="68FD7CD5" w14:textId="54F1A679" w:rsidR="000A459C" w:rsidRPr="00A25D8F" w:rsidRDefault="000A459C" w:rsidP="00A2773D">
      <w:pPr>
        <w:pStyle w:val="Boxtext"/>
        <w:numPr>
          <w:ilvl w:val="0"/>
          <w:numId w:val="123"/>
        </w:numPr>
        <w:rPr>
          <w:lang w:val="en-US"/>
        </w:rPr>
      </w:pPr>
      <w:r w:rsidRPr="00EF10FA">
        <w:rPr>
          <w:lang w:val="en-US"/>
        </w:rPr>
        <w:t xml:space="preserve">religious or philosophical </w:t>
      </w:r>
      <w:proofErr w:type="gramStart"/>
      <w:r w:rsidRPr="00EF10FA">
        <w:rPr>
          <w:lang w:val="en-US"/>
        </w:rPr>
        <w:t>beliefs</w:t>
      </w:r>
      <w:r w:rsidR="61DCA0F4" w:rsidRPr="00EF10FA">
        <w:rPr>
          <w:lang w:val="en-US"/>
        </w:rPr>
        <w:t>;</w:t>
      </w:r>
      <w:proofErr w:type="gramEnd"/>
    </w:p>
    <w:p w14:paraId="183137B8" w14:textId="6B30B156" w:rsidR="000A459C" w:rsidRPr="00A25D8F" w:rsidRDefault="000A459C" w:rsidP="00A2773D">
      <w:pPr>
        <w:pStyle w:val="Boxtext"/>
        <w:numPr>
          <w:ilvl w:val="0"/>
          <w:numId w:val="123"/>
        </w:numPr>
        <w:rPr>
          <w:lang w:val="en-US"/>
        </w:rPr>
      </w:pPr>
      <w:r w:rsidRPr="00EF10FA">
        <w:rPr>
          <w:lang w:val="en-US"/>
        </w:rPr>
        <w:t xml:space="preserve">membership in a trade </w:t>
      </w:r>
      <w:proofErr w:type="gramStart"/>
      <w:r w:rsidRPr="00EF10FA">
        <w:rPr>
          <w:lang w:val="en-US"/>
        </w:rPr>
        <w:t>union</w:t>
      </w:r>
      <w:r w:rsidR="61DCA0F4" w:rsidRPr="00EF10FA">
        <w:rPr>
          <w:lang w:val="en-US"/>
        </w:rPr>
        <w:t>;</w:t>
      </w:r>
      <w:proofErr w:type="gramEnd"/>
    </w:p>
    <w:p w14:paraId="56DFA793" w14:textId="780A5AD4" w:rsidR="000A459C" w:rsidRPr="00A25D8F" w:rsidRDefault="000A459C" w:rsidP="00A2773D">
      <w:pPr>
        <w:pStyle w:val="Boxtext"/>
        <w:numPr>
          <w:ilvl w:val="0"/>
          <w:numId w:val="123"/>
        </w:numPr>
        <w:rPr>
          <w:lang w:val="en-US"/>
        </w:rPr>
      </w:pPr>
      <w:r w:rsidRPr="00EF10FA">
        <w:rPr>
          <w:lang w:val="en-US"/>
        </w:rPr>
        <w:t xml:space="preserve">health and sexual </w:t>
      </w:r>
      <w:proofErr w:type="spellStart"/>
      <w:r w:rsidR="7D83E8F0" w:rsidRPr="614EEFD4">
        <w:rPr>
          <w:lang w:val="en-US"/>
        </w:rPr>
        <w:t>behaviour</w:t>
      </w:r>
      <w:proofErr w:type="spellEnd"/>
      <w:r w:rsidRPr="00EF10FA">
        <w:rPr>
          <w:lang w:val="en-US"/>
        </w:rPr>
        <w:t xml:space="preserve"> or sexual </w:t>
      </w:r>
      <w:proofErr w:type="gramStart"/>
      <w:r w:rsidRPr="00EF10FA">
        <w:rPr>
          <w:lang w:val="en-US"/>
        </w:rPr>
        <w:t>orientation</w:t>
      </w:r>
      <w:r w:rsidR="7CF4A98A" w:rsidRPr="00EF10FA">
        <w:rPr>
          <w:lang w:val="en-US"/>
        </w:rPr>
        <w:t>;</w:t>
      </w:r>
      <w:proofErr w:type="gramEnd"/>
    </w:p>
    <w:p w14:paraId="6F58F10F" w14:textId="760ED608" w:rsidR="000A459C" w:rsidRPr="00EF10FA" w:rsidRDefault="343FD69F" w:rsidP="694DD5EA">
      <w:pPr>
        <w:pStyle w:val="Boxtext"/>
        <w:numPr>
          <w:ilvl w:val="0"/>
          <w:numId w:val="123"/>
        </w:numPr>
        <w:rPr>
          <w:lang w:val="en-US"/>
        </w:rPr>
      </w:pPr>
      <w:r w:rsidRPr="00EF10FA">
        <w:rPr>
          <w:lang w:val="en-US"/>
        </w:rPr>
        <w:t>genetic data and biometric data</w:t>
      </w:r>
      <w:r w:rsidR="00B67CCF">
        <w:rPr>
          <w:lang w:val="en-US"/>
        </w:rPr>
        <w:t>.</w:t>
      </w:r>
    </w:p>
    <w:p w14:paraId="32797987" w14:textId="05AC97B7" w:rsidR="000A459C" w:rsidRPr="00A25D8F" w:rsidRDefault="003251A3" w:rsidP="00CB59C8">
      <w:pPr>
        <w:pStyle w:val="Boxtext"/>
        <w:rPr>
          <w:lang w:val="en-US"/>
        </w:rPr>
      </w:pPr>
      <w:r w:rsidRPr="00EF10FA">
        <w:rPr>
          <w:lang w:val="en-US"/>
        </w:rPr>
        <w:t xml:space="preserve">These </w:t>
      </w:r>
      <w:r w:rsidR="000A459C" w:rsidRPr="00EF10FA">
        <w:rPr>
          <w:lang w:val="en-US"/>
        </w:rPr>
        <w:t>data may be used by institutions and companies only by exception</w:t>
      </w:r>
      <w:r w:rsidR="0007481A" w:rsidRPr="00EF10FA">
        <w:rPr>
          <w:lang w:val="en-US"/>
        </w:rPr>
        <w:t xml:space="preserve">, and </w:t>
      </w:r>
      <w:r w:rsidR="7AD00A10" w:rsidRPr="00EF10FA">
        <w:rPr>
          <w:lang w:val="en-US"/>
        </w:rPr>
        <w:t xml:space="preserve">the processing </w:t>
      </w:r>
      <w:r w:rsidR="000A459C" w:rsidRPr="00EF10FA">
        <w:rPr>
          <w:lang w:val="en-US"/>
        </w:rPr>
        <w:t xml:space="preserve">is subject to very strict security requirements. The reason is that malicious people can do </w:t>
      </w:r>
      <w:r w:rsidR="0007481A" w:rsidRPr="00EF10FA">
        <w:rPr>
          <w:lang w:val="en-US"/>
        </w:rPr>
        <w:t xml:space="preserve">very </w:t>
      </w:r>
      <w:r w:rsidR="000A459C" w:rsidRPr="00EF10FA">
        <w:rPr>
          <w:lang w:val="en-US"/>
        </w:rPr>
        <w:t xml:space="preserve">harmful things </w:t>
      </w:r>
      <w:r w:rsidR="0007481A" w:rsidRPr="00EF10FA">
        <w:rPr>
          <w:lang w:val="en-US"/>
        </w:rPr>
        <w:t>with this data.</w:t>
      </w:r>
    </w:p>
    <w:p w14:paraId="7937EE15" w14:textId="1743996D" w:rsidR="000A459C" w:rsidRPr="00A25D8F" w:rsidRDefault="000A459C" w:rsidP="00CB59C8">
      <w:pPr>
        <w:pStyle w:val="Boxtext"/>
        <w:rPr>
          <w:lang w:val="en-US"/>
        </w:rPr>
      </w:pPr>
      <w:r w:rsidRPr="00EF10FA">
        <w:rPr>
          <w:lang w:val="en-US"/>
        </w:rPr>
        <w:t xml:space="preserve">Then there is </w:t>
      </w:r>
      <w:r w:rsidR="574C9619" w:rsidRPr="00EF10FA">
        <w:rPr>
          <w:lang w:val="en-US"/>
        </w:rPr>
        <w:t xml:space="preserve">the category of </w:t>
      </w:r>
      <w:r w:rsidRPr="00EF10FA">
        <w:rPr>
          <w:lang w:val="en-US"/>
        </w:rPr>
        <w:t xml:space="preserve">sensitive data that is not so explicitly </w:t>
      </w:r>
      <w:proofErr w:type="gramStart"/>
      <w:r w:rsidRPr="00EF10FA">
        <w:rPr>
          <w:lang w:val="en-US"/>
        </w:rPr>
        <w:t>named, but</w:t>
      </w:r>
      <w:proofErr w:type="gramEnd"/>
      <w:r w:rsidRPr="00EF10FA">
        <w:rPr>
          <w:lang w:val="en-US"/>
        </w:rPr>
        <w:t xml:space="preserve"> must also be processed with a high degree of restraint and security</w:t>
      </w:r>
      <w:r w:rsidR="642638B8" w:rsidRPr="00EF10FA">
        <w:rPr>
          <w:lang w:val="en-US"/>
        </w:rPr>
        <w:t xml:space="preserve">. </w:t>
      </w:r>
      <w:r w:rsidRPr="00EF10FA">
        <w:rPr>
          <w:lang w:val="en-US"/>
        </w:rPr>
        <w:t xml:space="preserve">Think of electronic </w:t>
      </w:r>
      <w:r w:rsidRPr="00EF10FA">
        <w:rPr>
          <w:lang w:val="en-US"/>
        </w:rPr>
        <w:lastRenderedPageBreak/>
        <w:t>communication data, location data, financial data (such as income or buying habits) and the citizen service number (BSN).</w:t>
      </w:r>
    </w:p>
    <w:p w14:paraId="71B584C0" w14:textId="013A6342" w:rsidR="000A459C" w:rsidRPr="00A25D8F" w:rsidRDefault="4C6523B8" w:rsidP="00CB59C8">
      <w:pPr>
        <w:pStyle w:val="Boxtext"/>
        <w:rPr>
          <w:lang w:val="en-US"/>
        </w:rPr>
      </w:pPr>
      <w:r w:rsidRPr="00EF10FA">
        <w:rPr>
          <w:lang w:val="en-US"/>
        </w:rPr>
        <w:t xml:space="preserve">With </w:t>
      </w:r>
      <w:r w:rsidR="000A459C" w:rsidRPr="00EF10FA">
        <w:rPr>
          <w:lang w:val="en-US"/>
        </w:rPr>
        <w:t xml:space="preserve">generative AI, the content of chats and uploaded documents </w:t>
      </w:r>
      <w:r w:rsidR="79573EED" w:rsidRPr="00EF10FA">
        <w:rPr>
          <w:lang w:val="en-US"/>
        </w:rPr>
        <w:t>are important</w:t>
      </w:r>
      <w:r w:rsidR="000A459C" w:rsidRPr="00EF10FA">
        <w:rPr>
          <w:lang w:val="en-US"/>
        </w:rPr>
        <w:t>. These may contain special and sensitive data</w:t>
      </w:r>
      <w:r w:rsidR="588CC101" w:rsidRPr="6D0A08A1">
        <w:rPr>
          <w:lang w:val="en-US"/>
        </w:rPr>
        <w:t>,</w:t>
      </w:r>
      <w:r w:rsidR="000A459C" w:rsidRPr="00EF10FA">
        <w:rPr>
          <w:lang w:val="en-US"/>
        </w:rPr>
        <w:t xml:space="preserve"> and you need to make sure that those documents are not processed by companies or systems that you do not know what </w:t>
      </w:r>
      <w:r w:rsidR="31FEFF6C" w:rsidRPr="00EF10FA">
        <w:rPr>
          <w:lang w:val="en-US"/>
        </w:rPr>
        <w:t xml:space="preserve">happens to them. </w:t>
      </w:r>
      <w:r w:rsidR="000A459C" w:rsidRPr="00EF10FA">
        <w:rPr>
          <w:lang w:val="en-US"/>
        </w:rPr>
        <w:t xml:space="preserve">The same applies if </w:t>
      </w:r>
      <w:r w:rsidR="44E7C3C8" w:rsidRPr="00EF10FA">
        <w:rPr>
          <w:lang w:val="en-US"/>
        </w:rPr>
        <w:t xml:space="preserve">you </w:t>
      </w:r>
      <w:r w:rsidR="000A459C" w:rsidRPr="00EF10FA">
        <w:rPr>
          <w:lang w:val="en-US"/>
        </w:rPr>
        <w:t xml:space="preserve">upload documents into generative </w:t>
      </w:r>
      <w:r w:rsidR="04CD8E1C" w:rsidRPr="00EF10FA">
        <w:rPr>
          <w:lang w:val="en-US"/>
        </w:rPr>
        <w:t>AI</w:t>
      </w:r>
      <w:r w:rsidR="000A459C" w:rsidRPr="00EF10FA">
        <w:rPr>
          <w:lang w:val="en-US"/>
        </w:rPr>
        <w:t xml:space="preserve"> systems that contain, for example, sensitive information about companies, agencies</w:t>
      </w:r>
      <w:r w:rsidR="61E025F1" w:rsidRPr="79EB15D5">
        <w:rPr>
          <w:lang w:val="en-US"/>
        </w:rPr>
        <w:t>,</w:t>
      </w:r>
      <w:r w:rsidR="000A459C" w:rsidRPr="00EF10FA">
        <w:rPr>
          <w:lang w:val="en-US"/>
        </w:rPr>
        <w:t xml:space="preserve"> or research.</w:t>
      </w:r>
    </w:p>
    <w:p w14:paraId="5DB8F64B" w14:textId="6111A28F" w:rsidR="00E93984" w:rsidRPr="00A25D8F" w:rsidRDefault="00B62A08" w:rsidP="00CB59C8">
      <w:pPr>
        <w:pStyle w:val="Boxtext"/>
        <w:rPr>
          <w:lang w:val="en-US"/>
        </w:rPr>
      </w:pPr>
      <w:r w:rsidRPr="00EF10FA">
        <w:rPr>
          <w:lang w:val="en-US"/>
        </w:rPr>
        <w:t>Because you yourself as an individual</w:t>
      </w:r>
      <w:r w:rsidR="4DE1CAC6" w:rsidRPr="00EF10FA">
        <w:rPr>
          <w:lang w:val="en-US"/>
        </w:rPr>
        <w:t>, student</w:t>
      </w:r>
      <w:r w:rsidR="7A33B7D5" w:rsidRPr="4B31AC28">
        <w:rPr>
          <w:lang w:val="en-US"/>
        </w:rPr>
        <w:t>,</w:t>
      </w:r>
      <w:r w:rsidR="4DE1CAC6" w:rsidRPr="00EF10FA">
        <w:rPr>
          <w:lang w:val="en-US"/>
        </w:rPr>
        <w:t xml:space="preserve"> </w:t>
      </w:r>
      <w:r w:rsidRPr="00EF10FA">
        <w:rPr>
          <w:lang w:val="en-US"/>
        </w:rPr>
        <w:t xml:space="preserve">or employee are part of society and companies or institutions, it </w:t>
      </w:r>
      <w:r w:rsidR="00E93984" w:rsidRPr="00EF10FA">
        <w:rPr>
          <w:lang w:val="en-US"/>
        </w:rPr>
        <w:t xml:space="preserve">is </w:t>
      </w:r>
      <w:r w:rsidR="7C91857B" w:rsidRPr="00EF10FA">
        <w:rPr>
          <w:lang w:val="en-US"/>
        </w:rPr>
        <w:t xml:space="preserve">important </w:t>
      </w:r>
      <w:r w:rsidR="00E93984" w:rsidRPr="00EF10FA">
        <w:rPr>
          <w:lang w:val="en-US"/>
        </w:rPr>
        <w:t xml:space="preserve">that you </w:t>
      </w:r>
      <w:r w:rsidRPr="00EF10FA">
        <w:rPr>
          <w:lang w:val="en-US"/>
        </w:rPr>
        <w:t xml:space="preserve">are aware of this and do </w:t>
      </w:r>
      <w:r w:rsidR="00E93984" w:rsidRPr="00EF10FA">
        <w:rPr>
          <w:lang w:val="en-US"/>
        </w:rPr>
        <w:t>not share that kind of data yourself. Not of yourself and not of others either.</w:t>
      </w:r>
    </w:p>
    <w:p w14:paraId="5BB2B3F5" w14:textId="467B7E07" w:rsidR="000A459C" w:rsidRPr="00A25D8F" w:rsidRDefault="000A459C" w:rsidP="00435754">
      <w:pPr>
        <w:pStyle w:val="Heading2"/>
        <w:rPr>
          <w:lang w:val="en-US"/>
        </w:rPr>
      </w:pPr>
      <w:bookmarkStart w:id="663" w:name="_Toc198722132"/>
      <w:bookmarkStart w:id="664" w:name="_Toc199010126"/>
      <w:bookmarkStart w:id="665" w:name="_Toc199078515"/>
      <w:bookmarkStart w:id="666" w:name="_Toc199078716"/>
      <w:bookmarkStart w:id="667" w:name="_Toc199509716"/>
      <w:bookmarkStart w:id="668" w:name="_Toc199514192"/>
      <w:bookmarkStart w:id="669" w:name="_Toc199586478"/>
      <w:bookmarkStart w:id="670" w:name="_Toc199590256"/>
      <w:bookmarkStart w:id="671" w:name="_Toc198722133"/>
      <w:bookmarkStart w:id="672" w:name="_Toc199010127"/>
      <w:bookmarkStart w:id="673" w:name="_Toc199078516"/>
      <w:bookmarkStart w:id="674" w:name="_Toc199078717"/>
      <w:bookmarkStart w:id="675" w:name="_Toc199509717"/>
      <w:bookmarkStart w:id="676" w:name="_Toc199514193"/>
      <w:bookmarkStart w:id="677" w:name="_Toc199586479"/>
      <w:bookmarkStart w:id="678" w:name="_Toc199590257"/>
      <w:bookmarkStart w:id="679" w:name="_Toc198722134"/>
      <w:bookmarkStart w:id="680" w:name="_Toc199010128"/>
      <w:bookmarkStart w:id="681" w:name="_Toc199078517"/>
      <w:bookmarkStart w:id="682" w:name="_Toc199078718"/>
      <w:bookmarkStart w:id="683" w:name="_Toc199509718"/>
      <w:bookmarkStart w:id="684" w:name="_Toc199514194"/>
      <w:bookmarkStart w:id="685" w:name="_Toc199586480"/>
      <w:bookmarkStart w:id="686" w:name="_Toc199590258"/>
      <w:bookmarkStart w:id="687" w:name="_Toc198722135"/>
      <w:bookmarkStart w:id="688" w:name="_Toc199010129"/>
      <w:bookmarkStart w:id="689" w:name="_Toc199078518"/>
      <w:bookmarkStart w:id="690" w:name="_Toc199078719"/>
      <w:bookmarkStart w:id="691" w:name="_Toc199509719"/>
      <w:bookmarkStart w:id="692" w:name="_Toc199514195"/>
      <w:bookmarkStart w:id="693" w:name="_Toc199586481"/>
      <w:bookmarkStart w:id="694" w:name="_Toc199590259"/>
      <w:bookmarkStart w:id="695" w:name="_Toc198722136"/>
      <w:bookmarkStart w:id="696" w:name="_Toc199010130"/>
      <w:bookmarkStart w:id="697" w:name="_Toc199078519"/>
      <w:bookmarkStart w:id="698" w:name="_Toc199078720"/>
      <w:bookmarkStart w:id="699" w:name="_Toc199509720"/>
      <w:bookmarkStart w:id="700" w:name="_Toc199514196"/>
      <w:bookmarkStart w:id="701" w:name="_Toc199586482"/>
      <w:bookmarkStart w:id="702" w:name="_Toc199590260"/>
      <w:bookmarkStart w:id="703" w:name="_Toc198722137"/>
      <w:bookmarkStart w:id="704" w:name="_Toc199010131"/>
      <w:bookmarkStart w:id="705" w:name="_Toc199078520"/>
      <w:bookmarkStart w:id="706" w:name="_Toc199078721"/>
      <w:bookmarkStart w:id="707" w:name="_Toc199509721"/>
      <w:bookmarkStart w:id="708" w:name="_Toc199514197"/>
      <w:bookmarkStart w:id="709" w:name="_Toc199586483"/>
      <w:bookmarkStart w:id="710" w:name="_Toc199590261"/>
      <w:bookmarkStart w:id="711" w:name="_Toc198722138"/>
      <w:bookmarkStart w:id="712" w:name="_Toc199010132"/>
      <w:bookmarkStart w:id="713" w:name="_Toc199078521"/>
      <w:bookmarkStart w:id="714" w:name="_Toc199078722"/>
      <w:bookmarkStart w:id="715" w:name="_Toc199509722"/>
      <w:bookmarkStart w:id="716" w:name="_Toc199514198"/>
      <w:bookmarkStart w:id="717" w:name="_Toc199586484"/>
      <w:bookmarkStart w:id="718" w:name="_Toc199590262"/>
      <w:bookmarkStart w:id="719" w:name="_Toc198722139"/>
      <w:bookmarkStart w:id="720" w:name="_Toc199010133"/>
      <w:bookmarkStart w:id="721" w:name="_Toc199078522"/>
      <w:bookmarkStart w:id="722" w:name="_Toc199078723"/>
      <w:bookmarkStart w:id="723" w:name="_Toc199509723"/>
      <w:bookmarkStart w:id="724" w:name="_Toc199514199"/>
      <w:bookmarkStart w:id="725" w:name="_Toc199586485"/>
      <w:bookmarkStart w:id="726" w:name="_Toc199590263"/>
      <w:bookmarkStart w:id="727" w:name="_Toc198722140"/>
      <w:bookmarkStart w:id="728" w:name="_Toc199010134"/>
      <w:bookmarkStart w:id="729" w:name="_Toc199078523"/>
      <w:bookmarkStart w:id="730" w:name="_Toc199078724"/>
      <w:bookmarkStart w:id="731" w:name="_Toc199509724"/>
      <w:bookmarkStart w:id="732" w:name="_Toc199514200"/>
      <w:bookmarkStart w:id="733" w:name="_Toc199586486"/>
      <w:bookmarkStart w:id="734" w:name="_Toc199590264"/>
      <w:bookmarkStart w:id="735" w:name="_Toc198722141"/>
      <w:bookmarkStart w:id="736" w:name="_Toc199010135"/>
      <w:bookmarkStart w:id="737" w:name="_Toc199078524"/>
      <w:bookmarkStart w:id="738" w:name="_Toc199078725"/>
      <w:bookmarkStart w:id="739" w:name="_Toc199509725"/>
      <w:bookmarkStart w:id="740" w:name="_Toc199514201"/>
      <w:bookmarkStart w:id="741" w:name="_Toc199586487"/>
      <w:bookmarkStart w:id="742" w:name="_Toc199590265"/>
      <w:bookmarkStart w:id="743" w:name="_Toc198722142"/>
      <w:bookmarkStart w:id="744" w:name="_Toc199010136"/>
      <w:bookmarkStart w:id="745" w:name="_Toc199078525"/>
      <w:bookmarkStart w:id="746" w:name="_Toc199078726"/>
      <w:bookmarkStart w:id="747" w:name="_Toc199509726"/>
      <w:bookmarkStart w:id="748" w:name="_Toc199514202"/>
      <w:bookmarkStart w:id="749" w:name="_Toc199586488"/>
      <w:bookmarkStart w:id="750" w:name="_Toc199590266"/>
      <w:bookmarkStart w:id="751" w:name="_Toc198722143"/>
      <w:bookmarkStart w:id="752" w:name="_Toc199010137"/>
      <w:bookmarkStart w:id="753" w:name="_Toc199078526"/>
      <w:bookmarkStart w:id="754" w:name="_Toc199078727"/>
      <w:bookmarkStart w:id="755" w:name="_Toc199509727"/>
      <w:bookmarkStart w:id="756" w:name="_Toc199514203"/>
      <w:bookmarkStart w:id="757" w:name="_Toc199586489"/>
      <w:bookmarkStart w:id="758" w:name="_Toc199590267"/>
      <w:bookmarkStart w:id="759" w:name="_Toc198722144"/>
      <w:bookmarkStart w:id="760" w:name="_Toc199010138"/>
      <w:bookmarkStart w:id="761" w:name="_Toc199078527"/>
      <w:bookmarkStart w:id="762" w:name="_Toc199078728"/>
      <w:bookmarkStart w:id="763" w:name="_Toc199509728"/>
      <w:bookmarkStart w:id="764" w:name="_Toc199514204"/>
      <w:bookmarkStart w:id="765" w:name="_Toc199586490"/>
      <w:bookmarkStart w:id="766" w:name="_Toc199590268"/>
      <w:bookmarkStart w:id="767" w:name="_Toc198722145"/>
      <w:bookmarkStart w:id="768" w:name="_Toc199010139"/>
      <w:bookmarkStart w:id="769" w:name="_Toc199078528"/>
      <w:bookmarkStart w:id="770" w:name="_Toc199078729"/>
      <w:bookmarkStart w:id="771" w:name="_Toc199509729"/>
      <w:bookmarkStart w:id="772" w:name="_Toc199514205"/>
      <w:bookmarkStart w:id="773" w:name="_Toc199586491"/>
      <w:bookmarkStart w:id="774" w:name="_Toc199590269"/>
      <w:bookmarkStart w:id="775" w:name="_Toc198722146"/>
      <w:bookmarkStart w:id="776" w:name="_Toc199010140"/>
      <w:bookmarkStart w:id="777" w:name="_Toc199078529"/>
      <w:bookmarkStart w:id="778" w:name="_Toc199078730"/>
      <w:bookmarkStart w:id="779" w:name="_Toc199509730"/>
      <w:bookmarkStart w:id="780" w:name="_Toc199514206"/>
      <w:bookmarkStart w:id="781" w:name="_Toc199586492"/>
      <w:bookmarkStart w:id="782" w:name="_Toc199590270"/>
      <w:bookmarkStart w:id="783" w:name="_Toc198722147"/>
      <w:bookmarkStart w:id="784" w:name="_Toc199010141"/>
      <w:bookmarkStart w:id="785" w:name="_Toc199078530"/>
      <w:bookmarkStart w:id="786" w:name="_Toc199078731"/>
      <w:bookmarkStart w:id="787" w:name="_Toc199509731"/>
      <w:bookmarkStart w:id="788" w:name="_Toc199514207"/>
      <w:bookmarkStart w:id="789" w:name="_Toc199586493"/>
      <w:bookmarkStart w:id="790" w:name="_Toc199590271"/>
      <w:bookmarkStart w:id="791" w:name="_Toc198722148"/>
      <w:bookmarkStart w:id="792" w:name="_Toc199010142"/>
      <w:bookmarkStart w:id="793" w:name="_Toc199078531"/>
      <w:bookmarkStart w:id="794" w:name="_Toc199078732"/>
      <w:bookmarkStart w:id="795" w:name="_Toc199509732"/>
      <w:bookmarkStart w:id="796" w:name="_Toc199514208"/>
      <w:bookmarkStart w:id="797" w:name="_Toc199586494"/>
      <w:bookmarkStart w:id="798" w:name="_Toc199590272"/>
      <w:bookmarkStart w:id="799" w:name="_Toc198722149"/>
      <w:bookmarkStart w:id="800" w:name="_Toc199010143"/>
      <w:bookmarkStart w:id="801" w:name="_Toc199078532"/>
      <w:bookmarkStart w:id="802" w:name="_Toc199078733"/>
      <w:bookmarkStart w:id="803" w:name="_Toc199509733"/>
      <w:bookmarkStart w:id="804" w:name="_Toc199514209"/>
      <w:bookmarkStart w:id="805" w:name="_Toc199586495"/>
      <w:bookmarkStart w:id="806" w:name="_Toc199590273"/>
      <w:bookmarkStart w:id="807" w:name="_Toc198722150"/>
      <w:bookmarkStart w:id="808" w:name="_Toc199010144"/>
      <w:bookmarkStart w:id="809" w:name="_Toc199078533"/>
      <w:bookmarkStart w:id="810" w:name="_Toc199078734"/>
      <w:bookmarkStart w:id="811" w:name="_Toc199509734"/>
      <w:bookmarkStart w:id="812" w:name="_Toc199514210"/>
      <w:bookmarkStart w:id="813" w:name="_Toc199586496"/>
      <w:bookmarkStart w:id="814" w:name="_Toc199590274"/>
      <w:bookmarkStart w:id="815" w:name="_Toc198722151"/>
      <w:bookmarkStart w:id="816" w:name="_Toc199010145"/>
      <w:bookmarkStart w:id="817" w:name="_Toc199078534"/>
      <w:bookmarkStart w:id="818" w:name="_Toc199078735"/>
      <w:bookmarkStart w:id="819" w:name="_Toc199509735"/>
      <w:bookmarkStart w:id="820" w:name="_Toc199514211"/>
      <w:bookmarkStart w:id="821" w:name="_Toc199586497"/>
      <w:bookmarkStart w:id="822" w:name="_Toc199590275"/>
      <w:bookmarkStart w:id="823" w:name="_Toc198722152"/>
      <w:bookmarkStart w:id="824" w:name="_Toc199010146"/>
      <w:bookmarkStart w:id="825" w:name="_Toc199078535"/>
      <w:bookmarkStart w:id="826" w:name="_Toc199078736"/>
      <w:bookmarkStart w:id="827" w:name="_Toc199509736"/>
      <w:bookmarkStart w:id="828" w:name="_Toc199514212"/>
      <w:bookmarkStart w:id="829" w:name="_Toc199586498"/>
      <w:bookmarkStart w:id="830" w:name="_Toc199590276"/>
      <w:bookmarkStart w:id="831" w:name="_Toc208677745"/>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r w:rsidRPr="00EF10FA">
        <w:rPr>
          <w:lang w:val="en-US"/>
        </w:rPr>
        <w:t>Power of Big Tech</w:t>
      </w:r>
      <w:bookmarkEnd w:id="831"/>
    </w:p>
    <w:p w14:paraId="71AEA1BB" w14:textId="62EB894E" w:rsidR="000A459C" w:rsidRPr="00EF10FA" w:rsidRDefault="000A459C" w:rsidP="694DD5EA">
      <w:pPr>
        <w:rPr>
          <w:lang w:val="en-US"/>
        </w:rPr>
      </w:pPr>
      <w:r w:rsidRPr="00EF10FA">
        <w:rPr>
          <w:lang w:val="en-US"/>
        </w:rPr>
        <w:t xml:space="preserve">Generative AI is a technology that is </w:t>
      </w:r>
      <w:r w:rsidR="438D967E" w:rsidRPr="00EF10FA">
        <w:rPr>
          <w:lang w:val="en-US"/>
        </w:rPr>
        <w:t xml:space="preserve">causing </w:t>
      </w:r>
      <w:r w:rsidR="3E3619C6" w:rsidRPr="00EF10FA">
        <w:rPr>
          <w:lang w:val="en-US"/>
        </w:rPr>
        <w:t xml:space="preserve">a </w:t>
      </w:r>
      <w:r w:rsidRPr="00EF10FA">
        <w:rPr>
          <w:lang w:val="en-US"/>
        </w:rPr>
        <w:t xml:space="preserve">fundamental power shift in the digital world. At the helm of this shift are the large technology companies </w:t>
      </w:r>
      <w:r w:rsidR="00A14D2D">
        <w:rPr>
          <w:lang w:val="en-US"/>
        </w:rPr>
        <w:t>-</w:t>
      </w:r>
      <w:r w:rsidR="0A62B452" w:rsidRPr="00EF10FA">
        <w:rPr>
          <w:lang w:val="en-US"/>
        </w:rPr>
        <w:t xml:space="preserve"> </w:t>
      </w:r>
      <w:r w:rsidRPr="00EF10FA">
        <w:rPr>
          <w:lang w:val="en-US"/>
        </w:rPr>
        <w:t xml:space="preserve">often referred to as Big Tech </w:t>
      </w:r>
      <w:r w:rsidR="00A14D2D">
        <w:rPr>
          <w:lang w:val="en-US"/>
        </w:rPr>
        <w:t>-</w:t>
      </w:r>
      <w:r w:rsidR="20F745B4" w:rsidRPr="00EF10FA">
        <w:rPr>
          <w:lang w:val="en-US"/>
        </w:rPr>
        <w:t xml:space="preserve"> </w:t>
      </w:r>
      <w:r w:rsidRPr="00EF10FA">
        <w:rPr>
          <w:lang w:val="en-US"/>
        </w:rPr>
        <w:t>such as OpenAI (with investments from Microsoft), Google, Amazon, Meta</w:t>
      </w:r>
      <w:r w:rsidR="0D307FEB" w:rsidRPr="50582C8F">
        <w:rPr>
          <w:lang w:val="en-US"/>
        </w:rPr>
        <w:t>,</w:t>
      </w:r>
      <w:r w:rsidRPr="00EF10FA">
        <w:rPr>
          <w:lang w:val="en-US"/>
        </w:rPr>
        <w:t xml:space="preserve"> and Apple. These companies possess not only massive amounts of data and computing power, but also the financial resources, networks</w:t>
      </w:r>
      <w:r w:rsidR="221D5637" w:rsidRPr="204250C5">
        <w:rPr>
          <w:lang w:val="en-US"/>
        </w:rPr>
        <w:t>,</w:t>
      </w:r>
      <w:r w:rsidRPr="00EF10FA">
        <w:rPr>
          <w:lang w:val="en-US"/>
        </w:rPr>
        <w:t xml:space="preserve"> and infrastructure to develop and deploy generative AI on a global scale. Developing large language models, such as GPT-4, Gemini and Claude, requires investments of hundreds of millions of dollars, making the threshold </w:t>
      </w:r>
      <w:r w:rsidR="4FE5405A" w:rsidRPr="00EF10FA">
        <w:rPr>
          <w:lang w:val="en-US"/>
        </w:rPr>
        <w:t xml:space="preserve">very high </w:t>
      </w:r>
      <w:r w:rsidRPr="00EF10FA">
        <w:rPr>
          <w:lang w:val="en-US"/>
        </w:rPr>
        <w:t>for smaller companies or public institutions</w:t>
      </w:r>
      <w:r w:rsidR="003EFAE9" w:rsidRPr="1AEAD46C">
        <w:rPr>
          <w:lang w:val="en-US"/>
        </w:rPr>
        <w:t xml:space="preserve"> </w:t>
      </w:r>
      <w:r w:rsidR="003EFAE9" w:rsidRPr="71BB383A">
        <w:rPr>
          <w:lang w:val="en-US"/>
        </w:rPr>
        <w:t>to join in</w:t>
      </w:r>
      <w:r w:rsidRPr="71BB383A">
        <w:rPr>
          <w:lang w:val="en-US"/>
        </w:rPr>
        <w:t>.</w:t>
      </w:r>
      <w:r w:rsidRPr="00EF10FA">
        <w:rPr>
          <w:lang w:val="en-US"/>
        </w:rPr>
        <w:t xml:space="preserve"> And this concentration of power is</w:t>
      </w:r>
      <w:r w:rsidR="30F83080" w:rsidRPr="66C14917">
        <w:rPr>
          <w:lang w:val="en-US"/>
        </w:rPr>
        <w:t xml:space="preserve"> also</w:t>
      </w:r>
      <w:r w:rsidRPr="00EF10FA">
        <w:rPr>
          <w:lang w:val="en-US"/>
        </w:rPr>
        <w:t xml:space="preserve"> accelerating</w:t>
      </w:r>
      <w:r w:rsidR="00415FD8">
        <w:rPr>
          <w:lang w:val="en-US"/>
        </w:rPr>
        <w:t xml:space="preserve"> </w:t>
      </w:r>
      <w:r w:rsidRPr="00EF10FA">
        <w:rPr>
          <w:lang w:val="en-US"/>
        </w:rPr>
        <w:fldChar w:fldCharType="begin"/>
      </w:r>
      <w:r w:rsidR="00D90CF0">
        <w:rPr>
          <w:lang w:val="en-US"/>
        </w:rPr>
        <w:instrText xml:space="preserve"> ADDIN ZOTERO_ITEM CSL_CITATION {"citationID":"QUMwzLkR","properties":{"formattedCitation":"(Verhagen, 2025)","plainCitation":"(Verhagen, 2025)","noteIndex":0},"citationItems":[{"id":17044,"uris":["http://zotero.org/users/1688/items/KF4VFRSL"],"itemData":{"id":17044,"type":"article-newspaper","abstract":"De overheid heeft het nakijken in de miljardenrace om AI-dominantie. De krachtigste computers komen steeds meer in handen van private partijen.","container-title":"de Volkskrant","language":"nl","section":"Tech","title":"Krachtigste AI-computers in privébezit: ‘Een treurig beeld. We zijn overgeleverd aan big tech’","title-short":"Krachtigste AI-computers in privébezit","URL":"https://www.volkskrant.nl/tech/krachtigste-ai-computers-in-privebezit-een-treurig-beeld-we-zijn-overgeleverd-aan-big-tech~b427d0ff/","author":[{"family":"Verhagen","given":"Laurens"}],"accessed":{"date-parts":[["2025",5,4]]},"issued":{"date-parts":[["2025",5,1]]}}}],"schema":"https://github.com/citation-style-language/schema/raw/master/csl-citation.json"} </w:instrText>
      </w:r>
      <w:r w:rsidRPr="00EF10FA">
        <w:rPr>
          <w:lang w:val="en-US"/>
        </w:rPr>
        <w:fldChar w:fldCharType="separate"/>
      </w:r>
      <w:r w:rsidR="00D90CF0">
        <w:rPr>
          <w:lang w:val="en-US"/>
        </w:rPr>
        <w:t>(Verhagen, 2025)</w:t>
      </w:r>
      <w:r w:rsidRPr="00EF10FA">
        <w:rPr>
          <w:lang w:val="en-US"/>
        </w:rPr>
        <w:fldChar w:fldCharType="end"/>
      </w:r>
      <w:r w:rsidR="0A73ECD5" w:rsidRPr="4484FD0C">
        <w:rPr>
          <w:lang w:val="en-US"/>
        </w:rPr>
        <w:t>.</w:t>
      </w:r>
    </w:p>
    <w:p w14:paraId="537F7A12" w14:textId="6C67F154" w:rsidR="000A459C" w:rsidRPr="00A25D8F" w:rsidRDefault="00FE1814" w:rsidP="00FE1814">
      <w:pPr>
        <w:pStyle w:val="Boxheading"/>
        <w:rPr>
          <w:lang w:val="en-US"/>
        </w:rPr>
      </w:pPr>
      <w:bookmarkStart w:id="832" w:name="_Toc198722258"/>
      <w:bookmarkStart w:id="833" w:name="_Toc199525362"/>
      <w:bookmarkStart w:id="834" w:name="_Toc199585020"/>
      <w:bookmarkStart w:id="835" w:name="_Toc208671272"/>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9</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5</w:t>
      </w:r>
      <w:r w:rsidR="00E73285">
        <w:rPr>
          <w:lang w:val="en-US"/>
        </w:rPr>
        <w:fldChar w:fldCharType="end"/>
      </w:r>
      <w:r w:rsidR="5E8F9173" w:rsidRPr="3FBCF171">
        <w:rPr>
          <w:noProof/>
          <w:lang w:val="en-US"/>
        </w:rPr>
        <w:t xml:space="preserve"> </w:t>
      </w:r>
      <w:r w:rsidR="00A14D2D">
        <w:rPr>
          <w:noProof/>
          <w:lang w:val="en-US"/>
        </w:rPr>
        <w:t>-</w:t>
      </w:r>
      <w:r w:rsidR="000A459C" w:rsidRPr="00EF10FA">
        <w:rPr>
          <w:lang w:val="en-US"/>
        </w:rPr>
        <w:t xml:space="preserve"> The scale of AI investment</w:t>
      </w:r>
      <w:bookmarkEnd w:id="832"/>
      <w:bookmarkEnd w:id="833"/>
      <w:bookmarkEnd w:id="834"/>
      <w:bookmarkEnd w:id="835"/>
    </w:p>
    <w:p w14:paraId="5C7AD709" w14:textId="1AE9B81A" w:rsidR="000A459C" w:rsidRPr="00EF10FA" w:rsidRDefault="000A459C" w:rsidP="694DD5EA">
      <w:pPr>
        <w:pStyle w:val="Boxtext"/>
        <w:rPr>
          <w:lang w:val="en-US"/>
        </w:rPr>
      </w:pPr>
      <w:r w:rsidRPr="00EF10FA">
        <w:rPr>
          <w:lang w:val="en-US"/>
        </w:rPr>
        <w:t xml:space="preserve">GPT-4 training, OpenAI says, cost more than $100 million and used thousands of GPUs </w:t>
      </w:r>
      <w:r w:rsidR="119F7EAD" w:rsidRPr="00EF10FA">
        <w:rPr>
          <w:lang w:val="en-US"/>
        </w:rPr>
        <w:t>for months</w:t>
      </w:r>
      <w:r w:rsidR="00415FD8">
        <w:rPr>
          <w:lang w:val="en-US"/>
        </w:rPr>
        <w:t xml:space="preserve"> </w:t>
      </w:r>
      <w:r w:rsidRPr="00EF10FA">
        <w:rPr>
          <w:lang w:val="en-US"/>
        </w:rPr>
        <w:fldChar w:fldCharType="begin"/>
      </w:r>
      <w:r w:rsidR="00415FD8">
        <w:rPr>
          <w:lang w:val="en-US"/>
        </w:rPr>
        <w:instrText xml:space="preserve"> ADDIN ZOTERO_ITEM CSL_CITATION {"citationID":"x3tkcGH5","properties":{"formattedCitation":"(Smith, 2023)","plainCitation":"(Smith, 2023)","noteIndex":0},"citationItems":[{"id":17098,"uris":["http://zotero.org/users/1688/items/ZGSGYXTP"],"itemData":{"id":17098,"type":"article-newspaper","container-title":"Forbes","title":"What Large Models Cost You – There Is No Free AI Lunch","URL":"https://www.forbes.com/sites/craigsmith/2023/09/08/what-large-models-cost-you--there-is-no-free-ai-lunch/","author":[{"family":"Smith","given":"Craig","suffix":"S."}],"accessed":{"date-parts":[["2025",5,5]]},"issued":{"date-parts":[["2023",9,8]]}}}],"schema":"https://github.com/citation-style-language/schema/raw/master/csl-citation.json"} </w:instrText>
      </w:r>
      <w:r w:rsidRPr="00EF10FA">
        <w:rPr>
          <w:lang w:val="en-US"/>
        </w:rPr>
        <w:fldChar w:fldCharType="separate"/>
      </w:r>
      <w:r w:rsidR="00415FD8">
        <w:rPr>
          <w:rFonts w:ascii="Aptos" w:cs="Times New Roman"/>
          <w:lang w:val="en-US"/>
        </w:rPr>
        <w:t>(Smith, 2023)</w:t>
      </w:r>
      <w:r w:rsidRPr="00EF10FA">
        <w:rPr>
          <w:lang w:val="en-US"/>
        </w:rPr>
        <w:fldChar w:fldCharType="end"/>
      </w:r>
      <w:r w:rsidR="00217DBE">
        <w:rPr>
          <w:lang w:val="en-US"/>
        </w:rPr>
        <w:t>.</w:t>
      </w:r>
      <w:r w:rsidRPr="00EF10FA">
        <w:rPr>
          <w:lang w:val="en-US"/>
        </w:rPr>
        <w:t xml:space="preserve"> Currently, the largest </w:t>
      </w:r>
      <w:r w:rsidR="62D1CC54" w:rsidRPr="00EF10FA">
        <w:rPr>
          <w:lang w:val="en-US"/>
        </w:rPr>
        <w:t>AI</w:t>
      </w:r>
      <w:r w:rsidRPr="00EF10FA">
        <w:rPr>
          <w:lang w:val="en-US"/>
        </w:rPr>
        <w:t xml:space="preserve"> data </w:t>
      </w:r>
      <w:proofErr w:type="spellStart"/>
      <w:r w:rsidR="7523398B" w:rsidRPr="0F0C6892">
        <w:rPr>
          <w:lang w:val="en-US"/>
        </w:rPr>
        <w:t>centres</w:t>
      </w:r>
      <w:proofErr w:type="spellEnd"/>
      <w:r w:rsidRPr="00EF10FA">
        <w:rPr>
          <w:lang w:val="en-US"/>
        </w:rPr>
        <w:t xml:space="preserve"> are being built in America</w:t>
      </w:r>
      <w:r w:rsidR="712381DB" w:rsidRPr="0F0C6892">
        <w:rPr>
          <w:lang w:val="en-US"/>
        </w:rPr>
        <w:t>,</w:t>
      </w:r>
      <w:r w:rsidRPr="00EF10FA">
        <w:rPr>
          <w:lang w:val="en-US"/>
        </w:rPr>
        <w:t xml:space="preserve"> such as Elon Musk's Colossus for nearly </w:t>
      </w:r>
      <w:r w:rsidR="50DD546F" w:rsidRPr="00EF10FA">
        <w:rPr>
          <w:lang w:val="en-US"/>
        </w:rPr>
        <w:t xml:space="preserve">nine </w:t>
      </w:r>
      <w:r w:rsidRPr="00EF10FA">
        <w:rPr>
          <w:lang w:val="en-US"/>
        </w:rPr>
        <w:t>billion euros</w:t>
      </w:r>
      <w:r w:rsidR="00F347A4">
        <w:rPr>
          <w:lang w:val="en-US"/>
        </w:rPr>
        <w:t xml:space="preserve"> </w:t>
      </w:r>
      <w:r w:rsidRPr="00EF10FA">
        <w:rPr>
          <w:lang w:val="en-US"/>
        </w:rPr>
        <w:fldChar w:fldCharType="begin"/>
      </w:r>
      <w:r w:rsidR="00F347A4">
        <w:rPr>
          <w:lang w:val="en-US"/>
        </w:rPr>
        <w:instrText xml:space="preserve"> ADDIN ZOTERO_ITEM CSL_CITATION {"citationID":"gOkOqt6g","properties":{"formattedCitation":"(Pilz et al., 2025)","plainCitation":"(Pilz et al., 2025)","noteIndex":0},"citationItems":[{"id":17046,"uris":["http://zotero.org/users/1688/items/HEX2VLVU"],"itemData":{"id":17046,"type":"article","abstract":"Frontier AI development relies on powerful AI supercomputers, yet analysis of these systems is limited. We create a dataset of 500 AI supercomputers from 2019 to 2025 and analyze key trends in performance, power needs, hardware cost, ownership, and global distribution. We find that the computational performance of AI supercomputers has doubled every nine months, while hardware acquisition cost and power needs both doubled every year. The leading system in March 2025, xAI's Colossus, used 200,000 AI chips, had a hardware cost of \\$7B, and required 300 MW of power, as much as 250,000 households. As AI supercomputers evolved from tools for science to industrial machines, companies rapidly expanded their share of total AI supercomputer performance, while the share of governments and academia diminished. Globally, the United States accounts for about 75% of total performance in our dataset, with China in second place at 15%. If the observed trends continue, the leading AI supercomputer in 2030 will achieve $2\\times10^{22}$ 16-bit FLOP/s, use two million AI chips, have a hardware cost of \\$200 billion, and require 9 GW of power. Our analysis provides visibility into the AI supercomputer landscape, allowing policymakers to assess key AI trends like resource needs, ownership, and national competitiveness.","DOI":"10.48550/arXiv.2504.16026","note":"arXiv:2504.16026 [cs]","number":"arXiv:2504.16026","publisher":"arXiv","source":"arXiv.org","title":"Trends in AI Supercomputers","URL":"http://arxiv.org/abs/2504.16026","author":[{"family":"Pilz","given":"Konstantin F."},{"family":"Sanders","given":"James"},{"family":"Rahman","given":"Robi"},{"family":"Heim","given":"Lennart"}],"accessed":{"date-parts":[["2025",5,4]]},"issued":{"date-parts":[["2025",4,23]]}}}],"schema":"https://github.com/citation-style-language/schema/raw/master/csl-citation.json"} </w:instrText>
      </w:r>
      <w:r w:rsidRPr="00EF10FA">
        <w:rPr>
          <w:lang w:val="en-US"/>
        </w:rPr>
        <w:fldChar w:fldCharType="separate"/>
      </w:r>
      <w:r w:rsidR="00F347A4">
        <w:rPr>
          <w:lang w:val="en-US"/>
        </w:rPr>
        <w:t>(Pilz et al., 2025)</w:t>
      </w:r>
      <w:r w:rsidRPr="00EF10FA">
        <w:rPr>
          <w:lang w:val="en-US"/>
        </w:rPr>
        <w:fldChar w:fldCharType="end"/>
      </w:r>
      <w:r w:rsidR="00217DBE">
        <w:rPr>
          <w:lang w:val="en-US"/>
        </w:rPr>
        <w:t>.</w:t>
      </w:r>
      <w:r w:rsidRPr="00EF10FA">
        <w:rPr>
          <w:lang w:val="en-US"/>
        </w:rPr>
        <w:t xml:space="preserve"> This kind of investment is only feasible for big tech players. It is virtually unattainable for public institutions or start-ups, leading to a </w:t>
      </w:r>
      <w:r w:rsidR="1131BC6C" w:rsidRPr="00EF10FA">
        <w:rPr>
          <w:lang w:val="en-US"/>
        </w:rPr>
        <w:t xml:space="preserve">monopoly </w:t>
      </w:r>
      <w:r w:rsidRPr="00EF10FA">
        <w:rPr>
          <w:lang w:val="en-US"/>
        </w:rPr>
        <w:t>on AI-</w:t>
      </w:r>
      <w:commentRangeStart w:id="836"/>
      <w:r w:rsidRPr="00EF10FA">
        <w:rPr>
          <w:lang w:val="en-US"/>
        </w:rPr>
        <w:t xml:space="preserve"> innovation</w:t>
      </w:r>
      <w:r w:rsidR="002274D0">
        <w:rPr>
          <w:lang w:val="en-US"/>
        </w:rPr>
        <w:t xml:space="preserve"> </w:t>
      </w:r>
      <w:r w:rsidRPr="00EF10FA">
        <w:rPr>
          <w:lang w:val="en-US"/>
        </w:rPr>
        <w:fldChar w:fldCharType="begin"/>
      </w:r>
      <w:r w:rsidR="00F347A4">
        <w:rPr>
          <w:lang w:val="en-US"/>
        </w:rPr>
        <w:instrText xml:space="preserve"> ADDIN ZOTERO_ITEM CSL_CITATION {"citationID":"RTBKHTnS","properties":{"formattedCitation":"(OpenAI et al., 2023)","plainCitation":"(OpenAI et al., 2023)","noteIndex":0},"citationItems":[{"id":17092,"uris":["http://zotero.org/users/1688/items/BPDDV95F"],"itemData":{"id":17092,"type":"article","abstract":"We report the development of GPT-4, a large-scale, multimodal model which can accept image and text inputs and produce text outputs. While less capable than humans in many real-world scenarios, GPT-4 exhibits human-level performance on various professional and academic benchmarks, including passing a simulated bar exam with a score around the top 10% of test takers. GPT-4 is a Transformer-based model pre-trained to predict the next token in a document. The post-training alignment process results in improved performance on measures of factuality and adherence to desired behavior. A core component of this project was developing infrastructure and optimization methods that behave predictably across a wide range of scales. This allowed us to accurately predict some aspects of GPT-4's performance based on models trained with no more than 1/1,000th the compute of GPT-4.","DOI":"10.48550/arXiv.2303.08774","note":"arXiv:2303.08774 [cs]","number":"arXiv:2303.08774","publisher":"arXiv","source":"arXiv.org","title":"GPT-4 Technical Report","URL":"http://arxiv.org/abs/2303.08774","author":[{"family":"OpenAI","given":""},{"family":"Achiam","given":"Josh"},{"family":"Adler","given":"Steven"},{"family":"Agarwal","given":"Sandhini"},{"family":"Ahmad","given":"Lama"},{"family":"Akkaya","given":"Ilge"},{"family":"Aleman","given":"Florencia Leoni"},{"family":"Almeida","given":"Diogo"},{"family":"Altenschmidt","given":"Janko"},{"family":"Altman","given":"Sam"},{"family":"Anadkat","given":"Shyamal"},{"family":"Avila","given":"Red"},{"family":"Babuschkin","given":"Igor"},{"family":"Balaji","given":"Suchir"},{"family":"Balcom","given":"Valerie"},{"family":"Baltescu","given":"Paul"},{"family":"Bao","given":"Haiming"},{"family":"Bavarian","given":"Mohammad"},{"family":"Belgum","given":"Jeff"},{"family":"Bello","given":"Irwan"},{"family":"Berdine","given":"Jake"},{"family":"Bernadett-Shapiro","given":"Gabriel"},{"family":"Berner","given":"Christopher"},{"family":"Bogdonoff","given":"Lenny"},{"family":"Boiko","given":"Oleg"},{"family":"Boyd","given":"Madelaine"},{"family":"Brakman","given":"Anna-Luisa"},{"family":"Brockman","given":"Greg"},{"family":"Brooks","given":"Tim"},{"family":"Brundage","given":"Miles"},{"family":"Button","given":"Kevin"},{"family":"Cai","given":"Trevor"},{"family":"Campbell","given":"Rosie"},{"family":"Cann","given":"Andrew"},{"family":"Carey","given":"Brittany"},{"family":"Carlson","given":"Chelsea"},{"family":"Carmichael","given":"Rory"},{"family":"Chan","given":"Brooke"},{"family":"Chang","given":"Che"},{"family":"Chantzis","given":"Fotis"},{"family":"Chen","given":"Derek"},{"family":"Chen","given":"Sully"},{"family":"Chen","given":"Ruby"},{"family":"Chen","given":"Jason"},{"family":"Chen","given":"Mark"},{"family":"Chess","given":"Ben"},{"family":"Cho","given":"Chester"},{"family":"Chu","given":"Casey"},{"family":"Chung","given":"Hyung Won"},{"family":"Cummings","given":"Dave"},{"family":"Currier","given":"Jeremiah"},{"family":"Dai","given":"Yunxing"},{"family":"Decareaux","given":"Cory"},{"family":"Degry","given":"Thomas"},{"family":"Deutsch","given":"Noah"},{"family":"Deville","given":"Damien"},{"family":"Dhar","given":"Arka"},{"family":"Dohan","given":"David"},{"family":"Dowling","given":"Steve"},{"family":"Dunning","given":"Sheila"},{"family":"Ecoffet","given":"Adrien"},{"family":"Eleti","given":"Atty"},{"family":"Eloundou","given":"Tyna"},{"family":"Farhi","given":"David"},{"family":"Fedus","given":"Liam"},{"family":"Felix","given":"Niko"},{"family":"Fishman","given":"Simón Posada"},{"family":"Forte","given":"Juston"},{"family":"Fulford","given":"Isabella"},{"family":"Gao","given":"Leo"},{"family":"Georges","given":"Elie"},{"family":"Gibson","given":"Christian"},{"family":"Goel","given":"Vik"},{"family":"Gogineni","given":"Tarun"},{"family":"Goh","given":"Gabriel"},{"family":"Gontijo-Lopes","given":"Rapha"},{"family":"Gordon","given":"Jonathan"},{"family":"Grafstein","given":"Morgan"},{"family":"Gray","given":"Scott"},{"family":"Greene","given":"Ryan"},{"family":"Gross","given":"Joshua"},{"family":"Gu","given":"Shixiang Shane"},{"family":"Guo","given":"Yufei"},{"family":"Hallacy","given":"Chris"},{"family":"Han","given":"Jesse"},{"family":"Harris","given":"Jeff"},{"family":"He","given":"Yuchen"},{"family":"Heaton","given":"Mike"},{"family":"Heidecke","given":"Johannes"},{"family":"Hesse","given":"Chris"},{"family":"Hickey","given":"Alan"},{"family":"Hickey","given":"Wade"},{"family":"Hoeschele","given":"Peter"},{"family":"Houghton","given":"Brandon"},{"family":"Hsu","given":"Kenny"},{"family":"Hu","given":"Shengli"},{"family":"Hu","given":"Xin"},{"family":"Huizinga","given":"Joost"},{"family":"Jain","given":"Shantanu"},{"family":"Jain","given":"Shawn"},{"family":"Jang","given":"Joanne"},{"family":"Jiang","given":"Angela"},{"family":"Jiang","given":"Roger"},{"family":"Jin","given":"Haozhun"},{"family":"Jin","given":"Denny"},{"family":"Jomoto","given":"Shino"},{"family":"Jonn","given":"Billie"},{"family":"Jun","given":"Heewoo"},{"family":"Kaftan","given":"Tomer"},{"family":"Kaiser","given":"Łukasz"},{"family":"Kamali","given":"Ali"},{"family":"Kanitscheider","given":"Ingmar"},{"family":"Keskar","given":"Nitish Shirish"},{"family":"Khan","given":"Tabarak"},{"family":"Kilpatrick","given":"Logan"},{"family":"Kim","given":"Jong Wook"},{"family":"Kim","given":"Christina"},{"family":"Kim","given":"Yongjik"},{"family":"Kirchner","given":"Jan Hendrik"},{"family":"Kiros","given":"Jamie"},{"family":"Knight","given":"Matt"},{"family":"Kokotajlo","given":"Daniel"},{"family":"Kondraciuk","given":"Łukasz"},{"family":"Kondrich","given":"Andrew"},{"family":"Konstantinidis","given":"Aris"},{"family":"Kosic","given":"Kyle"},{"family":"Krueger","given":"Gretchen"},{"family":"Kuo","given":"Vishal"},{"family":"Lampe","given":"Michael"},{"family":"Lan","given":"Ikai"},{"family":"Lee","given":"Teddy"},{"family":"Leike","given":"Jan"},{"family":"Leung","given":"Jade"},{"family":"Levy","given":"Daniel"},{"family":"Li","given":"Chak Ming"},{"family":"Lim","given":"Rachel"},{"family":"Lin","given":"Molly"},{"family":"Lin","given":"Stephanie"},{"family":"Litwin","given":"Mateusz"},{"family":"Lopez","given":"Theresa"},{"family":"Lowe","given":"Ryan"},{"family":"Lue","given":"Patricia"},{"family":"Makanju","given":"Anna"},{"family":"Malfacini","given":"Kim"},{"family":"Manning","given":"Sam"},{"family":"Markov","given":"Todor"},{"family":"Markovski","given":"Yaniv"},{"family":"Martin","given":"Bianca"},{"family":"Mayer","given":"Katie"},{"family":"Mayne","given":"Andrew"},{"family":"McGrew","given":"Bob"},{"family":"McKinney","given":"Scott Mayer"},{"family":"McLeavey","given":"Christine"},{"family":"McMillan","given":"Paul"},{"family":"McNeil","given":"Jake"},{"family":"Medina","given":"David"},{"family":"Mehta","given":"Aalok"},{"family":"Menick","given":"Jacob"},{"family":"Metz","given":"Luke"},{"family":"Mishchenko","given":"Andrey"},{"family":"Mishkin","given":"Pamela"},{"family":"Monaco","given":"Vinnie"},{"family":"Morikawa","given":"Evan"},{"family":"Mossing","given":"Daniel"},{"family":"Mu","given":"Tong"},{"family":"Murati","given":"Mira"},{"family":"Murk","given":"Oleg"},{"family":"Mély","given":"David"},{"family":"Nair","given":"Ashvin"},{"family":"Nakano","given":"Reiichiro"},{"family":"Nayak","given":"Rajeev"},{"family":"Neelakantan","given":"Arvind"},{"family":"Ngo","given":"Richard"},{"family":"Noh","given":"Hyeonwoo"},{"family":"Ouyang","given":"Long"},{"family":"O'Keefe","given":"Cullen"},{"family":"Pachocki","given":"Jakub"},{"family":"Paino","given":"Alex"},{"family":"Palermo","given":"Joe"},{"family":"Pantuliano","given":"Ashley"},{"family":"Parascandolo","given":"Giambattista"},{"family":"Parish","given":"Joel"},{"family":"Parparita","given":"Emy"},{"family":"Passos","given":"Alex"},{"family":"Pavlov","given":"Mikhail"},{"family":"Peng","given":"Andrew"},{"family":"Perelman","given":"Adam"},{"family":"Peres","given":"Filipe de Avila Belbute"},{"family":"Petrov","given":"Michael"},{"family":"Pinto","given":"Henrique Ponde de Oliveira"},{"family":"Michael","given":""},{"family":"Pokorny","given":""},{"family":"Pokrass","given":"Michelle"},{"family":"Pong","given":"Vitchyr H."},{"family":"Powell","given":"Tolly"},{"family":"Power","given":"Alethea"},{"family":"Power","given":"Boris"},{"family":"Proehl","given":"Elizabeth"},{"family":"Puri","given":"Raul"},{"family":"Radford","given":"Alec"},{"family":"Rae","given":"Jack"},{"family":"Ramesh","given":"Aditya"},{"family":"Raymond","given":"Cameron"},{"family":"Real","given":"Francis"},{"family":"Rimbach","given":"Kendra"},{"family":"Ross","given":"Carl"},{"family":"Rotsted","given":"Bob"},{"family":"Roussez","given":"Henri"},{"family":"Ryder","given":"Nick"},{"family":"Saltarelli","given":"Mario"},{"family":"Sanders","given":"Ted"},{"family":"Santurkar","given":"Shibani"},{"family":"Sastry","given":"Girish"},{"family":"Schmidt","given":"Heather"},{"family":"Schnurr","given":"David"},{"family":"Schulman","given":"John"},{"family":"Selsam","given":"Daniel"},{"family":"Sheppard","given":"Kyla"},{"family":"Sherbakov","given":"Toki"},{"family":"Shieh","given":"Jessica"},{"family":"Shoker","given":"Sarah"},{"family":"Shyam","given":"Pranav"},{"family":"Sidor","given":"Szymon"},{"family":"Sigler","given":"Eric"},{"family":"Simens","given":"Maddie"},{"family":"Sitkin","given":"Jordan"},{"family":"Slama","given":"Katarina"},{"family":"Sohl","given":"Ian"},{"family":"Sokolowsky","given":"Benjamin"},{"family":"Song","given":"Yang"},{"family":"Staudacher","given":"Natalie"},{"family":"Such","given":"Felipe Petroski"},{"family":"Summers","given":"Natalie"},{"family":"Sutskever","given":"Ilya"},{"family":"Tang","given":"Jie"},{"family":"Tezak","given":"Nikolas"},{"family":"Thompson","given":"Madeleine B."},{"family":"Tillet","given":"Phil"},{"family":"Tootoonchian","given":"Amin"},{"family":"Tseng","given":"Elizabeth"},{"family":"Tuggle","given":"Preston"},{"family":"Turley","given":"Nick"},{"family":"Tworek","given":"Jerry"},{"family":"Uribe","given":"Juan Felipe Cerón"},{"family":"Vallone","given":"Andrea"},{"family":"Vijayvergiya","given":"Arun"},{"family":"Voss","given":"Chelsea"},{"family":"Wainwright","given":"Carroll"},{"family":"Wang","given":"Justin Jay"},{"family":"Wang","given":"Alvin"},{"family":"Wang","given":"Ben"},{"family":"Ward","given":"Jonathan"},{"family":"Wei","given":"Jason"},{"family":"Weinmann","given":"C. J."},{"family":"Welihinda","given":"Akila"},{"family":"Welinder","given":"Peter"},{"family":"Weng","given":"Jiayi"},{"family":"Weng","given":"Lilian"},{"family":"Wiethoff","given":"Matt"},{"family":"Willner","given":"Dave"},{"family":"Winter","given":"Clemens"},{"family":"Wolrich","given":"Samuel"},{"family":"Wong","given":"Hannah"},{"family":"Workman","given":"Lauren"},{"family":"Wu","given":"Sherwin"},{"family":"Wu","given":"Jeff"},{"family":"Wu","given":"Michael"},{"family":"Xiao","given":"Kai"},{"family":"Xu","given":"Tao"},{"family":"Yoo","given":"Sarah"},{"family":"Yu","given":"Kevin"},{"family":"Yuan","given":"Qiming"},{"family":"Zaremba","given":"Wojciech"},{"family":"Zellers","given":"Rowan"},{"family":"Zhang","given":"Chong"},{"family":"Zhang","given":"Marvin"},{"family":"Zhao","given":"Shengjia"},{"family":"Zheng","given":"Tianhao"},{"family":"Zhuang","given":"Juntang"},{"family":"Zhuk","given":"William"},{"family":"Zoph","given":"Barret"}],"accessed":{"date-parts":[["2025",5,5]]},"issued":{"date-parts":[["2023"]]}}}],"schema":"https://github.com/citation-style-language/schema/raw/master/csl-citation.json"} </w:instrText>
      </w:r>
      <w:r w:rsidRPr="00EF10FA">
        <w:rPr>
          <w:lang w:val="en-US"/>
        </w:rPr>
        <w:fldChar w:fldCharType="separate"/>
      </w:r>
      <w:r w:rsidR="00F347A4">
        <w:rPr>
          <w:lang w:val="en-US"/>
        </w:rPr>
        <w:t>(OpenAI et al., 2023)</w:t>
      </w:r>
      <w:r w:rsidRPr="00EF10FA">
        <w:rPr>
          <w:lang w:val="en-US"/>
        </w:rPr>
        <w:fldChar w:fldCharType="end"/>
      </w:r>
      <w:commentRangeEnd w:id="836"/>
      <w:r w:rsidRPr="00EF10FA">
        <w:rPr>
          <w:rStyle w:val="CommentReference"/>
          <w:sz w:val="20"/>
          <w:szCs w:val="20"/>
          <w:lang w:val="en-US"/>
        </w:rPr>
        <w:commentReference w:id="836"/>
      </w:r>
    </w:p>
    <w:p w14:paraId="59948564" w14:textId="4E91478F" w:rsidR="00732F7E" w:rsidRPr="00EF10FA" w:rsidRDefault="000A459C" w:rsidP="694DD5EA">
      <w:pPr>
        <w:rPr>
          <w:lang w:val="en-US"/>
        </w:rPr>
      </w:pPr>
      <w:r w:rsidRPr="00EF10FA">
        <w:rPr>
          <w:lang w:val="en-US"/>
        </w:rPr>
        <w:t xml:space="preserve">Only a handful of companies determine which AI models are used worldwide, under what conditions and with what ethical implications. </w:t>
      </w:r>
      <w:r w:rsidR="00732F7E" w:rsidRPr="00EF10FA">
        <w:rPr>
          <w:lang w:val="en-US"/>
        </w:rPr>
        <w:t xml:space="preserve">This </w:t>
      </w:r>
      <w:r w:rsidR="26E0DA96" w:rsidRPr="00EF10FA">
        <w:rPr>
          <w:lang w:val="en-US"/>
        </w:rPr>
        <w:t xml:space="preserve">one-sided </w:t>
      </w:r>
      <w:r w:rsidR="00732F7E" w:rsidRPr="00EF10FA">
        <w:rPr>
          <w:lang w:val="en-US"/>
        </w:rPr>
        <w:t xml:space="preserve">concentration of resources leads to a centralization of power. An important aspect of this is, for example, the hijacking of visitors to websites, especially journalistic websites. As people are increasingly searching the Internet using generative AI (if young people are not already doing it through </w:t>
      </w:r>
      <w:r w:rsidR="6539BB4D" w:rsidRPr="48202E97">
        <w:rPr>
          <w:lang w:val="en-US"/>
        </w:rPr>
        <w:t>YouTube</w:t>
      </w:r>
      <w:r w:rsidR="00732F7E" w:rsidRPr="00EF10FA">
        <w:rPr>
          <w:lang w:val="en-US"/>
        </w:rPr>
        <w:t xml:space="preserve">, </w:t>
      </w:r>
      <w:r w:rsidR="2763BBA9" w:rsidRPr="00EF10FA">
        <w:rPr>
          <w:lang w:val="en-US"/>
        </w:rPr>
        <w:t>TikTok</w:t>
      </w:r>
      <w:r w:rsidR="5822287C" w:rsidRPr="48202E97">
        <w:rPr>
          <w:lang w:val="en-US"/>
        </w:rPr>
        <w:t>,</w:t>
      </w:r>
      <w:r w:rsidR="2763BBA9" w:rsidRPr="00EF10FA">
        <w:rPr>
          <w:lang w:val="en-US"/>
        </w:rPr>
        <w:t xml:space="preserve"> </w:t>
      </w:r>
      <w:r w:rsidR="00732F7E" w:rsidRPr="00EF10FA">
        <w:rPr>
          <w:lang w:val="en-US"/>
        </w:rPr>
        <w:t>or Instagram), people are visiting the websites where the big companies get the data</w:t>
      </w:r>
      <w:r w:rsidR="15F8F25F" w:rsidRPr="48202E97">
        <w:rPr>
          <w:lang w:val="en-US"/>
        </w:rPr>
        <w:t xml:space="preserve"> </w:t>
      </w:r>
      <w:proofErr w:type="gramStart"/>
      <w:r w:rsidR="15F8F25F" w:rsidRPr="48202E97">
        <w:rPr>
          <w:lang w:val="en-US"/>
        </w:rPr>
        <w:t>less and less</w:t>
      </w:r>
      <w:proofErr w:type="gramEnd"/>
      <w:r w:rsidR="00732F7E" w:rsidRPr="48202E97">
        <w:rPr>
          <w:lang w:val="en-US"/>
        </w:rPr>
        <w:t>.</w:t>
      </w:r>
      <w:r w:rsidR="00732F7E" w:rsidRPr="00EF10FA">
        <w:rPr>
          <w:lang w:val="en-US"/>
        </w:rPr>
        <w:t xml:space="preserve"> When searching, people get stuck on the AI's answer</w:t>
      </w:r>
      <w:r w:rsidR="1A4807A1" w:rsidRPr="48202E97">
        <w:rPr>
          <w:lang w:val="en-US"/>
        </w:rPr>
        <w:t>,</w:t>
      </w:r>
      <w:r w:rsidR="00732F7E" w:rsidRPr="00EF10FA">
        <w:rPr>
          <w:lang w:val="en-US"/>
        </w:rPr>
        <w:t xml:space="preserve"> without </w:t>
      </w:r>
      <w:r w:rsidR="75D16D78" w:rsidRPr="48202E97">
        <w:rPr>
          <w:lang w:val="en-US"/>
        </w:rPr>
        <w:t>even</w:t>
      </w:r>
      <w:r w:rsidR="00732F7E" w:rsidRPr="00EF10FA">
        <w:rPr>
          <w:lang w:val="en-US"/>
        </w:rPr>
        <w:t xml:space="preserve"> visiting the original website, causing those websites to miss out on a lot of revenue. According to </w:t>
      </w:r>
      <w:r w:rsidR="77E93E6D" w:rsidRPr="00EF10FA">
        <w:rPr>
          <w:lang w:val="en-US"/>
        </w:rPr>
        <w:t xml:space="preserve">The </w:t>
      </w:r>
      <w:r w:rsidR="00732F7E" w:rsidRPr="00EF10FA">
        <w:rPr>
          <w:lang w:val="en-US"/>
        </w:rPr>
        <w:t>Atlantic</w:t>
      </w:r>
      <w:r w:rsidR="002E71ED">
        <w:rPr>
          <w:lang w:val="en-US"/>
        </w:rPr>
        <w:t xml:space="preserve"> </w:t>
      </w:r>
      <w:r w:rsidRPr="00EF10FA">
        <w:rPr>
          <w:lang w:val="en-US"/>
        </w:rPr>
        <w:fldChar w:fldCharType="begin"/>
      </w:r>
      <w:r w:rsidR="002274D0">
        <w:rPr>
          <w:lang w:val="en-US"/>
        </w:rPr>
        <w:instrText xml:space="preserve"> ADDIN ZOTERO_ITEM CSL_CITATION {"citationID":"vIUTC27P","properties":{"formattedCitation":"(Reisner, 2025)","plainCitation":"(Reisner, 2025)","noteIndex":0},"citationItems":[{"id":17218,"uris":["http://zotero.org/users/1688/items/Y8S4UCGQ"],"itemData":{"id":17218,"type":"post-weblog","abstract":"Inside Silicon Valley’s assault on the media","container-title":"The Atlantic","language":"en","note":"section: Technology","title":"The End of Publishing as We Know It","URL":"https://www.theatlantic.com/technology/archive/2025/06/generative-ai-pirated-articles-books/683009/","author":[{"family":"Reisner","given":"Alex"}],"accessed":{"date-parts":[["2025",6,26]]},"issued":{"date-parts":[["2025",6,25]]}}}],"schema":"https://github.com/citation-style-language/schema/raw/master/csl-citation.json"} </w:instrText>
      </w:r>
      <w:r w:rsidRPr="00EF10FA">
        <w:rPr>
          <w:lang w:val="en-US"/>
        </w:rPr>
        <w:fldChar w:fldCharType="separate"/>
      </w:r>
      <w:r w:rsidR="002274D0">
        <w:rPr>
          <w:lang w:val="en-US"/>
        </w:rPr>
        <w:t>(Reisner, 2025)</w:t>
      </w:r>
      <w:r w:rsidRPr="00EF10FA">
        <w:rPr>
          <w:lang w:val="en-US"/>
        </w:rPr>
        <w:fldChar w:fldCharType="end"/>
      </w:r>
      <w:r w:rsidR="00732F7E" w:rsidRPr="00EF10FA">
        <w:rPr>
          <w:lang w:val="en-US"/>
        </w:rPr>
        <w:t xml:space="preserve">, that could soon </w:t>
      </w:r>
      <w:r w:rsidR="129C95AC" w:rsidRPr="00EF10FA">
        <w:rPr>
          <w:lang w:val="en-US"/>
        </w:rPr>
        <w:t xml:space="preserve">mean </w:t>
      </w:r>
      <w:r w:rsidR="00732F7E" w:rsidRPr="00EF10FA">
        <w:rPr>
          <w:lang w:val="en-US"/>
        </w:rPr>
        <w:t xml:space="preserve">the </w:t>
      </w:r>
      <w:r w:rsidR="7849DB51" w:rsidRPr="00EF10FA">
        <w:rPr>
          <w:lang w:val="en-US"/>
        </w:rPr>
        <w:t xml:space="preserve">disappearance </w:t>
      </w:r>
      <w:r w:rsidR="00732F7E" w:rsidRPr="00EF10FA">
        <w:rPr>
          <w:lang w:val="en-US"/>
        </w:rPr>
        <w:t xml:space="preserve">of many journalistic websites, </w:t>
      </w:r>
      <w:r w:rsidR="2D0F181A" w:rsidRPr="00EF10FA">
        <w:rPr>
          <w:lang w:val="en-US"/>
        </w:rPr>
        <w:t xml:space="preserve">even though </w:t>
      </w:r>
      <w:r w:rsidR="00732F7E" w:rsidRPr="00EF10FA">
        <w:rPr>
          <w:lang w:val="en-US"/>
        </w:rPr>
        <w:t xml:space="preserve">they are crucial to a democracy because </w:t>
      </w:r>
      <w:r w:rsidR="6C4BC138" w:rsidRPr="00EF10FA">
        <w:rPr>
          <w:lang w:val="en-US"/>
        </w:rPr>
        <w:t xml:space="preserve">they </w:t>
      </w:r>
      <w:r w:rsidR="73613378" w:rsidRPr="00EF10FA">
        <w:rPr>
          <w:lang w:val="en-US"/>
        </w:rPr>
        <w:t>inform</w:t>
      </w:r>
      <w:r w:rsidR="00732F7E" w:rsidRPr="00EF10FA">
        <w:rPr>
          <w:lang w:val="en-US"/>
        </w:rPr>
        <w:t xml:space="preserve"> citizens, control government and </w:t>
      </w:r>
      <w:r w:rsidR="7C1A2F8C" w:rsidRPr="00EF10FA">
        <w:rPr>
          <w:lang w:val="en-US"/>
        </w:rPr>
        <w:t>provide</w:t>
      </w:r>
      <w:r w:rsidR="00732F7E" w:rsidRPr="00EF10FA">
        <w:rPr>
          <w:lang w:val="en-US"/>
        </w:rPr>
        <w:t xml:space="preserve"> a platform for public debate. </w:t>
      </w:r>
    </w:p>
    <w:p w14:paraId="6F984D95" w14:textId="6F3086EC" w:rsidR="000A459C" w:rsidRPr="00A25D8F" w:rsidRDefault="000A459C" w:rsidP="000A459C">
      <w:pPr>
        <w:rPr>
          <w:lang w:val="en-US"/>
        </w:rPr>
      </w:pPr>
      <w:r w:rsidRPr="00EF10FA">
        <w:rPr>
          <w:lang w:val="en-US"/>
        </w:rPr>
        <w:t>The European Commission and other policy bodies have long warned that this technological dominance poses risks to democratic control, transparency</w:t>
      </w:r>
      <w:r w:rsidR="58D2AC33" w:rsidRPr="48202E97">
        <w:rPr>
          <w:lang w:val="en-US"/>
        </w:rPr>
        <w:t>,</w:t>
      </w:r>
      <w:r w:rsidRPr="00EF10FA">
        <w:rPr>
          <w:lang w:val="en-US"/>
        </w:rPr>
        <w:t xml:space="preserve"> and fair access to </w:t>
      </w:r>
      <w:r w:rsidR="00D150D8" w:rsidRPr="00EF10FA">
        <w:rPr>
          <w:lang w:val="en-US"/>
        </w:rPr>
        <w:t xml:space="preserve">information and </w:t>
      </w:r>
      <w:r w:rsidRPr="00EF10FA">
        <w:rPr>
          <w:lang w:val="en-US"/>
        </w:rPr>
        <w:t>innovation</w:t>
      </w:r>
      <w:r w:rsidR="002E71ED">
        <w:rPr>
          <w:lang w:val="en-US"/>
        </w:rPr>
        <w:t xml:space="preserve"> </w:t>
      </w:r>
      <w:r w:rsidRPr="00EF10FA">
        <w:rPr>
          <w:lang w:val="en-US"/>
        </w:rPr>
        <w:fldChar w:fldCharType="begin"/>
      </w:r>
      <w:r w:rsidR="002E71ED">
        <w:rPr>
          <w:lang w:val="en-US"/>
        </w:rPr>
        <w:instrText xml:space="preserve"> ADDIN ZOTERO_ITEM CSL_CITATION {"citationID":"hWfwGdmi","properties":{"unsorted":true,"formattedCitation":"(Bietti, 2020; Crawford, 2021b)","plainCitation":"(Bietti, 2020; Crawford, 2021b)","noteIndex":0},"citationItems":[{"id":17075,"uris":["http://zotero.org/users/1688/items/7TNT93CK"],"itemData":{"id":17075,"type":"paper-conference","abstract":"The word 'ethics' is under siege in technology policy circles. Weaponized in support of deregulation, self-regulation or handsoff governance, \"ethics\" is increasingly identified with technology companies' self-regulatory efforts and with shallow appearances of ethical behavior. So-called \"ethics washing\" by tech companies is on the rise, prompting criticism and scrutiny from scholars and the tech community at large. In parallel to the growth of ethics washing, its condemnation has led to a tendency to engage in \"ethics bashing.\" This consists in the trivialization of ethics and moral philosophy now understood as discrete tools or pre-formed social structures such as ethics boards, self-governance schemes or stakeholder groups.The misunderstandings underlying ethics bashing are at least threefold: (a) philosophy and \"ethics\" are seen as a communications strategy and as a form of instrumentalized cover-up or façade for unethical behavior, (b) philosophy is understood in opposition and as alternative to political representation and social organizing and (c) the role and importance of moral philosophy is downplayed and portrayed as mere \"ivory tower\" intellectualization of complex problems that need to be dealt with in practice.This paper argues that the rhetoric of ethics and morality should not be reductively instrumentalized, either by the industry in the form of \"ethics washing,\" or by scholars and policy-makers in the form of \"ethics bashing.\" Grappling with the role of philosophy and ethics requires moving beyond both tendencies and seeing ethics as a mode of inquiry that facilitates the evaluation of competing tech policy strategies. In other words, we must resist narrow reductivism of moral philosophy as instrumentalized performance and renew our faith in its intrinsic moral value as a mode of knowledgeseeking and inquiry. Far from mandating a self-regulatory scheme or a given governance structure, moral philosophy in fact facilitates the questioning and reconsideration of any given practice, situating it within a complex web of legal, political and economic institutions. Moral philosophy indeed can shed new light on human practices by adding needed perspective, explaining the relationship between technology and other worthy goals, situating technology within the human, the social, the political. It has become urgent to start considering technology ethics also from within and not only from outside of ethics.","collection-title":"FAT* '20","container-title":"Proceedings of the 2020 Conference on Fairness, Accountability, and Transparency","DOI":"10.1145/3351095.3372860","event-place":"New York, NY, USA","ISBN":"978-1-4503-6936-7","page":"210–219","publisher":"Association for Computing Machinery","publisher-place":"New York, NY, USA","source":"ACM Digital Library","title":"From ethics washing to ethics bashing: a view on tech ethics from within moral philosophy","title-short":"From ethics washing to ethics bashing","URL":"https://dl.acm.org/doi/10.1145/3351095.3372860","author":[{"family":"Bietti","given":"Elettra"}],"accessed":{"date-parts":[["2025",5,5]]},"issued":{"date-parts":[["2020",1,27]]}},"label":"page"},{"id":17079,"uris":["http://zotero.org/users/1688/items/UJKDMKDB"],"itemData":{"id":17079,"type":"book","abstract":"The hidden costs of artificial intelligence, from natural resources and labor to privacy and freedomWhat happens when artificial intelligence saturates political life and depletes the planet? How is AI shaping our understanding of ourselves and our societies? In this book Kate Crawford reveals how this planetary network is fueling a shift toward undemocratic governance and increased inequality. Drawing on more than a decade of research, award-winning science, and technology, Crawford reveals how AI is a technology of extraction: from the energy and minerals needed to build and sustain its infrastructure, to the exploited workers behind “automated” services, to the data AI collects from us. Rather than taking a narrow focus on code and algorithms, Crawford offers us a political and a material perspective on what it takes to make artificial intelligence and where it goes wrong. While technical systems present a veneer of objectivity, they are always systems of power. This is an urgent account of what is at stake as technology companies use artificial intelligence to reshape the world.","ISBN":"978-0-300-25239-2","language":"en","note":"Google-Books-ID: XvEdEAAAQBAJ","number-of-pages":"336","publisher":"Yale University Press","source":"Google Books","title":"The Atlas of AI: Power, Politics, and the Planetary Costs of Artificial Intelligence","title-short":"The Atlas of AI","author":[{"family":"Crawford","given":"Kate"}],"issued":{"date-parts":[["2021",4,6]]}},"label":"page"}],"schema":"https://github.com/citation-style-language/schema/raw/master/csl-citation.json"} </w:instrText>
      </w:r>
      <w:r w:rsidRPr="00EF10FA">
        <w:rPr>
          <w:lang w:val="en-US"/>
        </w:rPr>
        <w:fldChar w:fldCharType="separate"/>
      </w:r>
      <w:r w:rsidR="002E71ED">
        <w:rPr>
          <w:lang w:val="en-US"/>
        </w:rPr>
        <w:t>(Bietti, 2020; Crawford, 2021b)</w:t>
      </w:r>
      <w:r w:rsidRPr="00EF10FA">
        <w:rPr>
          <w:lang w:val="en-US"/>
        </w:rPr>
        <w:fldChar w:fldCharType="end"/>
      </w:r>
      <w:r w:rsidR="00217DBE">
        <w:rPr>
          <w:lang w:val="en-US"/>
        </w:rPr>
        <w:t>.</w:t>
      </w:r>
      <w:r w:rsidRPr="00EF10FA">
        <w:rPr>
          <w:lang w:val="en-US"/>
        </w:rPr>
        <w:t xml:space="preserve"> For example, </w:t>
      </w:r>
      <w:r w:rsidR="2DD02451" w:rsidRPr="00EF10FA">
        <w:rPr>
          <w:lang w:val="en-US"/>
        </w:rPr>
        <w:t xml:space="preserve">big tech companies </w:t>
      </w:r>
      <w:r w:rsidRPr="00EF10FA">
        <w:rPr>
          <w:lang w:val="en-US"/>
        </w:rPr>
        <w:t>often unilaterally determine which data are included in the models, which languages and cultural contexts are dominant, who gets access to advanced models</w:t>
      </w:r>
      <w:r w:rsidR="002E314E" w:rsidRPr="00EF10FA">
        <w:rPr>
          <w:lang w:val="en-US"/>
        </w:rPr>
        <w:t>.</w:t>
      </w:r>
      <w:r w:rsidRPr="00EF10FA">
        <w:rPr>
          <w:lang w:val="en-US"/>
        </w:rPr>
        <w:t xml:space="preserve"> This has direct implications for education, media, and public services, for example, which increasingly become dependent on AI systems provided by companies.</w:t>
      </w:r>
    </w:p>
    <w:p w14:paraId="40E53AC0" w14:textId="1F3EE857" w:rsidR="000A459C" w:rsidRPr="00EF10FA" w:rsidRDefault="0A7E6C1E" w:rsidP="694DD5EA">
      <w:pPr>
        <w:rPr>
          <w:lang w:val="en-US"/>
        </w:rPr>
      </w:pPr>
      <w:r w:rsidRPr="48202E97">
        <w:rPr>
          <w:lang w:val="en-US"/>
        </w:rPr>
        <w:lastRenderedPageBreak/>
        <w:t>So</w:t>
      </w:r>
      <w:r w:rsidR="002E314E" w:rsidRPr="00EF10FA">
        <w:rPr>
          <w:lang w:val="en-US"/>
        </w:rPr>
        <w:t xml:space="preserve">, </w:t>
      </w:r>
      <w:r w:rsidR="000A459C" w:rsidRPr="00EF10FA">
        <w:rPr>
          <w:lang w:val="en-US"/>
        </w:rPr>
        <w:t xml:space="preserve">the global power dynamics surrounding AI are currently increasingly determined by economic and geopolitical interests. While the United States has an edge in private AI innovation, China </w:t>
      </w:r>
      <w:r w:rsidR="4B489AA6" w:rsidRPr="00EF10FA">
        <w:rPr>
          <w:lang w:val="en-US"/>
        </w:rPr>
        <w:t xml:space="preserve">is looking to </w:t>
      </w:r>
      <w:r w:rsidR="000A459C" w:rsidRPr="00EF10FA">
        <w:rPr>
          <w:lang w:val="en-US"/>
        </w:rPr>
        <w:t xml:space="preserve">catch up via state-driven projects. Europe is trying to position itself as the guardian of ethical and transparent </w:t>
      </w:r>
      <w:proofErr w:type="gramStart"/>
      <w:r w:rsidR="000A459C" w:rsidRPr="00EF10FA">
        <w:rPr>
          <w:lang w:val="en-US"/>
        </w:rPr>
        <w:t>AI, but</w:t>
      </w:r>
      <w:proofErr w:type="gramEnd"/>
      <w:r w:rsidR="000A459C" w:rsidRPr="00EF10FA">
        <w:rPr>
          <w:lang w:val="en-US"/>
        </w:rPr>
        <w:t xml:space="preserve"> is heavily dependent on foreign technology and platforms to do so. This asymmetry makes it difficult for European governments and institutions to make truly sovereign choices about how AI is deployed in, for example, education, healthcare</w:t>
      </w:r>
      <w:r w:rsidR="49E73699" w:rsidRPr="48202E97">
        <w:rPr>
          <w:lang w:val="en-US"/>
        </w:rPr>
        <w:t>, or</w:t>
      </w:r>
      <w:r w:rsidR="000A459C" w:rsidRPr="00EF10FA">
        <w:rPr>
          <w:lang w:val="en-US"/>
        </w:rPr>
        <w:t xml:space="preserve"> justice</w:t>
      </w:r>
      <w:r w:rsidR="003D3581">
        <w:rPr>
          <w:lang w:val="en-US"/>
        </w:rPr>
        <w:t xml:space="preserve"> </w:t>
      </w:r>
      <w:r w:rsidR="002E314E" w:rsidRPr="00EF10FA">
        <w:rPr>
          <w:lang w:val="en-US"/>
        </w:rPr>
        <w:fldChar w:fldCharType="begin"/>
      </w:r>
      <w:r w:rsidR="002E71ED">
        <w:rPr>
          <w:lang w:val="en-US"/>
        </w:rPr>
        <w:instrText xml:space="preserve"> ADDIN ZOTERO_ITEM CSL_CITATION {"citationID":"kEtfKseP","properties":{"formattedCitation":"(Mazzucato, 2021)","plainCitation":"(Mazzucato, 2021)","noteIndex":0},"citationItems":[{"id":17081,"uris":["http://zotero.org/users/1688/items/87M5T4SY"],"itemData":{"id":17081,"type":"book","abstract":"'One of the most influential economists in the world' WiredEven before the Covid-19 pandemic in 2020, capitalism was stuck. It had no answers to a host of problems, including disease, inequality, the digital divide and, perhaps most blatantly, the environmental crisis. Taking her inspiration from the 'moonshot' programmes which successfully co-ordinated public and private sectors on a massive scale, Mariana Mazzucato calls for the same level of boldness and experimentation to be applied to the biggest problems of our time. We must, she argues, rethink the capacities and role of government within the economy and society, and above all recover a sense of public purpose. Mission Economy, whose ideas are already being adopted around the world, offers a way out of our impasse to a more optimistic future.","ISBN":"978-0-241-41974-8","language":"en","note":"Google-Books-ID: xyWyDwAAQBAJ","number-of-pages":"158","publisher":"Penguin UK","source":"Google Books","title":"Mission Economy: A Moonshot Guide to Changing Capitalism","title-short":"Mission Economy","author":[{"family":"Mazzucato","given":"Mariana"}],"issued":{"date-parts":[["2021",1,28]]}},"label":"page"}],"schema":"https://github.com/citation-style-language/schema/raw/master/csl-citation.json"} </w:instrText>
      </w:r>
      <w:r w:rsidR="002E314E" w:rsidRPr="00EF10FA">
        <w:rPr>
          <w:lang w:val="en-US"/>
        </w:rPr>
        <w:fldChar w:fldCharType="separate"/>
      </w:r>
      <w:r w:rsidR="002E71ED">
        <w:rPr>
          <w:lang w:val="en-US"/>
        </w:rPr>
        <w:t>(Mazzucato, 2021)</w:t>
      </w:r>
      <w:r w:rsidR="002E314E" w:rsidRPr="00EF10FA">
        <w:rPr>
          <w:lang w:val="en-US"/>
        </w:rPr>
        <w:fldChar w:fldCharType="end"/>
      </w:r>
      <w:r w:rsidR="00217DBE">
        <w:rPr>
          <w:lang w:val="en-US"/>
        </w:rPr>
        <w:t>.</w:t>
      </w:r>
      <w:r w:rsidR="14A2FAC5" w:rsidRPr="00EF10FA">
        <w:rPr>
          <w:lang w:val="en-US"/>
        </w:rPr>
        <w:t xml:space="preserve"> As a result, </w:t>
      </w:r>
      <w:r w:rsidR="000A459C" w:rsidRPr="00EF10FA">
        <w:rPr>
          <w:lang w:val="en-US"/>
        </w:rPr>
        <w:t xml:space="preserve">concerns about digital colonization </w:t>
      </w:r>
      <w:r w:rsidR="00A14D2D">
        <w:rPr>
          <w:lang w:val="en-US"/>
        </w:rPr>
        <w:t>-</w:t>
      </w:r>
      <w:r w:rsidR="138A7BF8" w:rsidRPr="48202E97">
        <w:rPr>
          <w:lang w:val="en-US"/>
        </w:rPr>
        <w:t xml:space="preserve"> </w:t>
      </w:r>
      <w:r w:rsidR="546206A1" w:rsidRPr="00EF10FA">
        <w:rPr>
          <w:lang w:val="en-US"/>
        </w:rPr>
        <w:t xml:space="preserve"> </w:t>
      </w:r>
      <w:r w:rsidR="000A459C" w:rsidRPr="00EF10FA">
        <w:rPr>
          <w:lang w:val="en-US"/>
        </w:rPr>
        <w:t xml:space="preserve">where technologies are not only introduced but also bring with them the values and economic relationships of producers </w:t>
      </w:r>
      <w:r w:rsidR="00A14D2D">
        <w:rPr>
          <w:lang w:val="en-US"/>
        </w:rPr>
        <w:t>-</w:t>
      </w:r>
      <w:r w:rsidR="21302374" w:rsidRPr="00EF10FA">
        <w:rPr>
          <w:lang w:val="en-US"/>
        </w:rPr>
        <w:t xml:space="preserve"> </w:t>
      </w:r>
      <w:r w:rsidR="000A459C" w:rsidRPr="00EF10FA">
        <w:rPr>
          <w:lang w:val="en-US"/>
        </w:rPr>
        <w:t>are increasing</w:t>
      </w:r>
      <w:r w:rsidR="00B67CCF">
        <w:rPr>
          <w:lang w:val="en-US"/>
        </w:rPr>
        <w:t xml:space="preserve"> </w:t>
      </w:r>
      <w:r w:rsidR="002E314E" w:rsidRPr="00EF10FA">
        <w:rPr>
          <w:lang w:val="en-US"/>
        </w:rPr>
        <w:fldChar w:fldCharType="begin"/>
      </w:r>
      <w:r w:rsidR="00B67CCF">
        <w:rPr>
          <w:lang w:val="en-US"/>
        </w:rPr>
        <w:instrText xml:space="preserve"> ADDIN ZOTERO_ITEM CSL_CITATION {"citationID":"cHhYMDwR","properties":{"formattedCitation":"(Couldry &amp; Mejias, 2019)","plainCitation":"(Couldry &amp; Mejias, 2019)","noteIndex":0},"citationItems":[{"id":17088,"uris":["http://zotero.org/users/1688/items/QNLD3H78"],"itemData":{"id":17088,"type":"chapter","abstract":"Just about any social need is now met with an opportunity to \"connect\" through digital means. But this convenience is not free—it is purchased with vast amounts of personal data transferred through shadowy backchannels to corporations using it to generate profit. The Costs of Connection uncovers this process, this \"data colonialism,\" and its designs for controlling our lives—our ways of knowing; our means of production; our political participation. Colonialism might seem like a thing of the past, but this book shows that the historic appropriation of land, bodies, and natural resources is mirrored today in this new era of pervasive datafication. Apps, platforms, and smart objects capture and translate our lives into data, and then extract information that is fed into capitalist enterprises and sold back to us. The authors argue that this development foreshadows the creation of a new social order emerging globally—and it must be challenged. Confronting the alarming degree of surveillance already tolerated, they offer a stirring call to decolonize the internet and emancipate our desire for connection.","container-title":"The Costs of Connection","ISBN":"978-1-5036-0975-4","language":"en","license":"De Gruyter expressly reserves the right to use all content for commercial text and data mining within the meaning of Section 44b of the German Copyright Act.","publisher":"Stanford University Press","source":"www-degruyterbrill-com.vu-nl.idm.oclc.org","title":"The Costs of Connection: How Data Is Colonizing Human Life and Appropriating It for Capitalism","title-short":"The Costs of Connection","URL":"https://www.degruyterbrill.com/document/doi/10.1515/9781503609754/html","author":[{"family":"Couldry","given":"Nick"},{"family":"Mejias","given":"Ulises A."}],"accessed":{"date-parts":[["2025",5,5]]},"issued":{"date-parts":[["2019",8,20]]}}}],"schema":"https://github.com/citation-style-language/schema/raw/master/csl-citation.json"} </w:instrText>
      </w:r>
      <w:r w:rsidR="002E314E" w:rsidRPr="00EF10FA">
        <w:rPr>
          <w:lang w:val="en-US"/>
        </w:rPr>
        <w:fldChar w:fldCharType="separate"/>
      </w:r>
      <w:r w:rsidR="00B67CCF">
        <w:rPr>
          <w:lang w:val="en-US"/>
        </w:rPr>
        <w:t>(Couldry &amp; Mejias, 2019)</w:t>
      </w:r>
      <w:r w:rsidR="002E314E" w:rsidRPr="00EF10FA">
        <w:rPr>
          <w:lang w:val="en-US"/>
        </w:rPr>
        <w:fldChar w:fldCharType="end"/>
      </w:r>
      <w:r w:rsidR="00B67CCF">
        <w:rPr>
          <w:lang w:val="en-US"/>
        </w:rPr>
        <w:t>.</w:t>
      </w:r>
    </w:p>
    <w:p w14:paraId="350BA7B3" w14:textId="7825C3F3" w:rsidR="000A459C" w:rsidRPr="00A25D8F" w:rsidRDefault="000A459C" w:rsidP="000A459C">
      <w:pPr>
        <w:rPr>
          <w:lang w:val="en-US"/>
        </w:rPr>
      </w:pPr>
      <w:r w:rsidRPr="00EF10FA">
        <w:rPr>
          <w:lang w:val="en-US"/>
        </w:rPr>
        <w:t xml:space="preserve">The dominance of </w:t>
      </w:r>
      <w:r w:rsidR="748FE1F9" w:rsidRPr="00EF10FA">
        <w:rPr>
          <w:lang w:val="en-US"/>
        </w:rPr>
        <w:t xml:space="preserve">big tech </w:t>
      </w:r>
      <w:r w:rsidRPr="00EF10FA">
        <w:rPr>
          <w:lang w:val="en-US"/>
        </w:rPr>
        <w:t>in generative AI also raises ethical questions about inclusion, equity</w:t>
      </w:r>
      <w:r w:rsidR="529B38F8" w:rsidRPr="48202E97">
        <w:rPr>
          <w:lang w:val="en-US"/>
        </w:rPr>
        <w:t>,</w:t>
      </w:r>
      <w:r w:rsidRPr="00EF10FA">
        <w:rPr>
          <w:lang w:val="en-US"/>
        </w:rPr>
        <w:t xml:space="preserve"> and the role of the public sector. Who gets involved in developing these technologies? Which voices remain unheard? And which domains of knowledge are amplified or ignored by the datasets on which the models are trained? These questions go to the heart of digital sovereignty and the right to technology that serves society, not just shareholders.</w:t>
      </w:r>
    </w:p>
    <w:p w14:paraId="1B2D509A" w14:textId="773A6034" w:rsidR="000A459C" w:rsidRPr="00EF10FA" w:rsidRDefault="000A459C" w:rsidP="694DD5EA">
      <w:pPr>
        <w:rPr>
          <w:lang w:val="en-US"/>
        </w:rPr>
      </w:pPr>
      <w:r w:rsidRPr="00EF10FA">
        <w:rPr>
          <w:lang w:val="en-US"/>
        </w:rPr>
        <w:t xml:space="preserve">To counterbalance the dominance of </w:t>
      </w:r>
      <w:r w:rsidR="072D6632" w:rsidRPr="00EF10FA">
        <w:rPr>
          <w:lang w:val="en-US"/>
        </w:rPr>
        <w:t>big tech</w:t>
      </w:r>
      <w:r w:rsidRPr="00EF10FA">
        <w:rPr>
          <w:lang w:val="en-US"/>
        </w:rPr>
        <w:t xml:space="preserve">, there is a growing demand </w:t>
      </w:r>
      <w:r w:rsidR="02AC1E4E" w:rsidRPr="00EF10FA">
        <w:rPr>
          <w:lang w:val="en-US"/>
        </w:rPr>
        <w:t xml:space="preserve">for </w:t>
      </w:r>
      <w:r w:rsidRPr="00EF10FA">
        <w:rPr>
          <w:lang w:val="en-US"/>
        </w:rPr>
        <w:t xml:space="preserve">public investment in open and transparent AI models, for example through universities, libraries or international collaborations such as </w:t>
      </w:r>
      <w:r w:rsidR="2C4E91F6" w:rsidRPr="00EF10FA">
        <w:rPr>
          <w:lang w:val="en-US"/>
        </w:rPr>
        <w:t>the</w:t>
      </w:r>
      <w:bookmarkStart w:id="837" w:name="_Hlk197354950"/>
      <w:r w:rsidRPr="00EF10FA">
        <w:rPr>
          <w:lang w:val="en-US"/>
        </w:rPr>
        <w:t xml:space="preserve"> European AI Alliance</w:t>
      </w:r>
      <w:bookmarkEnd w:id="837"/>
      <w:r w:rsidR="003D3581">
        <w:rPr>
          <w:lang w:val="en-US"/>
        </w:rPr>
        <w:t xml:space="preserve"> </w:t>
      </w:r>
      <w:r w:rsidRPr="00EF10FA">
        <w:rPr>
          <w:lang w:val="en-US"/>
        </w:rPr>
        <w:fldChar w:fldCharType="begin"/>
      </w:r>
      <w:r w:rsidR="003D3581">
        <w:rPr>
          <w:lang w:val="en-US"/>
        </w:rPr>
        <w:instrText xml:space="preserve"> ADDIN ZOTERO_ITEM CSL_CITATION {"citationID":"R1V950wN","properties":{"formattedCitation":"(European Commission, 2018)","plainCitation":"(European Commission, 2018)","noteIndex":0},"citationItems":[{"id":17090,"uris":["http://zotero.org/users/1688/items/34MHSUKX"],"itemData":{"id":17090,"type":"webpage","language":"en","title":"The European AI Alliance","URL":"https://digital-strategy.ec.europa.eu/en/policies/european-ai-alliance","author":[{"family":"European Commission","given":""}],"accessed":{"date-parts":[["2025",5,5]]},"issued":{"date-parts":[["2018"]]}}}],"schema":"https://github.com/citation-style-language/schema/raw/master/csl-citation.json"} </w:instrText>
      </w:r>
      <w:r w:rsidRPr="00EF10FA">
        <w:rPr>
          <w:lang w:val="en-US"/>
        </w:rPr>
        <w:fldChar w:fldCharType="separate"/>
      </w:r>
      <w:r w:rsidR="003D3581">
        <w:rPr>
          <w:lang w:val="en-US"/>
        </w:rPr>
        <w:t>(European Commission, 2018)</w:t>
      </w:r>
      <w:r w:rsidRPr="00EF10FA">
        <w:rPr>
          <w:lang w:val="en-US"/>
        </w:rPr>
        <w:fldChar w:fldCharType="end"/>
      </w:r>
      <w:r w:rsidRPr="00EF10FA">
        <w:rPr>
          <w:lang w:val="en-US"/>
        </w:rPr>
        <w:t>. Such initiatives can contribute to a more balanced and democratically legitimized AI future, provided they are accompanied by structural funding, clear regulation and broad public engagement</w:t>
      </w:r>
      <w:r w:rsidR="006D55A5">
        <w:rPr>
          <w:lang w:val="en-US"/>
        </w:rPr>
        <w:t xml:space="preserve"> </w:t>
      </w:r>
      <w:r w:rsidRPr="00EF10FA">
        <w:rPr>
          <w:lang w:val="en-US"/>
        </w:rPr>
        <w:fldChar w:fldCharType="begin"/>
      </w:r>
      <w:r w:rsidR="006D55A5">
        <w:rPr>
          <w:lang w:val="en-US"/>
        </w:rPr>
        <w:instrText xml:space="preserve"> ADDIN ZOTERO_ITEM CSL_CITATION {"citationID":"BoDL7SVS","properties":{"formattedCitation":"(Brundage et al., 2020; Eubanks, 2018)","plainCitation":"(Brundage et al., 2020; Eubanks, 2018)","noteIndex":0},"citationItems":[{"id":17083,"uris":["http://zotero.org/users/1688/items/X3PUBKY9"],"itemData":{"id":17083,"type":"article","abstract":"With the recent wave of progress in artificial intelligence (AI) has come a growing awareness of the large-scale impacts of AI systems, and recognition that existing regulations and norms in industry and academia are insufficient to ensure responsible AI development. In order for AI developers to earn trust from system users, customers, civil society, governments, and other stakeholders that they are building AI responsibly, they will need to make verifiable claims to which they can be held accountable. Those outside of a given organization also need effective means of scrutinizing such claims. This report suggests various steps that different stakeholders can take to improve the verifiability of claims made about AI systems and their associated development processes, with a focus on providing evidence about the safety, security, fairness, and privacy protection of AI systems. We analyze ten mechanisms for this purpose--spanning institutions, software, and hardware--and make recommendations aimed at implementing, exploring, or improving those mechanisms.","DOI":"10.48550/arXiv.2004.07213","note":"arXiv:2004.07213 [cs]","number":"arXiv:2004.07213","publisher":"arXiv","source":"arXiv.org","title":"Toward Trustworthy AI Development: Mechanisms for Supporting Verifiable Claims","title-short":"Toward Trustworthy AI Development","URL":"http://arxiv.org/abs/2004.07213","author":[{"family":"Brundage","given":"Miles"},{"family":"Avin","given":"Shahar"},{"family":"Wang","given":"Jasmine"},{"family":"Belfield","given":"Haydn"},{"family":"Krueger","given":"Gretchen"},{"family":"Hadfield","given":"Gillian"},{"family":"Khlaaf","given":"Heidy"},{"family":"Yang","given":"Jingying"},{"family":"Toner","given":"Helen"},{"family":"Fong","given":"Ruth"},{"family":"Maharaj","given":"Tegan"},{"family":"Koh","given":"Pang Wei"},{"family":"Hooker","given":"Sara"},{"family":"Leung","given":"Jade"},{"family":"Trask","given":"Andrew"},{"family":"Bluemke","given":"Emma"},{"family":"Lebensold","given":"Jonathan"},{"family":"O'Keefe","given":"Cullen"},{"family":"Koren","given":"Mark"},{"family":"Ryffel","given":"Théo"},{"family":"Rubinovitz","given":"J. B."},{"family":"Besiroglu","given":"Tamay"},{"family":"Carugati","given":"Federica"},{"family":"Clark","given":"Jack"},{"family":"Eckersley","given":"Peter"},{"family":"Haas","given":"Sarah","dropping-particle":"de"},{"family":"Johnson","given":"Maritza"},{"family":"Laurie","given":"Ben"},{"family":"Ingerman","given":"Alex"},{"family":"Krawczuk","given":"Igor"},{"family":"Askell","given":"Amanda"},{"family":"Cammarota","given":"Rosario"},{"family":"Lohn","given":"Andrew"},{"family":"Krueger","given":"David"},{"family":"Stix","given":"Charlotte"},{"family":"Henderson","given":"Peter"},{"family":"Graham","given":"Logan"},{"family":"Prunkl","given":"Carina"},{"family":"Martin","given":"Bianca"},{"family":"Seger","given":"Elizabeth"},{"family":"Zilberman","given":"Noa"},{"family":"hÉigeartaigh","given":"Seán Ó"},{"family":"Kroeger","given":"Frens"},{"family":"Sastry","given":"Girish"},{"family":"Kagan","given":"Rebecca"},{"family":"Weller","given":"Adrian"},{"family":"Tse","given":"Brian"},{"family":"Barnes","given":"Elizabeth"},{"family":"Dafoe","given":"Allan"},{"family":"Scharre","given":"Paul"},{"family":"Herbert-Voss","given":"Ariel"},{"family":"Rasser","given":"Martijn"},{"family":"Sodhani","given":"Shagun"},{"family":"Flynn","given":"Carrick"},{"family":"Gilbert","given":"Thomas Krendl"},{"family":"Dyer","given":"Lisa"},{"family":"Khan","given":"Saif"},{"family":"Bengio","given":"Yoshua"},{"family":"Anderljung","given":"Markus"}],"accessed":{"date-parts":[["2025",5,5]]},"issued":{"date-parts":[["2020",4,20]]}},"label":"page"},{"id":17086,"uris":["http://zotero.org/users/1688/items/UVU8UU8W"],"itemData":{"id":17086,"type":"book","abstract":"WINNER: The 2019 Lillian Smith Book Award, 2018 McGannon Center Book Prize, and shortlisted for the Goddard Riverside Stephan Russo Book Prize for Social JusticeAstra Taylor, author of The People's Platform: \"The single most important book about technology you will read this year.\"Dorothy Roberts, author of Killing the Black Body: \"A must-read.\"A powerful investigative look at data-based discrimination?and how technology affects civil and human rights and economic equityThe State of Indiana denies one million applications for healthcare, foodstamps and cash benefits in three years—because a new computer system interprets any mistake as “failure to cooperate.” In Los Angeles, an algorithm calculates the comparative vulnerability of tens of thousands of homeless people in order to prioritize them for an inadequate pool of housing resources. In Pittsburgh, a child welfare agency uses a statistical model to try to predict which children might be future victims of abuse or neglect.Since the dawn of the digital age, decision-making in finance, employment, politics, health and human services has undergone revolutionary change. Today, automated systems—rather than humans—control which neighborhoods get policed, which families attain needed resources, and who is investigated for fraud. While we all live under this new regime of data, the most invasive and punitive systems are aimed at the poor.In Automating Inequality, Virginia Eubanks systematically investigates the impacts of data mining, policy algorithms, and predictive risk models on poor and working-class people in America. The book is full of heart-wrenching and eye-opening stories, from a woman in Indiana whose benefits are literally cut off as she lays dying to a family in Pennsylvania in daily fear of losing their daughter because they fit a certain statistical profile.The U.S. has always used its most cutting-edge science and technology to contain, investigate, discipline and punish the destitute. Like the county poorhouse and scientific charity before them, digital tracking and automated decision-making hide poverty from the middle-class public and give the nation the ethical distance it needs to make inhumane choices: which families get food and which starve, who has housing and who remains homeless, and which families are broken up by the state. In the process, they weaken democracy and betray our most cherished national values.This deeply researched and passionate book could not be more timely.","ISBN":"978-1-4668-8596-7","language":"en","note":"Google-Books-ID: pn4pDwAAQBAJ","number-of-pages":"273","publisher":"St. Martin's Publishing Group","source":"Google Books","title":"Automating Inequality: How High-Tech Tools Profile, Police, and Punish the Poor","title-short":"Automating Inequality","author":[{"family":"Eubanks","given":"Virginia"}],"issued":{"date-parts":[["2018",1,23]]}},"label":"page"}],"schema":"https://github.com/citation-style-language/schema/raw/master/csl-citation.json"} </w:instrText>
      </w:r>
      <w:r w:rsidRPr="00EF10FA">
        <w:rPr>
          <w:lang w:val="en-US"/>
        </w:rPr>
        <w:fldChar w:fldCharType="separate"/>
      </w:r>
      <w:r w:rsidR="006D55A5">
        <w:rPr>
          <w:lang w:val="en-US"/>
        </w:rPr>
        <w:t>(Brundage et al., 2020; Eubanks, 2018)</w:t>
      </w:r>
      <w:r w:rsidRPr="00EF10FA">
        <w:rPr>
          <w:lang w:val="en-US"/>
        </w:rPr>
        <w:fldChar w:fldCharType="end"/>
      </w:r>
      <w:r w:rsidRPr="00EF10FA">
        <w:rPr>
          <w:lang w:val="en-US"/>
        </w:rPr>
        <w:t xml:space="preserve">. Initiatives such as Hugging Face, </w:t>
      </w:r>
      <w:proofErr w:type="spellStart"/>
      <w:r w:rsidRPr="00EF10FA">
        <w:rPr>
          <w:lang w:val="en-US"/>
        </w:rPr>
        <w:t>EleutherAI</w:t>
      </w:r>
      <w:proofErr w:type="spellEnd"/>
      <w:r w:rsidRPr="00EF10FA">
        <w:rPr>
          <w:lang w:val="en-US"/>
        </w:rPr>
        <w:t xml:space="preserve"> and BLOOM advocate for open access to AI models, datasets</w:t>
      </w:r>
      <w:r w:rsidR="4FCEFEF6" w:rsidRPr="48202E97">
        <w:rPr>
          <w:lang w:val="en-US"/>
        </w:rPr>
        <w:t>,</w:t>
      </w:r>
      <w:r w:rsidRPr="00EF10FA">
        <w:rPr>
          <w:lang w:val="en-US"/>
        </w:rPr>
        <w:t xml:space="preserve"> and training procedures. In doing so, they seek to promote technological independence and inclusion. Yet</w:t>
      </w:r>
      <w:r w:rsidR="4FF21358" w:rsidRPr="48202E97">
        <w:rPr>
          <w:lang w:val="en-US"/>
        </w:rPr>
        <w:t>,</w:t>
      </w:r>
      <w:r w:rsidRPr="00EF10FA">
        <w:rPr>
          <w:lang w:val="en-US"/>
        </w:rPr>
        <w:t xml:space="preserve"> these projects remain dependent on funds from governments or</w:t>
      </w:r>
      <w:r w:rsidR="2BCA0E25" w:rsidRPr="00EF10FA">
        <w:rPr>
          <w:lang w:val="en-US"/>
        </w:rPr>
        <w:t>, yet again</w:t>
      </w:r>
      <w:r w:rsidR="115562C6" w:rsidRPr="48202E97">
        <w:rPr>
          <w:lang w:val="en-US"/>
        </w:rPr>
        <w:t>,</w:t>
      </w:r>
      <w:r w:rsidR="2BCA0E25" w:rsidRPr="00EF10FA">
        <w:rPr>
          <w:lang w:val="en-US"/>
        </w:rPr>
        <w:t xml:space="preserve"> big tech </w:t>
      </w:r>
      <w:r w:rsidRPr="00EF10FA">
        <w:rPr>
          <w:lang w:val="en-US"/>
        </w:rPr>
        <w:t>itself</w:t>
      </w:r>
      <w:r w:rsidR="003F5C8B">
        <w:rPr>
          <w:lang w:val="en-US"/>
        </w:rPr>
        <w:t xml:space="preserve"> </w:t>
      </w:r>
      <w:r w:rsidRPr="00EF10FA">
        <w:rPr>
          <w:lang w:val="en-US"/>
        </w:rPr>
        <w:fldChar w:fldCharType="begin"/>
      </w:r>
      <w:r w:rsidR="003F5C8B">
        <w:rPr>
          <w:lang w:val="en-US"/>
        </w:rPr>
        <w:instrText xml:space="preserve"> ADDIN ZOTERO_ITEM CSL_CITATION {"citationID":"DGOmjJtc","properties":{"formattedCitation":"(Kreps &amp; Kriner, 2023)","plainCitation":"(Kreps &amp; Kriner, 2023)","noteIndex":0},"citationItems":[{"id":17137,"uris":["http://zotero.org/users/1688/items/I6JJKUBC"],"itemData":{"id":17137,"type":"article-journal","container-title":"Journal of Democracy","issue":"4","note":"publisher: Johns Hopkins University Press","page":"122–131","source":"Google Scholar","title":"How AI threatens democracy","volume":"34","author":[{"family":"Kreps","given":"Sarah"},{"family":"Kriner","given":"Doug"}],"issued":{"date-parts":[["2023"]]}}}],"schema":"https://github.com/citation-style-language/schema/raw/master/csl-citation.json"} </w:instrText>
      </w:r>
      <w:r w:rsidRPr="00EF10FA">
        <w:rPr>
          <w:lang w:val="en-US"/>
        </w:rPr>
        <w:fldChar w:fldCharType="separate"/>
      </w:r>
      <w:r w:rsidR="003F5C8B">
        <w:rPr>
          <w:lang w:val="en-US"/>
        </w:rPr>
        <w:t>(Kreps &amp; Kriner, 2023)</w:t>
      </w:r>
      <w:r w:rsidRPr="00EF10FA">
        <w:rPr>
          <w:lang w:val="en-US"/>
        </w:rPr>
        <w:fldChar w:fldCharType="end"/>
      </w:r>
      <w:r w:rsidR="003F5C8B">
        <w:rPr>
          <w:lang w:val="en-US"/>
        </w:rPr>
        <w:t>.</w:t>
      </w:r>
    </w:p>
    <w:p w14:paraId="3479DDDE" w14:textId="5BDB0E6A" w:rsidR="000A459C" w:rsidRPr="00A25D8F" w:rsidRDefault="000A459C" w:rsidP="00435754">
      <w:pPr>
        <w:pStyle w:val="Heading2"/>
        <w:rPr>
          <w:lang w:val="en-US"/>
        </w:rPr>
      </w:pPr>
      <w:bookmarkStart w:id="838" w:name="_Ref206948515"/>
      <w:bookmarkStart w:id="839" w:name="_Toc208677746"/>
      <w:r w:rsidRPr="00EF10FA">
        <w:rPr>
          <w:lang w:val="en-US"/>
        </w:rPr>
        <w:t>Open</w:t>
      </w:r>
      <w:r w:rsidR="40A51A98" w:rsidRPr="48202E97">
        <w:rPr>
          <w:lang w:val="en-US"/>
        </w:rPr>
        <w:t>-</w:t>
      </w:r>
      <w:r w:rsidRPr="00EF10FA">
        <w:rPr>
          <w:lang w:val="en-US"/>
        </w:rPr>
        <w:t>Source Models versus Closed Models</w:t>
      </w:r>
      <w:bookmarkEnd w:id="838"/>
      <w:bookmarkEnd w:id="839"/>
    </w:p>
    <w:p w14:paraId="424150C9" w14:textId="6BFCDB2D" w:rsidR="000A459C" w:rsidRPr="00A25D8F" w:rsidRDefault="000A459C" w:rsidP="000A459C">
      <w:pPr>
        <w:rPr>
          <w:lang w:val="en-US"/>
        </w:rPr>
      </w:pPr>
      <w:r w:rsidRPr="00EF10FA">
        <w:rPr>
          <w:lang w:val="en-US"/>
        </w:rPr>
        <w:t xml:space="preserve">Open source </w:t>
      </w:r>
      <w:r w:rsidR="30CC2372" w:rsidRPr="00EF10FA">
        <w:rPr>
          <w:lang w:val="en-US"/>
        </w:rPr>
        <w:t xml:space="preserve">LLMs </w:t>
      </w:r>
      <w:r w:rsidRPr="00EF10FA">
        <w:rPr>
          <w:lang w:val="en-US"/>
        </w:rPr>
        <w:t xml:space="preserve">and closed model </w:t>
      </w:r>
      <w:r w:rsidR="332BEDD2" w:rsidRPr="00EF10FA">
        <w:rPr>
          <w:lang w:val="en-US"/>
        </w:rPr>
        <w:t xml:space="preserve">LLMs </w:t>
      </w:r>
      <w:r w:rsidRPr="00EF10FA">
        <w:rPr>
          <w:lang w:val="en-US"/>
        </w:rPr>
        <w:t>differ in their approach to accessibility and use. Open</w:t>
      </w:r>
      <w:r w:rsidR="7C64A7A9" w:rsidRPr="48202E97">
        <w:rPr>
          <w:lang w:val="en-US"/>
        </w:rPr>
        <w:t>-</w:t>
      </w:r>
      <w:r w:rsidRPr="00EF10FA">
        <w:rPr>
          <w:lang w:val="en-US"/>
        </w:rPr>
        <w:t>source models, such as Llama, Falcon and Mistral, offer transparency by making their code, training process</w:t>
      </w:r>
      <w:r w:rsidR="6CB6CF93" w:rsidRPr="48202E97">
        <w:rPr>
          <w:lang w:val="en-US"/>
        </w:rPr>
        <w:t>,</w:t>
      </w:r>
      <w:r w:rsidRPr="00EF10FA">
        <w:rPr>
          <w:lang w:val="en-US"/>
        </w:rPr>
        <w:t xml:space="preserve"> and often weights publicly available. This allows researchers and developers to study, modify, improve and collaborate on the models. It improves understanding of how the systems work. In addition, open</w:t>
      </w:r>
      <w:r w:rsidR="21909EE2" w:rsidRPr="48202E97">
        <w:rPr>
          <w:lang w:val="en-US"/>
        </w:rPr>
        <w:t>-</w:t>
      </w:r>
      <w:r w:rsidRPr="00EF10FA">
        <w:rPr>
          <w:lang w:val="en-US"/>
        </w:rPr>
        <w:t>source models can be run locally (run on a user's computer), which can make them more privacy-friendly and less dependent on external services.</w:t>
      </w:r>
    </w:p>
    <w:p w14:paraId="5EC4FF44" w14:textId="6BD5F349" w:rsidR="000A459C" w:rsidRPr="00A25D8F" w:rsidRDefault="08DEBF67" w:rsidP="000A459C">
      <w:pPr>
        <w:rPr>
          <w:lang w:val="en-US"/>
        </w:rPr>
      </w:pPr>
      <w:r w:rsidRPr="00EF10FA">
        <w:rPr>
          <w:lang w:val="en-US"/>
        </w:rPr>
        <w:t xml:space="preserve">However, </w:t>
      </w:r>
      <w:r w:rsidR="343FD69F" w:rsidRPr="00EF10FA">
        <w:rPr>
          <w:lang w:val="en-US"/>
        </w:rPr>
        <w:t>open</w:t>
      </w:r>
      <w:r w:rsidR="341ABD39" w:rsidRPr="48202E97">
        <w:rPr>
          <w:lang w:val="en-US"/>
        </w:rPr>
        <w:t>-</w:t>
      </w:r>
      <w:r w:rsidR="343FD69F" w:rsidRPr="00EF10FA">
        <w:rPr>
          <w:lang w:val="en-US"/>
        </w:rPr>
        <w:t xml:space="preserve">source models often </w:t>
      </w:r>
      <w:r w:rsidR="53AD6F8C" w:rsidRPr="00EF10FA">
        <w:rPr>
          <w:lang w:val="en-US"/>
        </w:rPr>
        <w:t xml:space="preserve">do </w:t>
      </w:r>
      <w:r w:rsidR="343FD69F" w:rsidRPr="00EF10FA">
        <w:rPr>
          <w:lang w:val="en-US"/>
        </w:rPr>
        <w:t xml:space="preserve">have more limited resources for training and refinement, which can result in less advanced capabilities. </w:t>
      </w:r>
      <w:r w:rsidR="35914284" w:rsidRPr="48202E97">
        <w:rPr>
          <w:lang w:val="en-US"/>
        </w:rPr>
        <w:t>As a result</w:t>
      </w:r>
      <w:r w:rsidR="343FD69F" w:rsidRPr="00EF10FA">
        <w:rPr>
          <w:lang w:val="en-US"/>
        </w:rPr>
        <w:t xml:space="preserve">, closed models such as </w:t>
      </w:r>
      <w:r w:rsidR="11D18E44" w:rsidRPr="00EF10FA">
        <w:rPr>
          <w:lang w:val="en-US"/>
        </w:rPr>
        <w:t xml:space="preserve">GPT-4/5 </w:t>
      </w:r>
      <w:r w:rsidR="343FD69F" w:rsidRPr="00EF10FA">
        <w:rPr>
          <w:lang w:val="en-US"/>
        </w:rPr>
        <w:t xml:space="preserve">and Claude usually offer better performance and reliability. </w:t>
      </w:r>
      <w:proofErr w:type="gramStart"/>
      <w:r w:rsidR="343FD69F" w:rsidRPr="00EF10FA">
        <w:rPr>
          <w:lang w:val="en-US"/>
        </w:rPr>
        <w:t>But,</w:t>
      </w:r>
      <w:proofErr w:type="gramEnd"/>
      <w:r w:rsidR="343FD69F" w:rsidRPr="00EF10FA">
        <w:rPr>
          <w:lang w:val="en-US"/>
        </w:rPr>
        <w:t xml:space="preserve"> the closed nature limits scientific progress because researchers cannot gain insight into how the models work or make decisions. </w:t>
      </w:r>
      <w:r w:rsidR="1468818D" w:rsidRPr="48202E97">
        <w:rPr>
          <w:lang w:val="en-US"/>
        </w:rPr>
        <w:t>So</w:t>
      </w:r>
      <w:r w:rsidR="343FD69F" w:rsidRPr="00EF10FA">
        <w:rPr>
          <w:lang w:val="en-US"/>
        </w:rPr>
        <w:t xml:space="preserve">, the choice between open source and closed </w:t>
      </w:r>
      <w:r w:rsidR="1BF07DCA" w:rsidRPr="00EF10FA">
        <w:rPr>
          <w:lang w:val="en-US"/>
        </w:rPr>
        <w:t xml:space="preserve">LLMs </w:t>
      </w:r>
      <w:r w:rsidR="343FD69F" w:rsidRPr="00EF10FA">
        <w:rPr>
          <w:lang w:val="en-US"/>
        </w:rPr>
        <w:t>comes down to a trade-off between transparency, control</w:t>
      </w:r>
      <w:r w:rsidR="2A417924" w:rsidRPr="48202E97">
        <w:rPr>
          <w:lang w:val="en-US"/>
        </w:rPr>
        <w:t>,</w:t>
      </w:r>
      <w:r w:rsidR="343FD69F" w:rsidRPr="00EF10FA">
        <w:rPr>
          <w:lang w:val="en-US"/>
        </w:rPr>
        <w:t xml:space="preserve"> and innovation through collaboration versus performance and professional support.</w:t>
      </w:r>
    </w:p>
    <w:p w14:paraId="4681C226" w14:textId="77777777" w:rsidR="000A459C" w:rsidRPr="00A25D8F" w:rsidRDefault="000A459C" w:rsidP="00435754">
      <w:pPr>
        <w:pStyle w:val="Heading2"/>
        <w:rPr>
          <w:lang w:val="en-US"/>
        </w:rPr>
      </w:pPr>
      <w:bookmarkStart w:id="840" w:name="_Toc198722159"/>
      <w:bookmarkStart w:id="841" w:name="_Toc199010153"/>
      <w:bookmarkStart w:id="842" w:name="_Toc199078542"/>
      <w:bookmarkStart w:id="843" w:name="_Toc199078743"/>
      <w:bookmarkStart w:id="844" w:name="_Toc199509743"/>
      <w:bookmarkStart w:id="845" w:name="_Toc198722160"/>
      <w:bookmarkStart w:id="846" w:name="_Toc199010154"/>
      <w:bookmarkStart w:id="847" w:name="_Toc199078543"/>
      <w:bookmarkStart w:id="848" w:name="_Toc199078744"/>
      <w:bookmarkStart w:id="849" w:name="_Toc199509744"/>
      <w:bookmarkStart w:id="850" w:name="_Toc198722161"/>
      <w:bookmarkStart w:id="851" w:name="_Toc199010155"/>
      <w:bookmarkStart w:id="852" w:name="_Toc199078544"/>
      <w:bookmarkStart w:id="853" w:name="_Toc199078745"/>
      <w:bookmarkStart w:id="854" w:name="_Toc199509745"/>
      <w:bookmarkStart w:id="855" w:name="_Toc198722162"/>
      <w:bookmarkStart w:id="856" w:name="_Toc199010156"/>
      <w:bookmarkStart w:id="857" w:name="_Toc199078545"/>
      <w:bookmarkStart w:id="858" w:name="_Toc199078746"/>
      <w:bookmarkStart w:id="859" w:name="_Toc199509746"/>
      <w:bookmarkStart w:id="860" w:name="_Toc198722163"/>
      <w:bookmarkStart w:id="861" w:name="_Toc199010157"/>
      <w:bookmarkStart w:id="862" w:name="_Toc199078546"/>
      <w:bookmarkStart w:id="863" w:name="_Toc199078747"/>
      <w:bookmarkStart w:id="864" w:name="_Toc199509747"/>
      <w:bookmarkStart w:id="865" w:name="_Toc198722164"/>
      <w:bookmarkStart w:id="866" w:name="_Toc199010158"/>
      <w:bookmarkStart w:id="867" w:name="_Toc199078547"/>
      <w:bookmarkStart w:id="868" w:name="_Toc199078748"/>
      <w:bookmarkStart w:id="869" w:name="_Toc199509748"/>
      <w:bookmarkStart w:id="870" w:name="_Toc198722165"/>
      <w:bookmarkStart w:id="871" w:name="_Toc199010159"/>
      <w:bookmarkStart w:id="872" w:name="_Toc199078548"/>
      <w:bookmarkStart w:id="873" w:name="_Toc199078749"/>
      <w:bookmarkStart w:id="874" w:name="_Toc199509749"/>
      <w:bookmarkStart w:id="875" w:name="_Toc198722166"/>
      <w:bookmarkStart w:id="876" w:name="_Toc199010160"/>
      <w:bookmarkStart w:id="877" w:name="_Toc199078549"/>
      <w:bookmarkStart w:id="878" w:name="_Toc199078750"/>
      <w:bookmarkStart w:id="879" w:name="_Toc199509750"/>
      <w:bookmarkStart w:id="880" w:name="_Toc198722167"/>
      <w:bookmarkStart w:id="881" w:name="_Toc199010161"/>
      <w:bookmarkStart w:id="882" w:name="_Toc199078550"/>
      <w:bookmarkStart w:id="883" w:name="_Toc199078751"/>
      <w:bookmarkStart w:id="884" w:name="_Toc199509751"/>
      <w:bookmarkStart w:id="885" w:name="_Toc198722168"/>
      <w:bookmarkStart w:id="886" w:name="_Toc199010162"/>
      <w:bookmarkStart w:id="887" w:name="_Toc199078551"/>
      <w:bookmarkStart w:id="888" w:name="_Toc199078752"/>
      <w:bookmarkStart w:id="889" w:name="_Toc199509752"/>
      <w:bookmarkStart w:id="890" w:name="_Toc198722169"/>
      <w:bookmarkStart w:id="891" w:name="_Toc199010163"/>
      <w:bookmarkStart w:id="892" w:name="_Toc199078552"/>
      <w:bookmarkStart w:id="893" w:name="_Toc199078753"/>
      <w:bookmarkStart w:id="894" w:name="_Toc199509753"/>
      <w:bookmarkStart w:id="895" w:name="_Toc198722170"/>
      <w:bookmarkStart w:id="896" w:name="_Toc199010164"/>
      <w:bookmarkStart w:id="897" w:name="_Toc199078553"/>
      <w:bookmarkStart w:id="898" w:name="_Toc199078754"/>
      <w:bookmarkStart w:id="899" w:name="_Toc199509754"/>
      <w:bookmarkStart w:id="900" w:name="_Toc198722171"/>
      <w:bookmarkStart w:id="901" w:name="_Toc199010165"/>
      <w:bookmarkStart w:id="902" w:name="_Toc199078554"/>
      <w:bookmarkStart w:id="903" w:name="_Toc199078755"/>
      <w:bookmarkStart w:id="904" w:name="_Toc199509755"/>
      <w:bookmarkStart w:id="905" w:name="_Toc208677747"/>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r w:rsidRPr="00EF10FA">
        <w:rPr>
          <w:lang w:val="en-US"/>
        </w:rPr>
        <w:t>Self-study questions</w:t>
      </w:r>
      <w:bookmarkEnd w:id="905"/>
    </w:p>
    <w:p w14:paraId="7B01FB9A" w14:textId="77777777" w:rsidR="000A459C" w:rsidRPr="00A25D8F" w:rsidRDefault="000A459C" w:rsidP="00FA77AD">
      <w:pPr>
        <w:pStyle w:val="Heading3"/>
        <w:rPr>
          <w:lang w:val="en-US"/>
        </w:rPr>
      </w:pPr>
      <w:r w:rsidRPr="00EF10FA">
        <w:rPr>
          <w:lang w:val="en-US"/>
        </w:rPr>
        <w:t>Check Questions</w:t>
      </w:r>
    </w:p>
    <w:p w14:paraId="161E2DF2" w14:textId="77777777" w:rsidR="000A459C" w:rsidRPr="00A25D8F" w:rsidRDefault="000A459C" w:rsidP="000A459C">
      <w:pPr>
        <w:pStyle w:val="whitespace-normal"/>
        <w:numPr>
          <w:ilvl w:val="0"/>
          <w:numId w:val="83"/>
        </w:numPr>
        <w:rPr>
          <w:lang w:val="en-US"/>
        </w:rPr>
      </w:pPr>
      <w:r w:rsidRPr="00EF10FA">
        <w:rPr>
          <w:lang w:val="en-US"/>
        </w:rPr>
        <w:t>What three notable categories of data sources were found in the mC4 dataset used for training language models such as ChatGPT?</w:t>
      </w:r>
    </w:p>
    <w:p w14:paraId="1ED55F14" w14:textId="77777777" w:rsidR="000A459C" w:rsidRPr="00A25D8F" w:rsidRDefault="000A459C" w:rsidP="000A459C">
      <w:pPr>
        <w:pStyle w:val="whitespace-normal"/>
        <w:numPr>
          <w:ilvl w:val="0"/>
          <w:numId w:val="83"/>
        </w:numPr>
        <w:rPr>
          <w:lang w:val="en-US"/>
        </w:rPr>
      </w:pPr>
      <w:r w:rsidRPr="00EF10FA">
        <w:rPr>
          <w:lang w:val="en-US"/>
        </w:rPr>
        <w:t>What is the difference between echo chambers and filter bubbles, and how can algorithms contribute to polarization and extremism?</w:t>
      </w:r>
    </w:p>
    <w:p w14:paraId="7AAD44A6" w14:textId="7CBC98D7" w:rsidR="000A459C" w:rsidRPr="00A25D8F" w:rsidRDefault="000A459C" w:rsidP="000A459C">
      <w:pPr>
        <w:pStyle w:val="whitespace-normal"/>
        <w:numPr>
          <w:ilvl w:val="0"/>
          <w:numId w:val="83"/>
        </w:numPr>
        <w:rPr>
          <w:lang w:val="en-US"/>
        </w:rPr>
      </w:pPr>
      <w:r w:rsidRPr="00EF10FA">
        <w:rPr>
          <w:lang w:val="en-US"/>
        </w:rPr>
        <w:t xml:space="preserve">Name three key differences between open source </w:t>
      </w:r>
      <w:r w:rsidR="00F05EE6" w:rsidRPr="00EF10FA">
        <w:rPr>
          <w:lang w:val="en-US"/>
        </w:rPr>
        <w:t xml:space="preserve">LLMs </w:t>
      </w:r>
      <w:r w:rsidRPr="00EF10FA">
        <w:rPr>
          <w:lang w:val="en-US"/>
        </w:rPr>
        <w:t>(such as Llama and Mistral) and closed models (such as GPT-4 and Claude).</w:t>
      </w:r>
    </w:p>
    <w:p w14:paraId="642F91F5" w14:textId="77777777" w:rsidR="000A459C" w:rsidRPr="00A25D8F" w:rsidRDefault="000A459C" w:rsidP="00FA77AD">
      <w:pPr>
        <w:pStyle w:val="Heading3"/>
        <w:rPr>
          <w:lang w:val="en-US"/>
        </w:rPr>
      </w:pPr>
      <w:r w:rsidRPr="00EF10FA">
        <w:rPr>
          <w:lang w:val="en-US"/>
        </w:rPr>
        <w:lastRenderedPageBreak/>
        <w:t>Reflection Questions</w:t>
      </w:r>
    </w:p>
    <w:p w14:paraId="0FFF5560" w14:textId="142C812F" w:rsidR="000A459C" w:rsidRPr="00A25D8F" w:rsidRDefault="000A459C" w:rsidP="000A459C">
      <w:pPr>
        <w:pStyle w:val="whitespace-normal"/>
        <w:numPr>
          <w:ilvl w:val="0"/>
          <w:numId w:val="84"/>
        </w:numPr>
        <w:rPr>
          <w:lang w:val="en-US"/>
        </w:rPr>
      </w:pPr>
      <w:r w:rsidRPr="00EF10FA">
        <w:rPr>
          <w:lang w:val="en-US"/>
        </w:rPr>
        <w:t xml:space="preserve">The chapter describes how </w:t>
      </w:r>
      <w:r w:rsidR="000773FD" w:rsidRPr="00EF10FA">
        <w:rPr>
          <w:lang w:val="en-US"/>
        </w:rPr>
        <w:t xml:space="preserve">data labelers </w:t>
      </w:r>
      <w:r w:rsidRPr="00EF10FA">
        <w:rPr>
          <w:lang w:val="en-US"/>
        </w:rPr>
        <w:t>often work under poor working conditions for low wages. How do you relate to using AI tools that you know may be based on worker exploitation? What trade-offs do you make in this?</w:t>
      </w:r>
    </w:p>
    <w:p w14:paraId="517AF088" w14:textId="77777777" w:rsidR="000A459C" w:rsidRPr="00A25D8F" w:rsidRDefault="000A459C" w:rsidP="000A459C">
      <w:pPr>
        <w:pStyle w:val="whitespace-normal"/>
        <w:numPr>
          <w:ilvl w:val="0"/>
          <w:numId w:val="84"/>
        </w:numPr>
        <w:rPr>
          <w:lang w:val="en-US"/>
        </w:rPr>
      </w:pPr>
      <w:r w:rsidRPr="00EF10FA">
        <w:rPr>
          <w:lang w:val="en-US"/>
        </w:rPr>
        <w:t>Big Tech companies, through their dominance in AI development, have a lot of power over what values and perspectives are incorporated into AI models. What do you think a more democratic and fair development of AI might look like, and what role do you see in this for yourself as a future professional?</w:t>
      </w:r>
    </w:p>
    <w:p w14:paraId="746A7522" w14:textId="77777777" w:rsidR="000A459C" w:rsidRPr="00A25D8F" w:rsidRDefault="000A459C" w:rsidP="00FA77AD">
      <w:pPr>
        <w:pStyle w:val="Heading3"/>
        <w:rPr>
          <w:lang w:val="en-US"/>
        </w:rPr>
      </w:pPr>
      <w:r w:rsidRPr="00EF10FA">
        <w:rPr>
          <w:lang w:val="en-US"/>
        </w:rPr>
        <w:t>Answer suggestions</w:t>
      </w:r>
    </w:p>
    <w:p w14:paraId="331C907D" w14:textId="77777777" w:rsidR="000A459C" w:rsidRPr="00A25D8F" w:rsidRDefault="000A459C" w:rsidP="000A459C">
      <w:pPr>
        <w:pStyle w:val="whitespace-normal"/>
        <w:numPr>
          <w:ilvl w:val="0"/>
          <w:numId w:val="85"/>
        </w:numPr>
        <w:rPr>
          <w:lang w:val="en-US"/>
        </w:rPr>
      </w:pPr>
      <w:r w:rsidRPr="00EF10FA">
        <w:rPr>
          <w:lang w:val="en-US"/>
        </w:rPr>
        <w:t xml:space="preserve">The three notable categories are: </w:t>
      </w:r>
      <w:proofErr w:type="spellStart"/>
      <w:r w:rsidRPr="00EF10FA">
        <w:rPr>
          <w:lang w:val="en-US"/>
        </w:rPr>
        <w:t>DocPlayer</w:t>
      </w:r>
      <w:proofErr w:type="spellEnd"/>
      <w:r w:rsidRPr="00EF10FA">
        <w:rPr>
          <w:lang w:val="en-US"/>
        </w:rPr>
        <w:t xml:space="preserve"> (a website that automatically collects documents, often without permission and with personal data), newspaper articles from publishing houses (which never gave permission for this use), and low-quality sources including even Nazi websites such as Stormfront.</w:t>
      </w:r>
    </w:p>
    <w:p w14:paraId="69DFDDE7" w14:textId="77777777" w:rsidR="000A459C" w:rsidRPr="00A25D8F" w:rsidRDefault="000A459C" w:rsidP="000A459C">
      <w:pPr>
        <w:pStyle w:val="whitespace-normal"/>
        <w:numPr>
          <w:ilvl w:val="0"/>
          <w:numId w:val="85"/>
        </w:numPr>
        <w:rPr>
          <w:lang w:val="en-US"/>
        </w:rPr>
      </w:pPr>
      <w:r w:rsidRPr="00EF10FA">
        <w:rPr>
          <w:lang w:val="en-US"/>
        </w:rPr>
        <w:t>Echo chambers occur when you interact primarily with content that confirms your worldview, causing the algorithm to show you even more of this same type of content. Filter bubbles are the result: you are systematically less exposed to dissenting opinions. Algorithms reinforce this by group polarization (more extreme views in groups), confirmation bias and filtering out opposing views.</w:t>
      </w:r>
    </w:p>
    <w:p w14:paraId="4C50E698" w14:textId="4CEFC291" w:rsidR="000A459C" w:rsidRPr="00A25D8F" w:rsidRDefault="000A459C" w:rsidP="000A459C">
      <w:pPr>
        <w:pStyle w:val="whitespace-normal"/>
        <w:numPr>
          <w:ilvl w:val="0"/>
          <w:numId w:val="85"/>
        </w:numPr>
        <w:rPr>
          <w:lang w:val="en-US"/>
        </w:rPr>
      </w:pPr>
      <w:r w:rsidRPr="00EF10FA">
        <w:rPr>
          <w:lang w:val="en-US"/>
        </w:rPr>
        <w:t>Open</w:t>
      </w:r>
      <w:r w:rsidR="2ACDD130" w:rsidRPr="48202E97">
        <w:rPr>
          <w:lang w:val="en-US"/>
        </w:rPr>
        <w:t>-</w:t>
      </w:r>
      <w:r w:rsidRPr="00EF10FA">
        <w:rPr>
          <w:lang w:val="en-US"/>
        </w:rPr>
        <w:t xml:space="preserve">source models offer transparency in code and training process, can be run locally (more privacy), but often have more limited resources. Closed source models tend to perform better and have professional </w:t>
      </w:r>
      <w:proofErr w:type="gramStart"/>
      <w:r w:rsidRPr="00EF10FA">
        <w:rPr>
          <w:lang w:val="en-US"/>
        </w:rPr>
        <w:t>support, but</w:t>
      </w:r>
      <w:proofErr w:type="gramEnd"/>
      <w:r w:rsidRPr="00EF10FA">
        <w:rPr>
          <w:lang w:val="en-US"/>
        </w:rPr>
        <w:t xml:space="preserve"> offer no insight into operation and limit scientific progress due to their opacity.</w:t>
      </w:r>
    </w:p>
    <w:p w14:paraId="56AB42D6" w14:textId="4192215E" w:rsidR="000A459C" w:rsidRPr="00A25D8F" w:rsidRDefault="000A459C" w:rsidP="000A459C">
      <w:pPr>
        <w:pStyle w:val="whitespace-normal"/>
        <w:numPr>
          <w:ilvl w:val="0"/>
          <w:numId w:val="85"/>
        </w:numPr>
        <w:rPr>
          <w:lang w:val="en-US"/>
        </w:rPr>
      </w:pPr>
      <w:r w:rsidRPr="00EF10FA">
        <w:rPr>
          <w:lang w:val="en-US"/>
        </w:rPr>
        <w:t xml:space="preserve">This is a personal reflection question where you can consider: being aware of working conditions, seeking alternatives (such as local </w:t>
      </w:r>
      <w:r w:rsidR="00F05EE6" w:rsidRPr="00EF10FA">
        <w:rPr>
          <w:lang w:val="en-US"/>
        </w:rPr>
        <w:t xml:space="preserve">LLMs </w:t>
      </w:r>
      <w:r w:rsidRPr="00EF10FA">
        <w:rPr>
          <w:lang w:val="en-US"/>
        </w:rPr>
        <w:t>or ethical providers), demanding transparency from companies, or accepting restrictions in AI use to avoid exploitation.</w:t>
      </w:r>
    </w:p>
    <w:p w14:paraId="033001FC" w14:textId="77777777" w:rsidR="000A459C" w:rsidRPr="00A25D8F" w:rsidRDefault="000A459C" w:rsidP="000A459C">
      <w:pPr>
        <w:pStyle w:val="whitespace-normal"/>
        <w:numPr>
          <w:ilvl w:val="0"/>
          <w:numId w:val="85"/>
        </w:numPr>
        <w:rPr>
          <w:lang w:val="en-US"/>
        </w:rPr>
      </w:pPr>
      <w:r w:rsidRPr="00EF10FA">
        <w:rPr>
          <w:lang w:val="en-US"/>
        </w:rPr>
        <w:t>Possible elements: public investment in open AI research, democratic involvement in AI development, diversity in development teams, transparency requirements, European or international cooperation, and your own role as a critical user making conscious choices and advocating for responsible AI development.</w:t>
      </w:r>
    </w:p>
    <w:p w14:paraId="63C8C5C9" w14:textId="77777777" w:rsidR="000A459C" w:rsidRPr="00A25D8F" w:rsidRDefault="000A459C" w:rsidP="000A459C">
      <w:pPr>
        <w:rPr>
          <w:lang w:val="en-US"/>
        </w:rPr>
      </w:pPr>
    </w:p>
    <w:p w14:paraId="2858946D" w14:textId="77777777" w:rsidR="000A459C" w:rsidRPr="00A25D8F" w:rsidRDefault="000A459C" w:rsidP="000A459C">
      <w:pPr>
        <w:rPr>
          <w:lang w:val="en-US"/>
        </w:rPr>
      </w:pPr>
      <w:r w:rsidRPr="00EF10FA">
        <w:rPr>
          <w:lang w:val="en-US"/>
        </w:rPr>
        <w:br w:type="page"/>
      </w:r>
    </w:p>
    <w:p w14:paraId="6942F35C" w14:textId="77777777" w:rsidR="000A459C" w:rsidRPr="00A25D8F" w:rsidRDefault="000A459C" w:rsidP="00435754">
      <w:pPr>
        <w:pStyle w:val="Heading1"/>
        <w:rPr>
          <w:lang w:val="en-US"/>
        </w:rPr>
      </w:pPr>
      <w:bookmarkStart w:id="906" w:name="_Ref199753297"/>
      <w:bookmarkStart w:id="907" w:name="_Toc208677748"/>
      <w:r w:rsidRPr="00EF10FA">
        <w:rPr>
          <w:lang w:val="en-US"/>
        </w:rPr>
        <w:lastRenderedPageBreak/>
        <w:t>Your AI-conscious future</w:t>
      </w:r>
      <w:bookmarkEnd w:id="906"/>
      <w:bookmarkEnd w:id="907"/>
    </w:p>
    <w:p w14:paraId="487F017D" w14:textId="77777777" w:rsidR="000A459C" w:rsidRPr="00A25D8F" w:rsidRDefault="000A459C" w:rsidP="00FB098A">
      <w:pPr>
        <w:pStyle w:val="Steljevoor"/>
        <w:rPr>
          <w:lang w:val="en-US"/>
        </w:rPr>
      </w:pPr>
      <w:r w:rsidRPr="00EF10FA">
        <w:rPr>
          <w:lang w:val="en-US"/>
        </w:rPr>
        <w:t xml:space="preserve">Imagine ... </w:t>
      </w:r>
    </w:p>
    <w:p w14:paraId="4B68F5EC" w14:textId="0AF479A7" w:rsidR="000A459C" w:rsidRPr="00A25D8F" w:rsidRDefault="000A459C" w:rsidP="000A459C">
      <w:pPr>
        <w:rPr>
          <w:lang w:val="en-US"/>
        </w:rPr>
      </w:pPr>
      <w:r w:rsidRPr="00EF10FA">
        <w:rPr>
          <w:lang w:val="en-US"/>
        </w:rPr>
        <w:t>You are just starting your first job as a junior policy advisor at a municipality. Your new colleague Marianne uses AI tools daily</w:t>
      </w:r>
      <w:r w:rsidRPr="48202E97">
        <w:rPr>
          <w:lang w:val="en-US"/>
        </w:rPr>
        <w:t>.</w:t>
      </w:r>
      <w:r w:rsidRPr="00EF10FA">
        <w:rPr>
          <w:lang w:val="en-US"/>
        </w:rPr>
        <w:t xml:space="preserve"> She deploys the municipality's secure </w:t>
      </w:r>
      <w:r w:rsidR="7898FE3C" w:rsidRPr="00EF10FA">
        <w:rPr>
          <w:lang w:val="en-US"/>
        </w:rPr>
        <w:t>AI</w:t>
      </w:r>
      <w:r w:rsidRPr="00EF10FA">
        <w:rPr>
          <w:lang w:val="en-US"/>
        </w:rPr>
        <w:t xml:space="preserve"> environment to quickly structure complex reports, rewrite policy memos, and check data using smart data analysis prompts. </w:t>
      </w:r>
      <w:r w:rsidR="3BA32B34" w:rsidRPr="48202E97">
        <w:rPr>
          <w:lang w:val="en-US"/>
        </w:rPr>
        <w:t>Occasionally, she</w:t>
      </w:r>
      <w:r w:rsidRPr="00EF10FA">
        <w:rPr>
          <w:lang w:val="en-US"/>
        </w:rPr>
        <w:t xml:space="preserve"> even deploys agents to automate routine tasks. You soon find yourself falling behind. Where you take hours to do an analysis, Marianne has an initial proposal ready in 15 minutes. But </w:t>
      </w:r>
      <w:r w:rsidR="086F79EE" w:rsidRPr="00EF10FA">
        <w:rPr>
          <w:lang w:val="en-US"/>
        </w:rPr>
        <w:t xml:space="preserve">she </w:t>
      </w:r>
      <w:r w:rsidRPr="00EF10FA">
        <w:rPr>
          <w:lang w:val="en-US"/>
        </w:rPr>
        <w:t xml:space="preserve">also </w:t>
      </w:r>
      <w:r w:rsidR="7D3761ED" w:rsidRPr="00EF10FA">
        <w:rPr>
          <w:lang w:val="en-US"/>
        </w:rPr>
        <w:t xml:space="preserve">often </w:t>
      </w:r>
      <w:r w:rsidR="6DE0ADA8" w:rsidRPr="48202E97">
        <w:rPr>
          <w:lang w:val="en-US"/>
        </w:rPr>
        <w:t>chooses not to use</w:t>
      </w:r>
      <w:r w:rsidRPr="00EF10FA">
        <w:rPr>
          <w:lang w:val="en-US"/>
        </w:rPr>
        <w:t xml:space="preserve"> </w:t>
      </w:r>
      <w:proofErr w:type="gramStart"/>
      <w:r w:rsidRPr="00EF10FA">
        <w:rPr>
          <w:lang w:val="en-US"/>
        </w:rPr>
        <w:t>AI</w:t>
      </w:r>
      <w:r w:rsidR="614B5D37" w:rsidRPr="00EF10FA">
        <w:rPr>
          <w:lang w:val="en-US"/>
        </w:rPr>
        <w:t xml:space="preserve">, </w:t>
      </w:r>
      <w:r w:rsidR="28603674" w:rsidRPr="48202E97">
        <w:rPr>
          <w:lang w:val="en-US"/>
        </w:rPr>
        <w:t>or</w:t>
      </w:r>
      <w:proofErr w:type="gramEnd"/>
      <w:r w:rsidR="28603674" w:rsidRPr="48202E97">
        <w:rPr>
          <w:lang w:val="en-US"/>
        </w:rPr>
        <w:t xml:space="preserve"> </w:t>
      </w:r>
      <w:r w:rsidRPr="00EF10FA">
        <w:rPr>
          <w:lang w:val="en-US"/>
        </w:rPr>
        <w:t xml:space="preserve">deliberately </w:t>
      </w:r>
      <w:r w:rsidR="3587987A" w:rsidRPr="48202E97">
        <w:rPr>
          <w:lang w:val="en-US"/>
        </w:rPr>
        <w:t>pick</w:t>
      </w:r>
      <w:r w:rsidRPr="48202E97">
        <w:rPr>
          <w:lang w:val="en-US"/>
        </w:rPr>
        <w:t xml:space="preserve">s </w:t>
      </w:r>
      <w:r w:rsidRPr="00EF10FA">
        <w:rPr>
          <w:lang w:val="en-US"/>
        </w:rPr>
        <w:t xml:space="preserve">a lesser chat model and does not blindly </w:t>
      </w:r>
      <w:r w:rsidR="466B30AA" w:rsidRPr="00EF10FA">
        <w:rPr>
          <w:lang w:val="en-US"/>
        </w:rPr>
        <w:t xml:space="preserve">rely </w:t>
      </w:r>
      <w:r w:rsidRPr="00EF10FA">
        <w:rPr>
          <w:lang w:val="en-US"/>
        </w:rPr>
        <w:t xml:space="preserve">on AI. She asks critical questions, tests every outcome against reality, and actively thinks about ethical boundaries. You </w:t>
      </w:r>
      <w:proofErr w:type="gramStart"/>
      <w:r w:rsidRPr="00EF10FA">
        <w:rPr>
          <w:lang w:val="en-US"/>
        </w:rPr>
        <w:t>decide:</w:t>
      </w:r>
      <w:proofErr w:type="gramEnd"/>
      <w:r w:rsidRPr="00EF10FA">
        <w:rPr>
          <w:lang w:val="en-US"/>
        </w:rPr>
        <w:t xml:space="preserve"> I don't want to just start using AI. </w:t>
      </w:r>
      <w:r w:rsidRPr="48202E97">
        <w:rPr>
          <w:lang w:val="en-US"/>
        </w:rPr>
        <w:t xml:space="preserve">I </w:t>
      </w:r>
      <w:r w:rsidR="2DC98E86" w:rsidRPr="48202E97">
        <w:rPr>
          <w:lang w:val="en-US"/>
        </w:rPr>
        <w:t>would like</w:t>
      </w:r>
      <w:r w:rsidRPr="48202E97">
        <w:rPr>
          <w:lang w:val="en-US"/>
        </w:rPr>
        <w:t xml:space="preserve"> </w:t>
      </w:r>
      <w:r w:rsidRPr="00EF10FA">
        <w:rPr>
          <w:lang w:val="en-US"/>
        </w:rPr>
        <w:t xml:space="preserve">to learn to think and work like Marianne </w:t>
      </w:r>
      <w:r w:rsidR="00A14D2D">
        <w:rPr>
          <w:lang w:val="en-US"/>
        </w:rPr>
        <w:t>-</w:t>
      </w:r>
      <w:r w:rsidRPr="00EF10FA">
        <w:rPr>
          <w:lang w:val="en-US"/>
        </w:rPr>
        <w:t xml:space="preserve"> critical, aware and future-proof.</w:t>
      </w:r>
    </w:p>
    <w:p w14:paraId="14AF2C96" w14:textId="3B7670EE" w:rsidR="000A459C" w:rsidRPr="00A25D8F" w:rsidRDefault="000A459C" w:rsidP="00435754">
      <w:pPr>
        <w:pStyle w:val="Heading2"/>
        <w:rPr>
          <w:lang w:val="en-US"/>
        </w:rPr>
      </w:pPr>
      <w:bookmarkStart w:id="908" w:name="_Toc199514220"/>
      <w:bookmarkStart w:id="909" w:name="_Toc199586506"/>
      <w:bookmarkStart w:id="910" w:name="_Toc199590284"/>
      <w:bookmarkStart w:id="911" w:name="_Toc199514221"/>
      <w:bookmarkStart w:id="912" w:name="_Toc199586507"/>
      <w:bookmarkStart w:id="913" w:name="_Toc199590285"/>
      <w:bookmarkStart w:id="914" w:name="_Toc199514222"/>
      <w:bookmarkStart w:id="915" w:name="_Toc199586508"/>
      <w:bookmarkStart w:id="916" w:name="_Toc199590286"/>
      <w:bookmarkStart w:id="917" w:name="_Toc199514223"/>
      <w:bookmarkStart w:id="918" w:name="_Toc199586509"/>
      <w:bookmarkStart w:id="919" w:name="_Toc199590287"/>
      <w:bookmarkStart w:id="920" w:name="_Toc199514224"/>
      <w:bookmarkStart w:id="921" w:name="_Toc199586510"/>
      <w:bookmarkStart w:id="922" w:name="_Toc199590288"/>
      <w:bookmarkStart w:id="923" w:name="_Toc199514225"/>
      <w:bookmarkStart w:id="924" w:name="_Toc199586511"/>
      <w:bookmarkStart w:id="925" w:name="_Toc199590289"/>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r w:rsidRPr="00EF10FA">
        <w:rPr>
          <w:lang w:val="en-US"/>
        </w:rPr>
        <w:t xml:space="preserve"> </w:t>
      </w:r>
      <w:bookmarkStart w:id="926" w:name="_Toc208677749"/>
      <w:r w:rsidRPr="00EF10FA">
        <w:rPr>
          <w:lang w:val="en-US"/>
        </w:rPr>
        <w:t>Developing AI literate profile</w:t>
      </w:r>
      <w:bookmarkEnd w:id="926"/>
    </w:p>
    <w:p w14:paraId="1F4E45C5" w14:textId="5A16DB2F" w:rsidR="000A459C" w:rsidRPr="00A25D8F" w:rsidRDefault="000A459C" w:rsidP="000A459C">
      <w:pPr>
        <w:rPr>
          <w:lang w:val="en-US"/>
        </w:rPr>
      </w:pPr>
      <w:r w:rsidRPr="00EF10FA">
        <w:rPr>
          <w:lang w:val="en-US"/>
        </w:rPr>
        <w:t xml:space="preserve">What does it </w:t>
      </w:r>
      <w:r w:rsidR="006A2328" w:rsidRPr="00EF10FA">
        <w:rPr>
          <w:lang w:val="en-US"/>
        </w:rPr>
        <w:t>mean</w:t>
      </w:r>
      <w:r w:rsidRPr="00EF10FA">
        <w:rPr>
          <w:lang w:val="en-US"/>
        </w:rPr>
        <w:t xml:space="preserve"> to be AI-literate? It's tempting to think it's mostly about technical knowledge or </w:t>
      </w:r>
      <w:r w:rsidR="7FA324C7" w:rsidRPr="00EF10FA">
        <w:rPr>
          <w:lang w:val="en-US"/>
        </w:rPr>
        <w:t>being able to prompt well</w:t>
      </w:r>
      <w:r w:rsidRPr="00EF10FA">
        <w:rPr>
          <w:lang w:val="en-US"/>
        </w:rPr>
        <w:t>. But AI literacy is much more than that. It is a combination of critical thinking, technical understanding, ethical awareness and adaptive learning ability. Those four components combine to form the basis of future-proof dealings with AI.</w:t>
      </w:r>
    </w:p>
    <w:p w14:paraId="18D750CA" w14:textId="0F94CB8E" w:rsidR="000A459C" w:rsidRPr="00A25D8F" w:rsidRDefault="00FE1814" w:rsidP="00FE1814">
      <w:pPr>
        <w:pStyle w:val="Boxheading"/>
        <w:rPr>
          <w:lang w:val="en-US"/>
        </w:rPr>
      </w:pPr>
      <w:bookmarkStart w:id="927" w:name="_Toc198722259"/>
      <w:bookmarkStart w:id="928" w:name="_Toc199525363"/>
      <w:bookmarkStart w:id="929" w:name="_Toc199585021"/>
      <w:bookmarkStart w:id="930" w:name="_Toc208671273"/>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10</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1</w:t>
      </w:r>
      <w:r w:rsidR="00E73285">
        <w:rPr>
          <w:lang w:val="en-US"/>
        </w:rPr>
        <w:fldChar w:fldCharType="end"/>
      </w:r>
      <w:r w:rsidRPr="00EF10FA">
        <w:rPr>
          <w:lang w:val="en-US"/>
        </w:rPr>
        <w:t xml:space="preserve"> </w:t>
      </w:r>
      <w:r w:rsidR="00A14D2D">
        <w:rPr>
          <w:noProof/>
          <w:lang w:val="en-US"/>
        </w:rPr>
        <w:t>-</w:t>
      </w:r>
      <w:r w:rsidRPr="00EF10FA">
        <w:rPr>
          <w:lang w:val="en-US"/>
        </w:rPr>
        <w:t xml:space="preserve"> </w:t>
      </w:r>
      <w:r w:rsidR="000A459C" w:rsidRPr="00EF10FA">
        <w:rPr>
          <w:lang w:val="en-US"/>
        </w:rPr>
        <w:t>How do you develop an AI-literate profile?</w:t>
      </w:r>
      <w:bookmarkEnd w:id="927"/>
      <w:bookmarkEnd w:id="928"/>
      <w:bookmarkEnd w:id="929"/>
      <w:bookmarkEnd w:id="930"/>
    </w:p>
    <w:p w14:paraId="17430E08" w14:textId="040BFF09" w:rsidR="000A459C" w:rsidRPr="00EF10FA" w:rsidRDefault="000A459C" w:rsidP="694DD5EA">
      <w:pPr>
        <w:pStyle w:val="Boxtext"/>
        <w:rPr>
          <w:lang w:val="en-US"/>
        </w:rPr>
      </w:pPr>
      <w:r w:rsidRPr="00EF10FA">
        <w:rPr>
          <w:lang w:val="en-US"/>
        </w:rPr>
        <w:t xml:space="preserve">If you want to call yourself AI literate, it helps to work on your skills in a structured way. Start small, such as taking an </w:t>
      </w:r>
      <w:r w:rsidR="00B549F2" w:rsidRPr="00EF10FA">
        <w:rPr>
          <w:lang w:val="en-US"/>
        </w:rPr>
        <w:t xml:space="preserve">online course </w:t>
      </w:r>
      <w:r w:rsidRPr="00EF10FA">
        <w:rPr>
          <w:lang w:val="en-US"/>
        </w:rPr>
        <w:t xml:space="preserve">on generative AI or keeping up with AI news through a newsletter. Set yourself a </w:t>
      </w:r>
      <w:r w:rsidR="213D2900" w:rsidRPr="00EF10FA">
        <w:rPr>
          <w:lang w:val="en-US"/>
        </w:rPr>
        <w:t xml:space="preserve">concrete </w:t>
      </w:r>
      <w:r w:rsidRPr="00EF10FA">
        <w:rPr>
          <w:lang w:val="en-US"/>
        </w:rPr>
        <w:t>learning goal, for example</w:t>
      </w:r>
      <w:r w:rsidR="3F653675" w:rsidRPr="00EF10FA">
        <w:rPr>
          <w:lang w:val="en-US"/>
        </w:rPr>
        <w:t xml:space="preserve">, </w:t>
      </w:r>
      <w:r w:rsidR="1E4E4DA5" w:rsidRPr="00EF10FA">
        <w:rPr>
          <w:lang w:val="en-US"/>
        </w:rPr>
        <w:t>"</w:t>
      </w:r>
      <w:r w:rsidRPr="00EF10FA">
        <w:rPr>
          <w:lang w:val="en-US"/>
        </w:rPr>
        <w:t xml:space="preserve">I </w:t>
      </w:r>
      <w:r w:rsidR="0022474B" w:rsidRPr="48202E97">
        <w:rPr>
          <w:lang w:val="en-US"/>
        </w:rPr>
        <w:t>would like</w:t>
      </w:r>
      <w:r w:rsidRPr="00EF10FA">
        <w:rPr>
          <w:lang w:val="en-US"/>
        </w:rPr>
        <w:t xml:space="preserve"> to be able to use ChatGPT to summarize my notes</w:t>
      </w:r>
      <w:r w:rsidR="3809C30D" w:rsidRPr="00EF10FA">
        <w:rPr>
          <w:lang w:val="en-US"/>
        </w:rPr>
        <w:t xml:space="preserve">" </w:t>
      </w:r>
      <w:r w:rsidRPr="00EF10FA">
        <w:rPr>
          <w:lang w:val="en-US"/>
        </w:rPr>
        <w:t xml:space="preserve">or </w:t>
      </w:r>
      <w:r w:rsidR="26514DFA" w:rsidRPr="00EF10FA">
        <w:rPr>
          <w:lang w:val="en-US"/>
        </w:rPr>
        <w:t>"</w:t>
      </w:r>
      <w:r w:rsidRPr="00EF10FA">
        <w:rPr>
          <w:lang w:val="en-US"/>
        </w:rPr>
        <w:t>I want to understand how recommendation algorithms work</w:t>
      </w:r>
      <w:r w:rsidR="14DE4686" w:rsidRPr="48202E97">
        <w:rPr>
          <w:lang w:val="en-US"/>
        </w:rPr>
        <w:t>”</w:t>
      </w:r>
      <w:r w:rsidR="1806D7CE" w:rsidRPr="48202E97">
        <w:rPr>
          <w:lang w:val="en-US"/>
        </w:rPr>
        <w:t>.</w:t>
      </w:r>
      <w:r w:rsidRPr="00EF10FA">
        <w:rPr>
          <w:lang w:val="en-US"/>
        </w:rPr>
        <w:t xml:space="preserve"> Reflect on your values: which AI applications do you find desirable or problematic? How </w:t>
      </w:r>
      <w:r w:rsidR="74EE33BD" w:rsidRPr="00EF10FA">
        <w:rPr>
          <w:lang w:val="en-US"/>
        </w:rPr>
        <w:t xml:space="preserve">do you </w:t>
      </w:r>
      <w:r w:rsidRPr="00EF10FA">
        <w:rPr>
          <w:lang w:val="en-US"/>
        </w:rPr>
        <w:t>view environmental impact or copyright dilemmas</w:t>
      </w:r>
      <w:r w:rsidR="45E3BD8C" w:rsidRPr="00EF10FA">
        <w:rPr>
          <w:lang w:val="en-US"/>
        </w:rPr>
        <w:t>?</w:t>
      </w:r>
      <w:r w:rsidRPr="00EF10FA">
        <w:rPr>
          <w:lang w:val="en-US"/>
        </w:rPr>
        <w:t xml:space="preserve"> And actively seek feedback, for example by discussing your AI use with fellow students. AI literacy does not require perfect knowledge, but it does require commitment and curiosity. Tip: use the VU's </w:t>
      </w:r>
      <w:hyperlink r:id="rId112">
        <w:r w:rsidRPr="00EF10FA">
          <w:rPr>
            <w:rStyle w:val="Hyperlink"/>
            <w:lang w:val="en-US"/>
          </w:rPr>
          <w:t>AI Maturity in Education Scan</w:t>
        </w:r>
      </w:hyperlink>
      <w:r w:rsidRPr="00EF10FA">
        <w:rPr>
          <w:lang w:val="en-US"/>
        </w:rPr>
        <w:t xml:space="preserve"> to discover where you stand now</w:t>
      </w:r>
      <w:r w:rsidR="009D04F9">
        <w:rPr>
          <w:lang w:val="en-US"/>
        </w:rPr>
        <w:t xml:space="preserve"> </w:t>
      </w:r>
      <w:r w:rsidRPr="00EF10FA">
        <w:rPr>
          <w:lang w:val="en-US"/>
        </w:rPr>
        <w:fldChar w:fldCharType="begin"/>
      </w:r>
      <w:r w:rsidR="006D55A5">
        <w:rPr>
          <w:lang w:val="en-US"/>
        </w:rPr>
        <w:instrText xml:space="preserve"> ADDIN ZOTERO_ITEM CSL_CITATION {"citationID":"1WnS7IhA","properties":{"formattedCitation":"(Terbeek, 2025)","plainCitation":"(Terbeek, 2025)","noteIndex":0},"citationItems":[{"id":16903,"uris":["http://zotero.org/users/1688/items/W9N4ZFUT"],"itemData":{"id":16903,"type":"webpage","abstract":"The AI Maturity in Education Scan (AIMES) is designed to assist you in assessing your Artificial Intelligence (AI) Literacy.","container-title":"Vrije Universiteit Amsterdam","language":"en","title":"The AI Maturity in Education Scan (AIMES)","URL":"https://vu.nl/en/education/more-about/the-ai-maturity-in-education-scan-aimes","author":[{"family":"Terbeek","given":"Luuk"}],"accessed":{"date-parts":[["2025",4,20]]},"issued":{"date-parts":[["2025"]]}}}],"schema":"https://github.com/citation-style-language/schema/raw/master/csl-citation.json"} </w:instrText>
      </w:r>
      <w:r w:rsidRPr="00EF10FA">
        <w:rPr>
          <w:lang w:val="en-US"/>
        </w:rPr>
        <w:fldChar w:fldCharType="separate"/>
      </w:r>
      <w:r w:rsidR="006D55A5">
        <w:rPr>
          <w:lang w:val="en-US"/>
        </w:rPr>
        <w:t>(Terbeek, 2025)</w:t>
      </w:r>
      <w:r w:rsidRPr="00EF10FA">
        <w:rPr>
          <w:lang w:val="en-US"/>
        </w:rPr>
        <w:fldChar w:fldCharType="end"/>
      </w:r>
    </w:p>
    <w:p w14:paraId="027E08AD" w14:textId="5E803EA7" w:rsidR="000A459C" w:rsidRPr="00A25D8F" w:rsidRDefault="000A459C" w:rsidP="00435754">
      <w:pPr>
        <w:pStyle w:val="Heading2"/>
        <w:rPr>
          <w:lang w:val="en-US"/>
        </w:rPr>
      </w:pPr>
      <w:r w:rsidRPr="00EF10FA">
        <w:rPr>
          <w:lang w:val="en-US"/>
        </w:rPr>
        <w:t xml:space="preserve"> </w:t>
      </w:r>
      <w:bookmarkStart w:id="931" w:name="_Toc208677750"/>
      <w:r w:rsidRPr="00EF10FA">
        <w:rPr>
          <w:lang w:val="en-US"/>
        </w:rPr>
        <w:t>Sustainable habits with AI</w:t>
      </w:r>
      <w:bookmarkEnd w:id="931"/>
    </w:p>
    <w:p w14:paraId="381F7811" w14:textId="521858BC" w:rsidR="000A459C" w:rsidRPr="00A25D8F" w:rsidRDefault="000A459C" w:rsidP="000A459C">
      <w:pPr>
        <w:rPr>
          <w:lang w:val="en-US"/>
        </w:rPr>
      </w:pPr>
      <w:r w:rsidRPr="00EF10FA">
        <w:rPr>
          <w:lang w:val="en-US"/>
        </w:rPr>
        <w:t xml:space="preserve">AI is not a fad that will disappear </w:t>
      </w:r>
      <w:r w:rsidR="060B7153" w:rsidRPr="48202E97">
        <w:rPr>
          <w:lang w:val="en-US"/>
        </w:rPr>
        <w:t>any time soo</w:t>
      </w:r>
      <w:r w:rsidRPr="48202E97">
        <w:rPr>
          <w:lang w:val="en-US"/>
        </w:rPr>
        <w:t>n</w:t>
      </w:r>
      <w:r w:rsidRPr="00EF10FA">
        <w:rPr>
          <w:lang w:val="en-US"/>
        </w:rPr>
        <w:t xml:space="preserve">; it is an enduring reality that will increasingly affect your studies, work and daily life. This is precisely why it is important to develop sustainable habits in using AI. This is not just about how you use AI, but especially about when, why and for what purpose. And </w:t>
      </w:r>
      <w:r w:rsidR="29E55EDB" w:rsidRPr="00EF10FA">
        <w:rPr>
          <w:lang w:val="en-US"/>
        </w:rPr>
        <w:t xml:space="preserve">limiting your use </w:t>
      </w:r>
      <w:r w:rsidRPr="00EF10FA">
        <w:rPr>
          <w:lang w:val="en-US"/>
        </w:rPr>
        <w:t xml:space="preserve">to spare the environment </w:t>
      </w:r>
      <w:r w:rsidR="4661C625" w:rsidRPr="00EF10FA">
        <w:rPr>
          <w:lang w:val="en-US"/>
        </w:rPr>
        <w:t>(see Chapter 6)</w:t>
      </w:r>
      <w:r w:rsidRPr="00EF10FA">
        <w:rPr>
          <w:lang w:val="en-US"/>
        </w:rPr>
        <w:t xml:space="preserve">. </w:t>
      </w:r>
      <w:r w:rsidR="632A5A45" w:rsidRPr="00EF10FA">
        <w:rPr>
          <w:lang w:val="en-US"/>
        </w:rPr>
        <w:t xml:space="preserve">At the same time, you are aware that AI is far from the only thing that </w:t>
      </w:r>
      <w:r w:rsidR="491A04C1" w:rsidRPr="48202E97">
        <w:rPr>
          <w:lang w:val="en-US"/>
        </w:rPr>
        <w:t>impacts</w:t>
      </w:r>
      <w:r w:rsidR="3C39199F" w:rsidRPr="00EF10FA">
        <w:rPr>
          <w:lang w:val="en-US"/>
        </w:rPr>
        <w:t xml:space="preserve"> </w:t>
      </w:r>
      <w:r w:rsidR="632A5A45" w:rsidRPr="00EF10FA">
        <w:rPr>
          <w:lang w:val="en-US"/>
        </w:rPr>
        <w:t xml:space="preserve">the environment </w:t>
      </w:r>
      <w:r w:rsidR="3C39199F" w:rsidRPr="00EF10FA">
        <w:rPr>
          <w:lang w:val="en-US"/>
        </w:rPr>
        <w:t xml:space="preserve">and that you </w:t>
      </w:r>
      <w:r w:rsidR="352149A4" w:rsidRPr="00EF10FA">
        <w:rPr>
          <w:lang w:val="en-US"/>
        </w:rPr>
        <w:t xml:space="preserve">can make </w:t>
      </w:r>
      <w:r w:rsidR="3C39199F" w:rsidRPr="00EF10FA">
        <w:rPr>
          <w:lang w:val="en-US"/>
        </w:rPr>
        <w:t xml:space="preserve">more </w:t>
      </w:r>
      <w:r w:rsidR="00295E25" w:rsidRPr="00EF10FA">
        <w:rPr>
          <w:lang w:val="en-US"/>
        </w:rPr>
        <w:t xml:space="preserve">lifestyle changes </w:t>
      </w:r>
      <w:r w:rsidR="352149A4" w:rsidRPr="00EF10FA">
        <w:rPr>
          <w:lang w:val="en-US"/>
        </w:rPr>
        <w:t xml:space="preserve">to </w:t>
      </w:r>
      <w:r w:rsidR="3CC54CBB" w:rsidRPr="00EF10FA">
        <w:rPr>
          <w:lang w:val="en-US"/>
        </w:rPr>
        <w:t>have</w:t>
      </w:r>
      <w:r w:rsidR="352149A4" w:rsidRPr="00EF10FA">
        <w:rPr>
          <w:lang w:val="en-US"/>
        </w:rPr>
        <w:t xml:space="preserve"> a </w:t>
      </w:r>
      <w:r w:rsidR="00B549F2" w:rsidRPr="00EF10FA">
        <w:rPr>
          <w:lang w:val="en-US"/>
        </w:rPr>
        <w:t xml:space="preserve">greater </w:t>
      </w:r>
      <w:r w:rsidR="00295E25" w:rsidRPr="00EF10FA">
        <w:rPr>
          <w:lang w:val="en-US"/>
        </w:rPr>
        <w:t>impact</w:t>
      </w:r>
      <w:r w:rsidR="2E633F0A" w:rsidRPr="00EF10FA">
        <w:rPr>
          <w:lang w:val="en-US"/>
        </w:rPr>
        <w:t xml:space="preserve">. </w:t>
      </w:r>
      <w:r w:rsidR="4F09C33A" w:rsidRPr="48202E97">
        <w:rPr>
          <w:lang w:val="en-US"/>
        </w:rPr>
        <w:t>So</w:t>
      </w:r>
      <w:r w:rsidR="460B5776" w:rsidRPr="00EF10FA">
        <w:rPr>
          <w:lang w:val="en-US"/>
        </w:rPr>
        <w:t xml:space="preserve">, </w:t>
      </w:r>
      <w:r w:rsidR="6439F479" w:rsidRPr="00EF10FA">
        <w:rPr>
          <w:lang w:val="en-US"/>
        </w:rPr>
        <w:t xml:space="preserve">you </w:t>
      </w:r>
      <w:r w:rsidRPr="00EF10FA">
        <w:rPr>
          <w:lang w:val="en-US"/>
        </w:rPr>
        <w:t xml:space="preserve">learn to make conscious </w:t>
      </w:r>
      <w:r w:rsidR="00295E25" w:rsidRPr="00EF10FA">
        <w:rPr>
          <w:lang w:val="en-US"/>
        </w:rPr>
        <w:t xml:space="preserve">lifestyle </w:t>
      </w:r>
      <w:r w:rsidRPr="00EF10FA">
        <w:rPr>
          <w:lang w:val="en-US"/>
        </w:rPr>
        <w:t>choices</w:t>
      </w:r>
      <w:r w:rsidR="00295E25" w:rsidRPr="00EF10FA">
        <w:rPr>
          <w:lang w:val="en-US"/>
        </w:rPr>
        <w:t xml:space="preserve">, </w:t>
      </w:r>
      <w:r w:rsidRPr="00EF10FA">
        <w:rPr>
          <w:lang w:val="en-US"/>
        </w:rPr>
        <w:t xml:space="preserve">about the use of technology, and develop routines that support </w:t>
      </w:r>
      <w:r w:rsidR="1A0F8E1D" w:rsidRPr="00EF10FA">
        <w:rPr>
          <w:lang w:val="en-US"/>
        </w:rPr>
        <w:t xml:space="preserve">you </w:t>
      </w:r>
      <w:r w:rsidRPr="00EF10FA">
        <w:rPr>
          <w:lang w:val="en-US"/>
        </w:rPr>
        <w:t>without making you dependent.</w:t>
      </w:r>
    </w:p>
    <w:p w14:paraId="4CF6D647" w14:textId="569A3E17" w:rsidR="000A459C" w:rsidRPr="00EF10FA" w:rsidRDefault="2E729197" w:rsidP="000A459C">
      <w:pPr>
        <w:rPr>
          <w:lang w:val="en-US"/>
        </w:rPr>
      </w:pPr>
      <w:r w:rsidRPr="48202E97">
        <w:rPr>
          <w:lang w:val="en-US"/>
        </w:rPr>
        <w:t>By</w:t>
      </w:r>
      <w:r w:rsidR="20F79005" w:rsidRPr="00EF10FA">
        <w:rPr>
          <w:lang w:val="en-US"/>
        </w:rPr>
        <w:t xml:space="preserve"> now</w:t>
      </w:r>
      <w:r w:rsidRPr="48202E97">
        <w:rPr>
          <w:lang w:val="en-US"/>
        </w:rPr>
        <w:t>, after reading all the previous chapters,</w:t>
      </w:r>
      <w:r w:rsidR="20F79005" w:rsidRPr="00EF10FA">
        <w:rPr>
          <w:lang w:val="en-US"/>
        </w:rPr>
        <w:t xml:space="preserve"> you will know so many reasons to use AI, or not to use it, that it </w:t>
      </w:r>
      <w:r w:rsidR="385C3C37" w:rsidRPr="48202E97">
        <w:rPr>
          <w:lang w:val="en-US"/>
        </w:rPr>
        <w:t>might</w:t>
      </w:r>
      <w:r w:rsidR="20F79005" w:rsidRPr="00EF10FA">
        <w:rPr>
          <w:lang w:val="en-US"/>
        </w:rPr>
        <w:t xml:space="preserve"> leave you dizzy. </w:t>
      </w:r>
      <w:r w:rsidR="000A459C" w:rsidRPr="00EF10FA">
        <w:rPr>
          <w:lang w:val="en-US"/>
        </w:rPr>
        <w:t>Mollick</w:t>
      </w:r>
      <w:r w:rsidR="003F5C8B">
        <w:rPr>
          <w:lang w:val="en-US"/>
        </w:rPr>
        <w:t xml:space="preserve"> </w:t>
      </w:r>
      <w:r w:rsidR="20F79005" w:rsidRPr="00EF10FA">
        <w:rPr>
          <w:lang w:val="en-US"/>
        </w:rPr>
        <w:fldChar w:fldCharType="begin"/>
      </w:r>
      <w:r w:rsidR="20F79005" w:rsidRPr="00EF10FA">
        <w:rPr>
          <w:lang w:val="en-US"/>
        </w:rPr>
        <w:instrText xml:space="preserve"> ADDIN ZOTERO_ITEM CSL_CITATION {"citationID":"5BBjUIf2","properties":{"formattedCitation":"(2025, 2025)","plainCitation":"(2025, 2025)","noteIndex":0},"citationItems":[{"id":16907,"uris":["http://zotero.org/users/1688/items/W8FR8ZPK"],"itemData":{"id":16907,"type":"webpage","abstract":"What are the imperatives of the upside?","language":"en","title":"The Best Available Human Standard","URL":"https://www.oneusefulthing.org/p/the-best-available-human-standard","author":[{"family":"Mollick","given":"Ethan"}],"accessed":{"date-parts":[["2025",4,22]]},"issued":{"date-parts":[["2025",1,26]]}},"suppress-author":true},{"id":16907,"uris":["http://zotero.org/users/1688/items/W8FR8ZPK"],"itemData":{"id":16907,"type":"webpage","abstract":"What are the imperatives of the upside?","language":"en","title":"The Best Available Human Standard","URL":"https://www.oneusefulthing.org/p/the-best-available-human-standard","author":[{"family":"Mollick","given":"Ethan"}],"accessed":{"date-parts":[["2025",4,22]]},"issued":{"date-parts":[["2025",1,26]]}}}],"schema":"https://github.com/citation-style-language/schema/raw/master/csl-citation.json"} </w:instrText>
      </w:r>
      <w:r w:rsidR="20F79005" w:rsidRPr="00EF10FA">
        <w:rPr>
          <w:lang w:val="en-US"/>
        </w:rPr>
        <w:fldChar w:fldCharType="separate"/>
      </w:r>
      <w:r w:rsidR="000A459C" w:rsidRPr="00EF10FA">
        <w:rPr>
          <w:lang w:val="en-US"/>
        </w:rPr>
        <w:t>(2025, 2025)</w:t>
      </w:r>
      <w:r w:rsidR="20F79005" w:rsidRPr="00EF10FA">
        <w:rPr>
          <w:lang w:val="en-US"/>
        </w:rPr>
        <w:fldChar w:fldCharType="end"/>
      </w:r>
      <w:r w:rsidR="10F013D6" w:rsidRPr="00EF10FA">
        <w:rPr>
          <w:lang w:val="en-US"/>
        </w:rPr>
        <w:t xml:space="preserve"> has created an interesting list about this </w:t>
      </w:r>
      <w:r w:rsidR="000A459C" w:rsidRPr="00EF10FA">
        <w:rPr>
          <w:lang w:val="en-US"/>
        </w:rPr>
        <w:t xml:space="preserve">that you </w:t>
      </w:r>
      <w:r w:rsidR="79EB7DAE" w:rsidRPr="00EF10FA">
        <w:rPr>
          <w:lang w:val="en-US"/>
        </w:rPr>
        <w:t xml:space="preserve">can compare with your own arguments. </w:t>
      </w:r>
      <w:r w:rsidR="000A459C" w:rsidRPr="00EF10FA">
        <w:rPr>
          <w:lang w:val="en-US"/>
        </w:rPr>
        <w:t>As the first reason to use generative AI</w:t>
      </w:r>
      <w:r w:rsidR="301560B4" w:rsidRPr="00EF10FA">
        <w:rPr>
          <w:lang w:val="en-US"/>
        </w:rPr>
        <w:t xml:space="preserve"> he names </w:t>
      </w:r>
      <w:r w:rsidR="000A459C" w:rsidRPr="00EF10FA">
        <w:rPr>
          <w:lang w:val="en-US"/>
        </w:rPr>
        <w:t xml:space="preserve">the concept of the "Best Available Human": would the best available AI at a given time, </w:t>
      </w:r>
      <w:proofErr w:type="gramStart"/>
      <w:r w:rsidR="000A459C" w:rsidRPr="00EF10FA">
        <w:rPr>
          <w:lang w:val="en-US"/>
        </w:rPr>
        <w:t>in a given</w:t>
      </w:r>
      <w:proofErr w:type="gramEnd"/>
      <w:r w:rsidR="000A459C" w:rsidRPr="00EF10FA">
        <w:rPr>
          <w:lang w:val="en-US"/>
        </w:rPr>
        <w:t xml:space="preserve"> place, do a better job at solving a problem than the best available human who </w:t>
      </w:r>
      <w:r w:rsidR="6CB067E0" w:rsidRPr="48202E97">
        <w:rPr>
          <w:lang w:val="en-US"/>
        </w:rPr>
        <w:t>can</w:t>
      </w:r>
      <w:r w:rsidR="000A459C" w:rsidRPr="00EF10FA">
        <w:rPr>
          <w:lang w:val="en-US"/>
        </w:rPr>
        <w:t xml:space="preserve"> </w:t>
      </w:r>
      <w:proofErr w:type="gramStart"/>
      <w:r w:rsidR="000A459C" w:rsidRPr="00EF10FA">
        <w:rPr>
          <w:lang w:val="en-US"/>
        </w:rPr>
        <w:t>actually help</w:t>
      </w:r>
      <w:proofErr w:type="gramEnd"/>
      <w:r w:rsidR="000A459C" w:rsidRPr="00EF10FA">
        <w:rPr>
          <w:lang w:val="en-US"/>
        </w:rPr>
        <w:t xml:space="preserve"> </w:t>
      </w:r>
      <w:proofErr w:type="gramStart"/>
      <w:r w:rsidR="000A459C" w:rsidRPr="00EF10FA">
        <w:rPr>
          <w:lang w:val="en-US"/>
        </w:rPr>
        <w:t>in a given</w:t>
      </w:r>
      <w:proofErr w:type="gramEnd"/>
      <w:r w:rsidR="000A459C" w:rsidRPr="00EF10FA">
        <w:rPr>
          <w:lang w:val="en-US"/>
        </w:rPr>
        <w:t xml:space="preserve"> situation? He thinks this is often the case. More specific reasons to do use </w:t>
      </w:r>
      <w:r w:rsidR="36EA4C79" w:rsidRPr="00EF10FA">
        <w:rPr>
          <w:lang w:val="en-US"/>
        </w:rPr>
        <w:t xml:space="preserve">AI </w:t>
      </w:r>
      <w:r w:rsidR="41F36DAD" w:rsidRPr="00EF10FA">
        <w:rPr>
          <w:lang w:val="en-US"/>
        </w:rPr>
        <w:t>include for</w:t>
      </w:r>
      <w:r w:rsidR="50CB6AE8" w:rsidRPr="00EF10FA">
        <w:rPr>
          <w:lang w:val="en-US"/>
        </w:rPr>
        <w:t xml:space="preserve">: </w:t>
      </w:r>
    </w:p>
    <w:p w14:paraId="311FDE5D" w14:textId="2D6EBC8B" w:rsidR="000A459C" w:rsidRPr="00A25D8F" w:rsidRDefault="3459DA9D" w:rsidP="2873DECA">
      <w:pPr>
        <w:pStyle w:val="ListParagraph"/>
        <w:numPr>
          <w:ilvl w:val="0"/>
          <w:numId w:val="120"/>
        </w:numPr>
        <w:rPr>
          <w:lang w:val="en-US"/>
        </w:rPr>
      </w:pPr>
      <w:commentRangeStart w:id="932"/>
      <w:r w:rsidRPr="00EF10FA">
        <w:rPr>
          <w:lang w:val="en-US"/>
        </w:rPr>
        <w:lastRenderedPageBreak/>
        <w:t xml:space="preserve">Tasks </w:t>
      </w:r>
      <w:r w:rsidR="000A459C" w:rsidRPr="00EF10FA">
        <w:rPr>
          <w:lang w:val="en-US"/>
        </w:rPr>
        <w:t xml:space="preserve">that require producing many </w:t>
      </w:r>
      <w:proofErr w:type="gramStart"/>
      <w:r w:rsidR="000A459C" w:rsidRPr="00EF10FA">
        <w:rPr>
          <w:lang w:val="en-US"/>
        </w:rPr>
        <w:t>ideas</w:t>
      </w:r>
      <w:r w:rsidR="2B3910B4" w:rsidRPr="00EF10FA">
        <w:rPr>
          <w:lang w:val="en-US"/>
        </w:rPr>
        <w:t>;</w:t>
      </w:r>
      <w:proofErr w:type="gramEnd"/>
    </w:p>
    <w:p w14:paraId="7C927E12" w14:textId="2BE22300" w:rsidR="000A459C" w:rsidRPr="00A25D8F" w:rsidRDefault="7C7DFF1B" w:rsidP="2873DECA">
      <w:pPr>
        <w:pStyle w:val="ListParagraph"/>
        <w:numPr>
          <w:ilvl w:val="0"/>
          <w:numId w:val="120"/>
        </w:numPr>
        <w:rPr>
          <w:lang w:val="en-US"/>
        </w:rPr>
      </w:pPr>
      <w:r w:rsidRPr="00EF10FA">
        <w:rPr>
          <w:lang w:val="en-US"/>
        </w:rPr>
        <w:t xml:space="preserve">A field </w:t>
      </w:r>
      <w:r w:rsidR="000A459C" w:rsidRPr="00EF10FA">
        <w:rPr>
          <w:lang w:val="en-US"/>
        </w:rPr>
        <w:t xml:space="preserve">you are expert </w:t>
      </w:r>
      <w:proofErr w:type="gramStart"/>
      <w:r w:rsidR="2C91C9A8" w:rsidRPr="00EF10FA">
        <w:rPr>
          <w:lang w:val="en-US"/>
        </w:rPr>
        <w:t>in</w:t>
      </w:r>
      <w:proofErr w:type="gramEnd"/>
      <w:r w:rsidR="2C91C9A8" w:rsidRPr="00EF10FA">
        <w:rPr>
          <w:lang w:val="en-US"/>
        </w:rPr>
        <w:t xml:space="preserve"> </w:t>
      </w:r>
      <w:r w:rsidR="000A459C" w:rsidRPr="00EF10FA">
        <w:rPr>
          <w:lang w:val="en-US"/>
        </w:rPr>
        <w:t xml:space="preserve">so you know if the output is </w:t>
      </w:r>
      <w:proofErr w:type="gramStart"/>
      <w:r w:rsidR="000A459C" w:rsidRPr="00EF10FA">
        <w:rPr>
          <w:lang w:val="en-US"/>
        </w:rPr>
        <w:t>good</w:t>
      </w:r>
      <w:r w:rsidR="2B3910B4" w:rsidRPr="00EF10FA">
        <w:rPr>
          <w:lang w:val="en-US"/>
        </w:rPr>
        <w:t>;</w:t>
      </w:r>
      <w:proofErr w:type="gramEnd"/>
    </w:p>
    <w:p w14:paraId="1B6C4064" w14:textId="31542881" w:rsidR="000A459C" w:rsidRPr="00A25D8F" w:rsidRDefault="000A459C" w:rsidP="2873DECA">
      <w:pPr>
        <w:pStyle w:val="ListParagraph"/>
        <w:numPr>
          <w:ilvl w:val="0"/>
          <w:numId w:val="120"/>
        </w:numPr>
        <w:rPr>
          <w:lang w:val="en-US"/>
        </w:rPr>
      </w:pPr>
      <w:r w:rsidRPr="00EF10FA">
        <w:rPr>
          <w:lang w:val="en-US"/>
        </w:rPr>
        <w:t xml:space="preserve">Tasks to quickly adapt information into learning materials or presentations. </w:t>
      </w:r>
      <w:commentRangeEnd w:id="932"/>
      <w:r w:rsidRPr="00A25D8F">
        <w:rPr>
          <w:rStyle w:val="CommentReference"/>
          <w:sz w:val="20"/>
          <w:szCs w:val="20"/>
          <w:lang w:val="en-US"/>
        </w:rPr>
        <w:commentReference w:id="932"/>
      </w:r>
    </w:p>
    <w:p w14:paraId="1EFBA44B" w14:textId="12E8A518" w:rsidR="000A459C" w:rsidRPr="00A25D8F" w:rsidRDefault="000A459C" w:rsidP="4066CFA2">
      <w:pPr>
        <w:rPr>
          <w:lang w:val="en-US"/>
        </w:rPr>
      </w:pPr>
      <w:r w:rsidRPr="00EF10FA">
        <w:rPr>
          <w:lang w:val="en-US"/>
        </w:rPr>
        <w:t xml:space="preserve">Reasons not to use generative AI </w:t>
      </w:r>
      <w:r w:rsidR="7CCD932D" w:rsidRPr="00EF10FA">
        <w:rPr>
          <w:lang w:val="en-US"/>
        </w:rPr>
        <w:t>include:</w:t>
      </w:r>
    </w:p>
    <w:p w14:paraId="1C3BA48D" w14:textId="5F8644FA" w:rsidR="000A459C" w:rsidRPr="00A25D8F" w:rsidRDefault="485A5D47" w:rsidP="2873DECA">
      <w:pPr>
        <w:pStyle w:val="ListParagraph"/>
        <w:numPr>
          <w:ilvl w:val="0"/>
          <w:numId w:val="121"/>
        </w:numPr>
        <w:rPr>
          <w:lang w:val="en-US"/>
        </w:rPr>
      </w:pPr>
      <w:r w:rsidRPr="00EF10FA">
        <w:rPr>
          <w:lang w:val="en-US"/>
        </w:rPr>
        <w:t xml:space="preserve">Moments </w:t>
      </w:r>
      <w:r w:rsidR="000A459C" w:rsidRPr="00EF10FA">
        <w:rPr>
          <w:lang w:val="en-US"/>
        </w:rPr>
        <w:t xml:space="preserve">when you really want to learn </w:t>
      </w:r>
      <w:r w:rsidR="591932DC" w:rsidRPr="00EF10FA">
        <w:rPr>
          <w:lang w:val="en-US"/>
        </w:rPr>
        <w:t xml:space="preserve">or understand </w:t>
      </w:r>
      <w:proofErr w:type="gramStart"/>
      <w:r w:rsidR="371FFC75" w:rsidRPr="00EF10FA">
        <w:rPr>
          <w:lang w:val="en-US"/>
        </w:rPr>
        <w:t>yourself</w:t>
      </w:r>
      <w:r w:rsidR="3168D7B6" w:rsidRPr="00EF10FA">
        <w:rPr>
          <w:lang w:val="en-US"/>
        </w:rPr>
        <w:t>;</w:t>
      </w:r>
      <w:proofErr w:type="gramEnd"/>
    </w:p>
    <w:p w14:paraId="01446E32" w14:textId="33B5D0B8" w:rsidR="000A459C" w:rsidRPr="00A25D8F" w:rsidRDefault="000A459C" w:rsidP="2873DECA">
      <w:pPr>
        <w:pStyle w:val="ListParagraph"/>
        <w:numPr>
          <w:ilvl w:val="0"/>
          <w:numId w:val="121"/>
        </w:numPr>
        <w:rPr>
          <w:lang w:val="en-US"/>
        </w:rPr>
      </w:pPr>
      <w:r w:rsidRPr="00EF10FA">
        <w:rPr>
          <w:lang w:val="en-US"/>
        </w:rPr>
        <w:t xml:space="preserve">When high precision is </w:t>
      </w:r>
      <w:proofErr w:type="gramStart"/>
      <w:r w:rsidRPr="00EF10FA">
        <w:rPr>
          <w:lang w:val="en-US"/>
        </w:rPr>
        <w:t>needed</w:t>
      </w:r>
      <w:r w:rsidR="3168D7B6" w:rsidRPr="00EF10FA">
        <w:rPr>
          <w:lang w:val="en-US"/>
        </w:rPr>
        <w:t>;</w:t>
      </w:r>
      <w:proofErr w:type="gramEnd"/>
    </w:p>
    <w:p w14:paraId="358EB054" w14:textId="0DF54573" w:rsidR="000A459C" w:rsidRPr="00A25D8F" w:rsidRDefault="000A459C" w:rsidP="2873DECA">
      <w:pPr>
        <w:pStyle w:val="ListParagraph"/>
        <w:numPr>
          <w:ilvl w:val="0"/>
          <w:numId w:val="121"/>
        </w:numPr>
        <w:rPr>
          <w:lang w:val="en-US"/>
        </w:rPr>
      </w:pPr>
      <w:r w:rsidRPr="00EF10FA">
        <w:rPr>
          <w:lang w:val="en-US"/>
        </w:rPr>
        <w:t xml:space="preserve">When you don't understand exactly why an AI does what </w:t>
      </w:r>
      <w:r w:rsidR="56E522F5" w:rsidRPr="00EF10FA">
        <w:rPr>
          <w:lang w:val="en-US"/>
        </w:rPr>
        <w:t xml:space="preserve">it </w:t>
      </w:r>
      <w:r w:rsidRPr="00EF10FA">
        <w:rPr>
          <w:lang w:val="en-US"/>
        </w:rPr>
        <w:t>does</w:t>
      </w:r>
      <w:r w:rsidR="28A5C156" w:rsidRPr="00EF10FA">
        <w:rPr>
          <w:lang w:val="en-US"/>
        </w:rPr>
        <w:t>;</w:t>
      </w:r>
      <w:r w:rsidRPr="00EF10FA">
        <w:rPr>
          <w:lang w:val="en-US"/>
        </w:rPr>
        <w:br/>
        <w:t xml:space="preserve">When your effort </w:t>
      </w:r>
      <w:r w:rsidR="79CAFCD8" w:rsidRPr="00EF10FA">
        <w:rPr>
          <w:lang w:val="en-US"/>
        </w:rPr>
        <w:t xml:space="preserve">and </w:t>
      </w:r>
      <w:r w:rsidR="5C9B4864" w:rsidRPr="00EF10FA">
        <w:rPr>
          <w:lang w:val="en-US"/>
        </w:rPr>
        <w:t xml:space="preserve">ongoing </w:t>
      </w:r>
      <w:r w:rsidR="70D34224" w:rsidRPr="00EF10FA">
        <w:rPr>
          <w:lang w:val="en-US"/>
        </w:rPr>
        <w:t xml:space="preserve">learning or </w:t>
      </w:r>
      <w:r w:rsidR="79CAFCD8" w:rsidRPr="00EF10FA">
        <w:rPr>
          <w:lang w:val="en-US"/>
        </w:rPr>
        <w:t>creation</w:t>
      </w:r>
      <w:r w:rsidR="70D34224" w:rsidRPr="00EF10FA">
        <w:rPr>
          <w:lang w:val="en-US"/>
        </w:rPr>
        <w:t xml:space="preserve"> process </w:t>
      </w:r>
      <w:proofErr w:type="gramStart"/>
      <w:r w:rsidR="40A01A65" w:rsidRPr="00EF10FA">
        <w:rPr>
          <w:lang w:val="en-US"/>
        </w:rPr>
        <w:t>provide</w:t>
      </w:r>
      <w:proofErr w:type="gramEnd"/>
      <w:r w:rsidR="40A01A65" w:rsidRPr="00EF10FA">
        <w:rPr>
          <w:lang w:val="en-US"/>
        </w:rPr>
        <w:t xml:space="preserve"> ready knowledge and skills that you are therefore better off not </w:t>
      </w:r>
      <w:proofErr w:type="gramStart"/>
      <w:r w:rsidR="40A01A65" w:rsidRPr="00EF10FA">
        <w:rPr>
          <w:lang w:val="en-US"/>
        </w:rPr>
        <w:t>outsourcing</w:t>
      </w:r>
      <w:r w:rsidR="06334E13" w:rsidRPr="00EF10FA">
        <w:rPr>
          <w:lang w:val="en-US"/>
        </w:rPr>
        <w:t>;</w:t>
      </w:r>
      <w:proofErr w:type="gramEnd"/>
    </w:p>
    <w:p w14:paraId="097931C6" w14:textId="1EBEA03C" w:rsidR="000A459C" w:rsidRPr="00A25D8F" w:rsidRDefault="000A459C" w:rsidP="2873DECA">
      <w:pPr>
        <w:pStyle w:val="ListParagraph"/>
        <w:numPr>
          <w:ilvl w:val="0"/>
          <w:numId w:val="121"/>
        </w:numPr>
        <w:rPr>
          <w:lang w:val="en-US"/>
        </w:rPr>
      </w:pPr>
      <w:r w:rsidRPr="00EF10FA">
        <w:rPr>
          <w:lang w:val="en-US"/>
        </w:rPr>
        <w:t xml:space="preserve">When </w:t>
      </w:r>
      <w:r w:rsidR="78109018" w:rsidRPr="00EF10FA">
        <w:rPr>
          <w:lang w:val="en-US"/>
        </w:rPr>
        <w:t xml:space="preserve">you don't fully understand </w:t>
      </w:r>
      <w:r w:rsidR="44E93FD4" w:rsidRPr="00EF10FA">
        <w:rPr>
          <w:lang w:val="en-US"/>
        </w:rPr>
        <w:t xml:space="preserve">or have a blind spot for </w:t>
      </w:r>
      <w:r w:rsidR="78109018" w:rsidRPr="00EF10FA">
        <w:rPr>
          <w:lang w:val="en-US"/>
        </w:rPr>
        <w:t xml:space="preserve">what the </w:t>
      </w:r>
      <w:r w:rsidRPr="00EF10FA">
        <w:rPr>
          <w:lang w:val="en-US"/>
        </w:rPr>
        <w:t xml:space="preserve">AI </w:t>
      </w:r>
      <w:r w:rsidR="2C1A5F2A" w:rsidRPr="00EF10FA">
        <w:rPr>
          <w:lang w:val="en-US"/>
        </w:rPr>
        <w:t xml:space="preserve">is </w:t>
      </w:r>
      <w:r w:rsidR="4D5BE1BA" w:rsidRPr="00EF10FA">
        <w:rPr>
          <w:lang w:val="en-US"/>
        </w:rPr>
        <w:t>bad at</w:t>
      </w:r>
      <w:r w:rsidR="2C1A5F2A" w:rsidRPr="00EF10FA">
        <w:rPr>
          <w:lang w:val="en-US"/>
        </w:rPr>
        <w:t>.</w:t>
      </w:r>
    </w:p>
    <w:p w14:paraId="09773986" w14:textId="39E1AFA0" w:rsidR="000A459C" w:rsidRPr="00A25D8F" w:rsidRDefault="00FE1814" w:rsidP="00FE1814">
      <w:pPr>
        <w:pStyle w:val="Boxheading"/>
        <w:rPr>
          <w:lang w:val="en-US"/>
        </w:rPr>
      </w:pPr>
      <w:bookmarkStart w:id="933" w:name="_Toc198722260"/>
      <w:bookmarkStart w:id="934" w:name="_Toc199525364"/>
      <w:bookmarkStart w:id="935" w:name="_Toc199585022"/>
      <w:bookmarkStart w:id="936" w:name="_Toc208671274"/>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10</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2</w:t>
      </w:r>
      <w:r w:rsidR="00E73285">
        <w:rPr>
          <w:lang w:val="en-US"/>
        </w:rPr>
        <w:fldChar w:fldCharType="end"/>
      </w:r>
      <w:r w:rsidRPr="00EF10FA">
        <w:rPr>
          <w:lang w:val="en-US"/>
        </w:rPr>
        <w:t xml:space="preserve"> </w:t>
      </w:r>
      <w:r w:rsidR="00A14D2D">
        <w:rPr>
          <w:noProof/>
          <w:lang w:val="en-US"/>
        </w:rPr>
        <w:t>-</w:t>
      </w:r>
      <w:r w:rsidRPr="00EF10FA">
        <w:rPr>
          <w:lang w:val="en-US"/>
        </w:rPr>
        <w:t xml:space="preserve"> </w:t>
      </w:r>
      <w:r w:rsidR="000A459C" w:rsidRPr="00EF10FA">
        <w:rPr>
          <w:lang w:val="en-US"/>
        </w:rPr>
        <w:t>AI and personal development</w:t>
      </w:r>
      <w:bookmarkEnd w:id="933"/>
      <w:bookmarkEnd w:id="934"/>
      <w:bookmarkEnd w:id="935"/>
      <w:bookmarkEnd w:id="936"/>
    </w:p>
    <w:p w14:paraId="39E42DEA" w14:textId="7185433D" w:rsidR="000A459C" w:rsidRPr="00A25D8F" w:rsidRDefault="000A459C" w:rsidP="00CA404F">
      <w:pPr>
        <w:pStyle w:val="Boxtext"/>
        <w:rPr>
          <w:lang w:val="en-US"/>
        </w:rPr>
      </w:pPr>
      <w:r w:rsidRPr="00EF10FA">
        <w:rPr>
          <w:lang w:val="en-US"/>
        </w:rPr>
        <w:t xml:space="preserve">Learning is different from being productive with an AI system. If you really want to understand something, just having a good answer is not enough; you </w:t>
      </w:r>
      <w:proofErr w:type="gramStart"/>
      <w:r w:rsidRPr="00EF10FA">
        <w:rPr>
          <w:lang w:val="en-US"/>
        </w:rPr>
        <w:t>have to</w:t>
      </w:r>
      <w:proofErr w:type="gramEnd"/>
      <w:r w:rsidRPr="00EF10FA">
        <w:rPr>
          <w:lang w:val="en-US"/>
        </w:rPr>
        <w:t xml:space="preserve"> be able to make sense of </w:t>
      </w:r>
      <w:r w:rsidR="228D19C9" w:rsidRPr="00EF10FA">
        <w:rPr>
          <w:lang w:val="en-US"/>
        </w:rPr>
        <w:t>a question or problem</w:t>
      </w:r>
      <w:r w:rsidRPr="00EF10FA">
        <w:rPr>
          <w:lang w:val="en-US"/>
        </w:rPr>
        <w:t>. Mastering something cognitively takes practice, reflection</w:t>
      </w:r>
      <w:r w:rsidR="622D3CB5" w:rsidRPr="48202E97">
        <w:rPr>
          <w:lang w:val="en-US"/>
        </w:rPr>
        <w:t>,</w:t>
      </w:r>
      <w:r w:rsidRPr="00EF10FA">
        <w:rPr>
          <w:lang w:val="en-US"/>
        </w:rPr>
        <w:t xml:space="preserve"> and perseverance. Training </w:t>
      </w:r>
      <w:r w:rsidR="48BD65E3" w:rsidRPr="00EF10FA">
        <w:rPr>
          <w:lang w:val="en-US"/>
        </w:rPr>
        <w:t xml:space="preserve">your brain </w:t>
      </w:r>
      <w:r w:rsidR="00A14D2D">
        <w:rPr>
          <w:lang w:val="en-US"/>
        </w:rPr>
        <w:t>-</w:t>
      </w:r>
      <w:r w:rsidRPr="00EF10FA">
        <w:rPr>
          <w:lang w:val="en-US"/>
        </w:rPr>
        <w:t xml:space="preserve"> the ability to get and keep knowledge ready </w:t>
      </w:r>
      <w:r w:rsidR="00A14D2D">
        <w:rPr>
          <w:lang w:val="en-US"/>
        </w:rPr>
        <w:t>-</w:t>
      </w:r>
      <w:r w:rsidRPr="00EF10FA">
        <w:rPr>
          <w:lang w:val="en-US"/>
        </w:rPr>
        <w:t xml:space="preserve"> is </w:t>
      </w:r>
      <w:r w:rsidR="3EF98FF3" w:rsidRPr="00EF10FA">
        <w:rPr>
          <w:lang w:val="en-US"/>
        </w:rPr>
        <w:t>necessary</w:t>
      </w:r>
      <w:r w:rsidRPr="00EF10FA">
        <w:rPr>
          <w:lang w:val="en-US"/>
        </w:rPr>
        <w:t xml:space="preserve"> to be able to assess the scope of an AI answer and critically reflect on it. If you really want to learn, it is better to first think about a question yourself, formulate your answer, and </w:t>
      </w:r>
      <w:r w:rsidR="0739F17E" w:rsidRPr="00EF10FA">
        <w:rPr>
          <w:lang w:val="en-US"/>
        </w:rPr>
        <w:t xml:space="preserve">only </w:t>
      </w:r>
      <w:r w:rsidRPr="00EF10FA">
        <w:rPr>
          <w:lang w:val="en-US"/>
        </w:rPr>
        <w:t>then compare it to an AI system'</w:t>
      </w:r>
      <w:r w:rsidR="48F7197C" w:rsidRPr="00EF10FA">
        <w:rPr>
          <w:lang w:val="en-US"/>
        </w:rPr>
        <w:t>s answer</w:t>
      </w:r>
      <w:r w:rsidRPr="00EF10FA">
        <w:rPr>
          <w:lang w:val="en-US"/>
        </w:rPr>
        <w:t>. Only then will you learn to recognize what you already know, what you don't yet know, and how AI can supplement</w:t>
      </w:r>
      <w:r w:rsidR="2D983B66" w:rsidRPr="48202E97">
        <w:rPr>
          <w:lang w:val="en-US"/>
        </w:rPr>
        <w:t>,</w:t>
      </w:r>
      <w:r w:rsidRPr="00EF10FA">
        <w:rPr>
          <w:lang w:val="en-US"/>
        </w:rPr>
        <w:t xml:space="preserve"> rather than replace </w:t>
      </w:r>
      <w:r w:rsidR="502E3270" w:rsidRPr="00EF10FA">
        <w:rPr>
          <w:lang w:val="en-US"/>
        </w:rPr>
        <w:t>you</w:t>
      </w:r>
      <w:r w:rsidRPr="00EF10FA">
        <w:rPr>
          <w:lang w:val="en-US"/>
        </w:rPr>
        <w:t xml:space="preserve">. AI is not a shortcut to understanding, but it can be a valuable mirror </w:t>
      </w:r>
      <w:r w:rsidR="088D6A33" w:rsidRPr="00EF10FA">
        <w:rPr>
          <w:lang w:val="en-US"/>
        </w:rPr>
        <w:t xml:space="preserve">and </w:t>
      </w:r>
      <w:r w:rsidR="1D661FE4" w:rsidRPr="00EF10FA">
        <w:rPr>
          <w:lang w:val="en-US"/>
        </w:rPr>
        <w:t xml:space="preserve">assistant </w:t>
      </w:r>
      <w:r w:rsidR="3B80B536" w:rsidRPr="00EF10FA">
        <w:rPr>
          <w:lang w:val="en-US"/>
        </w:rPr>
        <w:t xml:space="preserve">in </w:t>
      </w:r>
      <w:r w:rsidRPr="00EF10FA">
        <w:rPr>
          <w:lang w:val="en-US"/>
        </w:rPr>
        <w:t>your thinking process.</w:t>
      </w:r>
    </w:p>
    <w:p w14:paraId="01C23970" w14:textId="06E5F64F" w:rsidR="000A459C" w:rsidRPr="00A25D8F" w:rsidRDefault="000A459C" w:rsidP="00435754">
      <w:pPr>
        <w:pStyle w:val="Heading2"/>
        <w:rPr>
          <w:lang w:val="en-US"/>
        </w:rPr>
      </w:pPr>
      <w:r w:rsidRPr="00EF10FA">
        <w:rPr>
          <w:lang w:val="en-US"/>
        </w:rPr>
        <w:t xml:space="preserve"> </w:t>
      </w:r>
      <w:bookmarkStart w:id="937" w:name="_Toc208677751"/>
      <w:r w:rsidRPr="00EF10FA">
        <w:rPr>
          <w:lang w:val="en-US"/>
        </w:rPr>
        <w:t>Ethical self-reflection</w:t>
      </w:r>
      <w:bookmarkEnd w:id="937"/>
    </w:p>
    <w:p w14:paraId="13221F7C" w14:textId="0749EC4A" w:rsidR="000A459C" w:rsidRPr="00A25D8F" w:rsidRDefault="000A459C" w:rsidP="000A459C">
      <w:pPr>
        <w:rPr>
          <w:lang w:val="en-US"/>
        </w:rPr>
      </w:pPr>
      <w:r w:rsidRPr="00EF10FA">
        <w:rPr>
          <w:lang w:val="en-US"/>
        </w:rPr>
        <w:t>The way you use AI says something about who you are and who you want to be. Especially as AI technology becomes increasingly intertwined with your studies, work and daily life, it is important to reflect on the ethical dimension of your choices.</w:t>
      </w:r>
    </w:p>
    <w:p w14:paraId="1F1E8875" w14:textId="34436CBA" w:rsidR="000A459C" w:rsidRPr="00A25D8F" w:rsidRDefault="00FE1814" w:rsidP="00FE1814">
      <w:pPr>
        <w:pStyle w:val="Boxheading"/>
        <w:rPr>
          <w:lang w:val="en-US"/>
        </w:rPr>
      </w:pPr>
      <w:bookmarkStart w:id="938" w:name="_Toc198722261"/>
      <w:bookmarkStart w:id="939" w:name="_Toc199525365"/>
      <w:bookmarkStart w:id="940" w:name="_Toc199585023"/>
      <w:bookmarkStart w:id="941" w:name="_Toc208671275"/>
      <w:r w:rsidRPr="00EF10FA">
        <w:rPr>
          <w:lang w:val="en-US"/>
        </w:rPr>
        <w:t xml:space="preserve">Box </w:t>
      </w:r>
      <w:r w:rsidR="00E73285">
        <w:rPr>
          <w:lang w:val="en-US"/>
        </w:rPr>
        <w:fldChar w:fldCharType="begin"/>
      </w:r>
      <w:r w:rsidR="00E73285">
        <w:rPr>
          <w:lang w:val="en-US"/>
        </w:rPr>
        <w:instrText xml:space="preserve"> STYLEREF 1 \s </w:instrText>
      </w:r>
      <w:r w:rsidR="00E73285">
        <w:rPr>
          <w:lang w:val="en-US"/>
        </w:rPr>
        <w:fldChar w:fldCharType="separate"/>
      </w:r>
      <w:r w:rsidR="00E73285">
        <w:rPr>
          <w:noProof/>
          <w:lang w:val="en-US"/>
        </w:rPr>
        <w:t>10</w:t>
      </w:r>
      <w:r w:rsidR="00E73285">
        <w:rPr>
          <w:lang w:val="en-US"/>
        </w:rPr>
        <w:fldChar w:fldCharType="end"/>
      </w:r>
      <w:r w:rsidR="00E73285">
        <w:rPr>
          <w:lang w:val="en-US"/>
        </w:rPr>
        <w:t>.</w:t>
      </w:r>
      <w:r w:rsidR="00E73285">
        <w:rPr>
          <w:lang w:val="en-US"/>
        </w:rPr>
        <w:fldChar w:fldCharType="begin"/>
      </w:r>
      <w:r w:rsidR="00E73285">
        <w:rPr>
          <w:lang w:val="en-US"/>
        </w:rPr>
        <w:instrText xml:space="preserve"> SEQ Box \* ARABIC \s 1 </w:instrText>
      </w:r>
      <w:r w:rsidR="00E73285">
        <w:rPr>
          <w:lang w:val="en-US"/>
        </w:rPr>
        <w:fldChar w:fldCharType="separate"/>
      </w:r>
      <w:r w:rsidR="00E73285">
        <w:rPr>
          <w:noProof/>
          <w:lang w:val="en-US"/>
        </w:rPr>
        <w:t>3</w:t>
      </w:r>
      <w:r w:rsidR="00E73285">
        <w:rPr>
          <w:lang w:val="en-US"/>
        </w:rPr>
        <w:fldChar w:fldCharType="end"/>
      </w:r>
      <w:r w:rsidRPr="00EF10FA">
        <w:rPr>
          <w:lang w:val="en-US"/>
        </w:rPr>
        <w:t xml:space="preserve"> </w:t>
      </w:r>
      <w:r w:rsidR="00A14D2D">
        <w:rPr>
          <w:noProof/>
          <w:lang w:val="en-US"/>
        </w:rPr>
        <w:t>-</w:t>
      </w:r>
      <w:r w:rsidRPr="00EF10FA">
        <w:rPr>
          <w:lang w:val="en-US"/>
        </w:rPr>
        <w:t xml:space="preserve"> </w:t>
      </w:r>
      <w:r w:rsidR="000A459C" w:rsidRPr="00EF10FA">
        <w:rPr>
          <w:lang w:val="en-US"/>
        </w:rPr>
        <w:t>Ethical self-reflection in the AI era</w:t>
      </w:r>
      <w:bookmarkEnd w:id="938"/>
      <w:bookmarkEnd w:id="939"/>
      <w:bookmarkEnd w:id="940"/>
      <w:bookmarkEnd w:id="941"/>
    </w:p>
    <w:p w14:paraId="7165A1A7" w14:textId="68377EC3" w:rsidR="000A459C" w:rsidRPr="00A25D8F" w:rsidRDefault="000A459C" w:rsidP="00CB59C8">
      <w:pPr>
        <w:pStyle w:val="Boxtext"/>
        <w:rPr>
          <w:lang w:val="en-US"/>
        </w:rPr>
      </w:pPr>
      <w:r w:rsidRPr="00EF10FA">
        <w:rPr>
          <w:lang w:val="en-US"/>
        </w:rPr>
        <w:t xml:space="preserve">How do you stay true to yourself when AI can take over </w:t>
      </w:r>
      <w:proofErr w:type="gramStart"/>
      <w:r w:rsidRPr="00EF10FA">
        <w:rPr>
          <w:lang w:val="en-US"/>
        </w:rPr>
        <w:t>more and more</w:t>
      </w:r>
      <w:proofErr w:type="gramEnd"/>
      <w:r w:rsidRPr="00EF10FA">
        <w:rPr>
          <w:lang w:val="en-US"/>
        </w:rPr>
        <w:t xml:space="preserve"> tasks? Start by formulating your personal values around AI use. What do you value: transparency, equality, responsibility, justice? </w:t>
      </w:r>
      <w:r w:rsidR="52CE3453" w:rsidRPr="48202E97">
        <w:rPr>
          <w:lang w:val="en-US"/>
        </w:rPr>
        <w:t>Reflect on</w:t>
      </w:r>
      <w:r w:rsidRPr="00EF10FA">
        <w:rPr>
          <w:lang w:val="en-US"/>
        </w:rPr>
        <w:t xml:space="preserve"> those values </w:t>
      </w:r>
      <w:proofErr w:type="gramStart"/>
      <w:r w:rsidR="6DC5D22B" w:rsidRPr="48202E97">
        <w:rPr>
          <w:lang w:val="en-US"/>
        </w:rPr>
        <w:t>in light of</w:t>
      </w:r>
      <w:proofErr w:type="gramEnd"/>
      <w:r w:rsidRPr="48202E97">
        <w:rPr>
          <w:lang w:val="en-US"/>
        </w:rPr>
        <w:t xml:space="preserve"> </w:t>
      </w:r>
      <w:r w:rsidRPr="00EF10FA">
        <w:rPr>
          <w:lang w:val="en-US"/>
        </w:rPr>
        <w:t xml:space="preserve">your daily use of AI. Ask yourself regular questions like, </w:t>
      </w:r>
      <w:r w:rsidR="4EA1BF48" w:rsidRPr="00EF10FA">
        <w:rPr>
          <w:lang w:val="en-US"/>
        </w:rPr>
        <w:t>"</w:t>
      </w:r>
      <w:r w:rsidRPr="00EF10FA">
        <w:rPr>
          <w:lang w:val="en-US"/>
        </w:rPr>
        <w:t>Does this tool help me work with integrity?</w:t>
      </w:r>
      <w:r w:rsidR="7F917017" w:rsidRPr="00EF10FA">
        <w:rPr>
          <w:lang w:val="en-US"/>
        </w:rPr>
        <w:t>"</w:t>
      </w:r>
      <w:r w:rsidRPr="00EF10FA">
        <w:rPr>
          <w:lang w:val="en-US"/>
        </w:rPr>
        <w:t xml:space="preserve">, </w:t>
      </w:r>
      <w:r w:rsidR="51E69F23" w:rsidRPr="00EF10FA">
        <w:rPr>
          <w:lang w:val="en-US"/>
        </w:rPr>
        <w:t>"</w:t>
      </w:r>
      <w:r w:rsidRPr="00EF10FA">
        <w:rPr>
          <w:lang w:val="en-US"/>
        </w:rPr>
        <w:t>Do I still own my choices?</w:t>
      </w:r>
      <w:r w:rsidR="391D365E" w:rsidRPr="00EF10FA">
        <w:rPr>
          <w:lang w:val="en-US"/>
        </w:rPr>
        <w:t>"</w:t>
      </w:r>
      <w:r w:rsidRPr="00EF10FA">
        <w:rPr>
          <w:lang w:val="en-US"/>
        </w:rPr>
        <w:t xml:space="preserve">, and </w:t>
      </w:r>
      <w:r w:rsidR="642D39C7" w:rsidRPr="00EF10FA">
        <w:rPr>
          <w:lang w:val="en-US"/>
        </w:rPr>
        <w:t>"</w:t>
      </w:r>
      <w:r w:rsidRPr="00EF10FA">
        <w:rPr>
          <w:lang w:val="en-US"/>
        </w:rPr>
        <w:t>How does my AI use affect others</w:t>
      </w:r>
      <w:r w:rsidR="6AE8B367" w:rsidRPr="48202E97">
        <w:rPr>
          <w:lang w:val="en-US"/>
        </w:rPr>
        <w:t>?</w:t>
      </w:r>
      <w:r w:rsidR="74192389" w:rsidRPr="48202E97">
        <w:rPr>
          <w:lang w:val="en-US"/>
        </w:rPr>
        <w:t>”</w:t>
      </w:r>
      <w:r w:rsidR="6AE8B367" w:rsidRPr="00EF10FA">
        <w:rPr>
          <w:lang w:val="en-US"/>
        </w:rPr>
        <w:t xml:space="preserve"> </w:t>
      </w:r>
      <w:r w:rsidRPr="00EF10FA">
        <w:rPr>
          <w:lang w:val="en-US"/>
        </w:rPr>
        <w:t xml:space="preserve">By continuing to think consciously in this way, you keep your moral compass sharp and develop yourself as an AI user </w:t>
      </w:r>
      <w:r w:rsidR="5246419D" w:rsidRPr="00EF10FA">
        <w:rPr>
          <w:lang w:val="en-US"/>
        </w:rPr>
        <w:t xml:space="preserve">and </w:t>
      </w:r>
      <w:r w:rsidRPr="00EF10FA">
        <w:rPr>
          <w:lang w:val="en-US"/>
        </w:rPr>
        <w:t>as a critical, ethical thinking human being.</w:t>
      </w:r>
    </w:p>
    <w:p w14:paraId="62F789DD" w14:textId="6772A8F9" w:rsidR="000A459C" w:rsidRPr="00A25D8F" w:rsidRDefault="000A459C" w:rsidP="00435754">
      <w:pPr>
        <w:pStyle w:val="Heading2"/>
        <w:rPr>
          <w:lang w:val="en-US"/>
        </w:rPr>
      </w:pPr>
      <w:r w:rsidRPr="00EF10FA">
        <w:rPr>
          <w:lang w:val="en-US"/>
        </w:rPr>
        <w:t xml:space="preserve"> </w:t>
      </w:r>
      <w:bookmarkStart w:id="942" w:name="_Toc208677752"/>
      <w:r w:rsidRPr="00EF10FA">
        <w:rPr>
          <w:lang w:val="en-US"/>
        </w:rPr>
        <w:t>Future Perspective</w:t>
      </w:r>
      <w:bookmarkEnd w:id="942"/>
    </w:p>
    <w:p w14:paraId="4D70C969" w14:textId="653E844D" w:rsidR="000A459C" w:rsidRPr="00A25D8F" w:rsidRDefault="000A459C" w:rsidP="000A459C">
      <w:pPr>
        <w:rPr>
          <w:lang w:val="en-US"/>
        </w:rPr>
      </w:pPr>
      <w:r w:rsidRPr="00EF10FA">
        <w:rPr>
          <w:lang w:val="en-US"/>
        </w:rPr>
        <w:t xml:space="preserve">AI is constantly evolving and will continue to affect your field </w:t>
      </w:r>
      <w:r w:rsidR="00A14D2D">
        <w:rPr>
          <w:lang w:val="en-US"/>
        </w:rPr>
        <w:t>-</w:t>
      </w:r>
      <w:r w:rsidR="07F6FC55" w:rsidRPr="00EF10FA">
        <w:rPr>
          <w:lang w:val="en-US"/>
        </w:rPr>
        <w:t xml:space="preserve"> </w:t>
      </w:r>
      <w:r w:rsidRPr="00EF10FA">
        <w:rPr>
          <w:lang w:val="en-US"/>
        </w:rPr>
        <w:t>whether you work in healthcare, education, law</w:t>
      </w:r>
      <w:r w:rsidR="3C649CAE" w:rsidRPr="48202E97">
        <w:rPr>
          <w:lang w:val="en-US"/>
        </w:rPr>
        <w:t>,</w:t>
      </w:r>
      <w:r w:rsidRPr="00EF10FA">
        <w:rPr>
          <w:lang w:val="en-US"/>
        </w:rPr>
        <w:t xml:space="preserve"> or the arts. Therefore, it is important to teach yourself to be flexible and critical in moving with those changes. Not by following everything blindly, but by remaining curious, thinking ethically and continuing to learn.</w:t>
      </w:r>
    </w:p>
    <w:p w14:paraId="7AEBB116" w14:textId="70F95247" w:rsidR="000A459C" w:rsidRPr="00A25D8F" w:rsidRDefault="000A459C" w:rsidP="000A459C">
      <w:pPr>
        <w:rPr>
          <w:lang w:val="en-US"/>
        </w:rPr>
      </w:pPr>
      <w:r w:rsidRPr="00EF10FA">
        <w:rPr>
          <w:lang w:val="en-US"/>
        </w:rPr>
        <w:lastRenderedPageBreak/>
        <w:t xml:space="preserve">A personal roadmap helps you stay on track. Think about where you want to go, what you need to get there, and be prepared for change. AI literacy is not an end station, but an ongoing process </w:t>
      </w:r>
      <w:r w:rsidR="00A14D2D">
        <w:rPr>
          <w:lang w:val="en-US"/>
        </w:rPr>
        <w:t>-</w:t>
      </w:r>
      <w:r w:rsidR="3DA32C7A" w:rsidRPr="00EF10FA">
        <w:rPr>
          <w:lang w:val="en-US"/>
        </w:rPr>
        <w:t xml:space="preserve"> and </w:t>
      </w:r>
      <w:r w:rsidRPr="00EF10FA">
        <w:rPr>
          <w:lang w:val="en-US"/>
        </w:rPr>
        <w:t xml:space="preserve">it starts with your </w:t>
      </w:r>
      <w:r w:rsidR="686C53A7" w:rsidRPr="48202E97">
        <w:rPr>
          <w:lang w:val="en-US"/>
        </w:rPr>
        <w:t>personal</w:t>
      </w:r>
      <w:r w:rsidRPr="00EF10FA">
        <w:rPr>
          <w:lang w:val="en-US"/>
        </w:rPr>
        <w:t xml:space="preserve"> choices.</w:t>
      </w:r>
    </w:p>
    <w:p w14:paraId="3EF58111" w14:textId="2BC28DA9" w:rsidR="000A459C" w:rsidRPr="00A25D8F" w:rsidRDefault="000A459C" w:rsidP="00435754">
      <w:pPr>
        <w:pStyle w:val="Heading2"/>
        <w:rPr>
          <w:lang w:val="en-US"/>
        </w:rPr>
      </w:pPr>
      <w:r w:rsidRPr="00EF10FA">
        <w:rPr>
          <w:lang w:val="en-US"/>
        </w:rPr>
        <w:t xml:space="preserve"> </w:t>
      </w:r>
      <w:bookmarkStart w:id="943" w:name="_Toc208677753"/>
      <w:r w:rsidRPr="00EF10FA">
        <w:rPr>
          <w:lang w:val="en-US"/>
        </w:rPr>
        <w:t>Self-study questions</w:t>
      </w:r>
      <w:bookmarkEnd w:id="943"/>
    </w:p>
    <w:p w14:paraId="6B654E8D" w14:textId="77777777" w:rsidR="000A459C" w:rsidRPr="00A25D8F" w:rsidRDefault="000A459C" w:rsidP="00FA77AD">
      <w:pPr>
        <w:pStyle w:val="Heading3"/>
        <w:rPr>
          <w:lang w:val="en-US"/>
        </w:rPr>
      </w:pPr>
      <w:r w:rsidRPr="00EF10FA">
        <w:rPr>
          <w:lang w:val="en-US"/>
        </w:rPr>
        <w:t>Check questions</w:t>
      </w:r>
    </w:p>
    <w:p w14:paraId="28836E36" w14:textId="77777777" w:rsidR="000A459C" w:rsidRPr="00A25D8F" w:rsidRDefault="000A459C" w:rsidP="000A459C">
      <w:pPr>
        <w:pStyle w:val="whitespace-normal"/>
        <w:numPr>
          <w:ilvl w:val="0"/>
          <w:numId w:val="86"/>
        </w:numPr>
        <w:rPr>
          <w:lang w:val="en-US"/>
        </w:rPr>
      </w:pPr>
      <w:r w:rsidRPr="00EF10FA">
        <w:rPr>
          <w:lang w:val="en-US"/>
        </w:rPr>
        <w:t>According to the chapter, what are the four components that make up the foundation of AI literacy?</w:t>
      </w:r>
    </w:p>
    <w:p w14:paraId="5527D22D" w14:textId="77777777" w:rsidR="000A459C" w:rsidRPr="00A25D8F" w:rsidRDefault="000A459C" w:rsidP="000A459C">
      <w:pPr>
        <w:pStyle w:val="whitespace-normal"/>
        <w:numPr>
          <w:ilvl w:val="0"/>
          <w:numId w:val="86"/>
        </w:numPr>
        <w:rPr>
          <w:lang w:val="en-US"/>
        </w:rPr>
      </w:pPr>
      <w:r w:rsidRPr="00EF10FA">
        <w:rPr>
          <w:lang w:val="en-US"/>
        </w:rPr>
        <w:t>What is the "Best Available Human" concept as described by Mollick?</w:t>
      </w:r>
    </w:p>
    <w:p w14:paraId="73B6E9E7" w14:textId="77777777" w:rsidR="000A459C" w:rsidRPr="00A25D8F" w:rsidRDefault="000A459C" w:rsidP="000A459C">
      <w:pPr>
        <w:pStyle w:val="whitespace-normal"/>
        <w:numPr>
          <w:ilvl w:val="0"/>
          <w:numId w:val="86"/>
        </w:numPr>
        <w:rPr>
          <w:lang w:val="en-US"/>
        </w:rPr>
      </w:pPr>
      <w:r w:rsidRPr="00EF10FA">
        <w:rPr>
          <w:lang w:val="en-US"/>
        </w:rPr>
        <w:t>Why does the chapter distinguish between learning and being productive with AI systems?</w:t>
      </w:r>
    </w:p>
    <w:p w14:paraId="4B382FCA" w14:textId="77777777" w:rsidR="000A459C" w:rsidRPr="00A25D8F" w:rsidRDefault="000A459C" w:rsidP="00FA77AD">
      <w:pPr>
        <w:pStyle w:val="Heading3"/>
        <w:rPr>
          <w:lang w:val="en-US"/>
        </w:rPr>
      </w:pPr>
      <w:r w:rsidRPr="00EF10FA">
        <w:rPr>
          <w:lang w:val="en-US"/>
        </w:rPr>
        <w:t>Reflection Questions</w:t>
      </w:r>
    </w:p>
    <w:p w14:paraId="458E2F60" w14:textId="66554FAF" w:rsidR="000A459C" w:rsidRPr="00A25D8F" w:rsidRDefault="000A459C" w:rsidP="000A459C">
      <w:pPr>
        <w:pStyle w:val="whitespace-normal"/>
        <w:numPr>
          <w:ilvl w:val="0"/>
          <w:numId w:val="87"/>
        </w:numPr>
        <w:rPr>
          <w:lang w:val="en-US"/>
        </w:rPr>
      </w:pPr>
      <w:r w:rsidRPr="00EF10FA">
        <w:rPr>
          <w:lang w:val="en-US"/>
        </w:rPr>
        <w:t>Consider your AI use to date. On which of Mollick's reasons for using or not using AI do you identify yourself? Give specific examples from your experience.</w:t>
      </w:r>
    </w:p>
    <w:p w14:paraId="7ABC4B4A" w14:textId="77777777" w:rsidR="000A459C" w:rsidRPr="00A25D8F" w:rsidRDefault="000A459C" w:rsidP="000A459C">
      <w:pPr>
        <w:pStyle w:val="whitespace-normal"/>
        <w:numPr>
          <w:ilvl w:val="0"/>
          <w:numId w:val="87"/>
        </w:numPr>
        <w:rPr>
          <w:lang w:val="en-US"/>
        </w:rPr>
      </w:pPr>
      <w:r w:rsidRPr="00EF10FA">
        <w:rPr>
          <w:lang w:val="en-US"/>
        </w:rPr>
        <w:t>The chapter emphasizes the importance of ethical self-reflection in AI use. Formulate three personal values that are important to you when using AI and explain how you would like to apply them in practice.</w:t>
      </w:r>
    </w:p>
    <w:p w14:paraId="24A158C9" w14:textId="77777777" w:rsidR="000A459C" w:rsidRPr="00A25D8F" w:rsidRDefault="000A459C" w:rsidP="00FA77AD">
      <w:pPr>
        <w:pStyle w:val="Heading3"/>
        <w:rPr>
          <w:lang w:val="en-US"/>
        </w:rPr>
      </w:pPr>
      <w:r w:rsidRPr="00EF10FA">
        <w:rPr>
          <w:lang w:val="en-US"/>
        </w:rPr>
        <w:t>Answer suggestions</w:t>
      </w:r>
    </w:p>
    <w:p w14:paraId="5CD7D715" w14:textId="77777777" w:rsidR="000A459C" w:rsidRPr="00A25D8F" w:rsidRDefault="000A459C" w:rsidP="000A459C">
      <w:pPr>
        <w:pStyle w:val="whitespace-normal"/>
        <w:numPr>
          <w:ilvl w:val="0"/>
          <w:numId w:val="88"/>
        </w:numPr>
        <w:rPr>
          <w:lang w:val="en-US"/>
        </w:rPr>
      </w:pPr>
      <w:r w:rsidRPr="00EF10FA">
        <w:rPr>
          <w:lang w:val="en-US"/>
        </w:rPr>
        <w:t>The four components of AI literacy are critical thinking, technical understanding, ethical awareness and adaptive learning skills. Together, these form the basis for future-proof handling of AI.</w:t>
      </w:r>
    </w:p>
    <w:p w14:paraId="5F632615" w14:textId="77777777" w:rsidR="000A459C" w:rsidRPr="00A25D8F" w:rsidRDefault="000A459C" w:rsidP="000A459C">
      <w:pPr>
        <w:pStyle w:val="whitespace-normal"/>
        <w:numPr>
          <w:ilvl w:val="0"/>
          <w:numId w:val="88"/>
        </w:numPr>
        <w:rPr>
          <w:lang w:val="en-US"/>
        </w:rPr>
      </w:pPr>
      <w:r w:rsidRPr="00EF10FA">
        <w:rPr>
          <w:lang w:val="en-US"/>
        </w:rPr>
        <w:t xml:space="preserve">The "Best Available Human" concept poses the question of whether the best available AI at a given time, </w:t>
      </w:r>
      <w:proofErr w:type="gramStart"/>
      <w:r w:rsidRPr="00EF10FA">
        <w:rPr>
          <w:lang w:val="en-US"/>
        </w:rPr>
        <w:t>in a given</w:t>
      </w:r>
      <w:proofErr w:type="gramEnd"/>
      <w:r w:rsidRPr="00EF10FA">
        <w:rPr>
          <w:lang w:val="en-US"/>
        </w:rPr>
        <w:t xml:space="preserve"> place, would do a better job at solving a problem than the best available human </w:t>
      </w:r>
      <w:proofErr w:type="gramStart"/>
      <w:r w:rsidRPr="00EF10FA">
        <w:rPr>
          <w:lang w:val="en-US"/>
        </w:rPr>
        <w:t>actually capable</w:t>
      </w:r>
      <w:proofErr w:type="gramEnd"/>
      <w:r w:rsidRPr="00EF10FA">
        <w:rPr>
          <w:lang w:val="en-US"/>
        </w:rPr>
        <w:t xml:space="preserve"> of helping in that </w:t>
      </w:r>
      <w:proofErr w:type="gramStart"/>
      <w:r w:rsidRPr="00EF10FA">
        <w:rPr>
          <w:lang w:val="en-US"/>
        </w:rPr>
        <w:t>particular situation</w:t>
      </w:r>
      <w:proofErr w:type="gramEnd"/>
      <w:r w:rsidRPr="00EF10FA">
        <w:rPr>
          <w:lang w:val="en-US"/>
        </w:rPr>
        <w:t>.</w:t>
      </w:r>
    </w:p>
    <w:p w14:paraId="79B8CB38" w14:textId="77777777" w:rsidR="000A459C" w:rsidRPr="00A25D8F" w:rsidRDefault="000A459C" w:rsidP="000A459C">
      <w:pPr>
        <w:pStyle w:val="whitespace-normal"/>
        <w:numPr>
          <w:ilvl w:val="0"/>
          <w:numId w:val="88"/>
        </w:numPr>
        <w:rPr>
          <w:lang w:val="en-US"/>
        </w:rPr>
      </w:pPr>
      <w:r w:rsidRPr="00EF10FA">
        <w:rPr>
          <w:lang w:val="en-US"/>
        </w:rPr>
        <w:t xml:space="preserve">The distinction is important because learning is different from being productive. If you really want to understand something, just having a good answer is not enough; you </w:t>
      </w:r>
      <w:proofErr w:type="gramStart"/>
      <w:r w:rsidRPr="00EF10FA">
        <w:rPr>
          <w:lang w:val="en-US"/>
        </w:rPr>
        <w:t>have to</w:t>
      </w:r>
      <w:proofErr w:type="gramEnd"/>
      <w:r w:rsidRPr="00EF10FA">
        <w:rPr>
          <w:lang w:val="en-US"/>
        </w:rPr>
        <w:t xml:space="preserve"> be able to make sense of it. Training your "brain muscle" is essential to be able to assess the scope of an AI answer and reflect on it critically.</w:t>
      </w:r>
    </w:p>
    <w:p w14:paraId="41590A25" w14:textId="77777777" w:rsidR="000A459C" w:rsidRPr="00A25D8F" w:rsidRDefault="000A459C" w:rsidP="000A459C">
      <w:pPr>
        <w:pStyle w:val="whitespace-normal"/>
        <w:numPr>
          <w:ilvl w:val="0"/>
          <w:numId w:val="88"/>
        </w:numPr>
        <w:rPr>
          <w:lang w:val="en-US"/>
        </w:rPr>
      </w:pPr>
      <w:r w:rsidRPr="00EF10FA">
        <w:rPr>
          <w:lang w:val="en-US"/>
        </w:rPr>
        <w:t>With this question, you can think about situations where you have used AI for brainstorming, writing help, or research, and evaluate whether this fit Mollick's criteria such as producing many ideas, situations where you are already an expert, or just times where you wanted to learn and AI may not have been the best choice.</w:t>
      </w:r>
    </w:p>
    <w:p w14:paraId="7096CB5D" w14:textId="1349541E" w:rsidR="002C4D1E" w:rsidRPr="00A25D8F" w:rsidRDefault="000A459C" w:rsidP="002C4D1E">
      <w:pPr>
        <w:pStyle w:val="whitespace-normal"/>
        <w:numPr>
          <w:ilvl w:val="0"/>
          <w:numId w:val="88"/>
        </w:numPr>
        <w:rPr>
          <w:lang w:val="en-US"/>
        </w:rPr>
      </w:pPr>
      <w:r w:rsidRPr="00EF10FA">
        <w:rPr>
          <w:lang w:val="en-US"/>
        </w:rPr>
        <w:t>Possible values include transparency (being honest about AI use), accountability (taking ownership of your choices), fairness (considering impact on others), or integrity (using AI to improve your work, not to cheat). For each value, you can provide a concrete</w:t>
      </w:r>
      <w:bookmarkStart w:id="944" w:name="_Toc199514230"/>
      <w:bookmarkStart w:id="945" w:name="_Toc199586516"/>
      <w:bookmarkStart w:id="946" w:name="_Toc199590294"/>
      <w:bookmarkStart w:id="947" w:name="_Toc199514231"/>
      <w:bookmarkStart w:id="948" w:name="_Toc199586517"/>
      <w:bookmarkStart w:id="949" w:name="_Toc199590295"/>
      <w:bookmarkStart w:id="950" w:name="_Toc199514232"/>
      <w:bookmarkStart w:id="951" w:name="_Toc199586518"/>
      <w:bookmarkStart w:id="952" w:name="_Toc199590296"/>
      <w:bookmarkStart w:id="953" w:name="_Toc199514233"/>
      <w:bookmarkStart w:id="954" w:name="_Toc199586519"/>
      <w:bookmarkStart w:id="955" w:name="_Toc199590297"/>
      <w:bookmarkStart w:id="956" w:name="_Toc199514234"/>
      <w:bookmarkStart w:id="957" w:name="_Toc199586520"/>
      <w:bookmarkStart w:id="958" w:name="_Toc199590298"/>
      <w:bookmarkStart w:id="959" w:name="_Toc199514235"/>
      <w:bookmarkStart w:id="960" w:name="_Toc199586521"/>
      <w:bookmarkStart w:id="961" w:name="_Toc199590299"/>
      <w:bookmarkStart w:id="962" w:name="_Toc199514236"/>
      <w:bookmarkStart w:id="963" w:name="_Toc199586522"/>
      <w:bookmarkStart w:id="964" w:name="_Toc199590300"/>
      <w:bookmarkStart w:id="965" w:name="_Toc199514237"/>
      <w:bookmarkStart w:id="966" w:name="_Toc199586523"/>
      <w:bookmarkStart w:id="967" w:name="_Toc199590301"/>
      <w:bookmarkStart w:id="968" w:name="_Toc199514238"/>
      <w:bookmarkStart w:id="969" w:name="_Toc199586524"/>
      <w:bookmarkStart w:id="970" w:name="_Toc199590302"/>
      <w:bookmarkStart w:id="971" w:name="_Toc199514239"/>
      <w:bookmarkStart w:id="972" w:name="_Toc199586525"/>
      <w:bookmarkStart w:id="973" w:name="_Toc199590303"/>
      <w:bookmarkStart w:id="974" w:name="_Toc199514240"/>
      <w:bookmarkStart w:id="975" w:name="_Toc199586526"/>
      <w:bookmarkStart w:id="976" w:name="_Toc199590304"/>
      <w:bookmarkStart w:id="977" w:name="_Toc199514241"/>
      <w:bookmarkStart w:id="978" w:name="_Toc199586527"/>
      <w:bookmarkStart w:id="979" w:name="_Toc199590305"/>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r w:rsidRPr="00EF10FA">
        <w:rPr>
          <w:lang w:val="en-US"/>
        </w:rPr>
        <w:t xml:space="preserve"> Resources for deepening</w:t>
      </w:r>
      <w:r w:rsidR="002C4D1E" w:rsidRPr="00EF10FA">
        <w:rPr>
          <w:lang w:val="en-US"/>
        </w:rPr>
        <w:t>.</w:t>
      </w:r>
    </w:p>
    <w:p w14:paraId="6404A745" w14:textId="2A34A20B" w:rsidR="002C4D1E" w:rsidRPr="00A25D8F" w:rsidRDefault="00A2773D" w:rsidP="00435754">
      <w:pPr>
        <w:pStyle w:val="Heading2"/>
        <w:rPr>
          <w:lang w:val="en-US"/>
        </w:rPr>
      </w:pPr>
      <w:bookmarkStart w:id="980" w:name="_Toc208677754"/>
      <w:r w:rsidRPr="00EF10FA">
        <w:rPr>
          <w:lang w:val="en-US"/>
        </w:rPr>
        <w:t xml:space="preserve">Activity </w:t>
      </w:r>
      <w:r w:rsidR="00A14D2D">
        <w:rPr>
          <w:lang w:val="en-US"/>
        </w:rPr>
        <w:t>-</w:t>
      </w:r>
      <w:r w:rsidR="002C4D1E" w:rsidRPr="00EF10FA">
        <w:rPr>
          <w:lang w:val="en-US"/>
        </w:rPr>
        <w:t xml:space="preserve"> Your responsible generative AI use.</w:t>
      </w:r>
      <w:bookmarkEnd w:id="980"/>
    </w:p>
    <w:p w14:paraId="74211FC7" w14:textId="74728CB6" w:rsidR="002C4D1E" w:rsidRPr="00A25D8F" w:rsidRDefault="002C4D1E" w:rsidP="002C4D1E">
      <w:pPr>
        <w:rPr>
          <w:lang w:val="en-US" w:eastAsia="en-US"/>
        </w:rPr>
      </w:pPr>
      <w:r w:rsidRPr="00EF10FA">
        <w:rPr>
          <w:lang w:val="en-US" w:eastAsia="en-US"/>
        </w:rPr>
        <w:t>Once you have studied the entire textbook</w:t>
      </w:r>
      <w:r w:rsidR="174EF1BC" w:rsidRPr="00EF10FA">
        <w:rPr>
          <w:lang w:val="en-US" w:eastAsia="en-US"/>
        </w:rPr>
        <w:t xml:space="preserve">, the question is yours: how will you </w:t>
      </w:r>
      <w:r w:rsidRPr="00EF10FA">
        <w:rPr>
          <w:lang w:val="en-US" w:eastAsia="en-US"/>
        </w:rPr>
        <w:t>use generative AI</w:t>
      </w:r>
      <w:r w:rsidR="3AF8327B" w:rsidRPr="00EF10FA">
        <w:rPr>
          <w:lang w:val="en-US" w:eastAsia="en-US"/>
        </w:rPr>
        <w:t xml:space="preserve">? </w:t>
      </w:r>
      <w:r w:rsidRPr="00EF10FA">
        <w:rPr>
          <w:lang w:val="en-US" w:eastAsia="en-US"/>
        </w:rPr>
        <w:t xml:space="preserve">Share with your </w:t>
      </w:r>
      <w:r w:rsidR="281CBF23" w:rsidRPr="00EF10FA">
        <w:rPr>
          <w:lang w:val="en-US" w:eastAsia="en-US"/>
        </w:rPr>
        <w:t xml:space="preserve">fellow students </w:t>
      </w:r>
      <w:r w:rsidRPr="00EF10FA">
        <w:rPr>
          <w:lang w:val="en-US" w:eastAsia="en-US"/>
        </w:rPr>
        <w:t xml:space="preserve">a </w:t>
      </w:r>
      <w:r w:rsidRPr="00EF10FA">
        <w:rPr>
          <w:b/>
          <w:bCs/>
          <w:lang w:val="en-US" w:eastAsia="en-US"/>
        </w:rPr>
        <w:t xml:space="preserve">statement </w:t>
      </w:r>
      <w:r w:rsidR="3695CD7C" w:rsidRPr="00EF10FA">
        <w:rPr>
          <w:lang w:val="en-US" w:eastAsia="en-US"/>
        </w:rPr>
        <w:t xml:space="preserve">on </w:t>
      </w:r>
      <w:hyperlink r:id="rId113">
        <w:r w:rsidR="3695CD7C" w:rsidRPr="00EF10FA">
          <w:rPr>
            <w:rStyle w:val="Hyperlink"/>
            <w:lang w:val="en-US" w:eastAsia="en-US"/>
          </w:rPr>
          <w:t>Canvas</w:t>
        </w:r>
      </w:hyperlink>
      <w:r w:rsidRPr="00EF10FA">
        <w:rPr>
          <w:lang w:val="en-US" w:eastAsia="en-US"/>
        </w:rPr>
        <w:t xml:space="preserve"> </w:t>
      </w:r>
      <w:r w:rsidR="006D5F42">
        <w:rPr>
          <w:lang w:val="en-US" w:eastAsia="en-US"/>
        </w:rPr>
        <w:t xml:space="preserve">at </w:t>
      </w:r>
      <w:hyperlink r:id="rId114" w:history="1">
        <w:r w:rsidR="006D5F42" w:rsidRPr="00B17C3E">
          <w:rPr>
            <w:rStyle w:val="Hyperlink"/>
            <w:lang w:val="en-US" w:eastAsia="en-US"/>
          </w:rPr>
          <w:t>https://canvas.vu.nl/courses/83333/discussion_topics/876573</w:t>
        </w:r>
      </w:hyperlink>
      <w:r w:rsidR="006D5F42">
        <w:rPr>
          <w:lang w:val="en-US" w:eastAsia="en-US"/>
        </w:rPr>
        <w:t xml:space="preserve"> </w:t>
      </w:r>
      <w:r w:rsidRPr="00EF10FA">
        <w:rPr>
          <w:lang w:val="en-US" w:eastAsia="en-US"/>
        </w:rPr>
        <w:t xml:space="preserve">how you are going to use it. Exchange arguments to support your statement. </w:t>
      </w:r>
      <w:r w:rsidR="463B3A46" w:rsidRPr="00EF10FA">
        <w:rPr>
          <w:lang w:val="en-US" w:eastAsia="en-US"/>
        </w:rPr>
        <w:t xml:space="preserve">You </w:t>
      </w:r>
      <w:r w:rsidRPr="00EF10FA">
        <w:rPr>
          <w:lang w:val="en-US" w:eastAsia="en-US"/>
        </w:rPr>
        <w:t xml:space="preserve">cannot respond to your </w:t>
      </w:r>
      <w:r w:rsidR="32BFAC64" w:rsidRPr="00EF10FA">
        <w:rPr>
          <w:lang w:val="en-US" w:eastAsia="en-US"/>
        </w:rPr>
        <w:t>fellow students</w:t>
      </w:r>
      <w:r w:rsidRPr="00EF10FA">
        <w:rPr>
          <w:lang w:val="en-US" w:eastAsia="en-US"/>
        </w:rPr>
        <w:t xml:space="preserve">' </w:t>
      </w:r>
      <w:proofErr w:type="gramStart"/>
      <w:r w:rsidRPr="00EF10FA">
        <w:rPr>
          <w:lang w:val="en-US" w:eastAsia="en-US"/>
        </w:rPr>
        <w:t>statements</w:t>
      </w:r>
      <w:r w:rsidR="26385191" w:rsidRPr="00EF10FA">
        <w:rPr>
          <w:lang w:val="en-US" w:eastAsia="en-US"/>
        </w:rPr>
        <w:t>, but</w:t>
      </w:r>
      <w:proofErr w:type="gramEnd"/>
      <w:r w:rsidR="26385191" w:rsidRPr="00EF10FA">
        <w:rPr>
          <w:lang w:val="en-US" w:eastAsia="en-US"/>
        </w:rPr>
        <w:t xml:space="preserve"> read through them for inspiration and to </w:t>
      </w:r>
      <w:r w:rsidR="00CA404F" w:rsidRPr="00EF10FA">
        <w:rPr>
          <w:lang w:val="en-US" w:eastAsia="en-US"/>
        </w:rPr>
        <w:t>learn</w:t>
      </w:r>
      <w:r w:rsidR="26385191" w:rsidRPr="00EF10FA">
        <w:rPr>
          <w:lang w:val="en-US" w:eastAsia="en-US"/>
        </w:rPr>
        <w:t xml:space="preserve"> from</w:t>
      </w:r>
      <w:r w:rsidRPr="00EF10FA">
        <w:rPr>
          <w:lang w:val="en-US" w:eastAsia="en-US"/>
        </w:rPr>
        <w:t>.</w:t>
      </w:r>
    </w:p>
    <w:p w14:paraId="15F84F52" w14:textId="77777777" w:rsidR="002C4D1E" w:rsidRPr="00A25D8F" w:rsidRDefault="002C4D1E" w:rsidP="002C4D1E">
      <w:pPr>
        <w:pStyle w:val="Bibliography"/>
        <w:rPr>
          <w:lang w:val="en-US"/>
        </w:rPr>
      </w:pPr>
    </w:p>
    <w:p w14:paraId="583EC733" w14:textId="5AACD3FF" w:rsidR="000A459C" w:rsidRPr="00A25D8F" w:rsidRDefault="000A459C" w:rsidP="11B86490">
      <w:pPr>
        <w:rPr>
          <w:lang w:val="en-US"/>
        </w:rPr>
      </w:pPr>
    </w:p>
    <w:p w14:paraId="05AACC8F" w14:textId="0B20F324" w:rsidR="000A459C" w:rsidRPr="00A25D8F" w:rsidRDefault="000A459C" w:rsidP="2ED87368">
      <w:pPr>
        <w:rPr>
          <w:lang w:val="en-US"/>
        </w:rPr>
      </w:pPr>
      <w:r w:rsidRPr="00EF10FA">
        <w:rPr>
          <w:lang w:val="en-US"/>
        </w:rPr>
        <w:br/>
      </w:r>
      <w:r w:rsidRPr="00EF10FA">
        <w:rPr>
          <w:lang w:val="en-US"/>
        </w:rPr>
        <w:br w:type="page"/>
      </w:r>
    </w:p>
    <w:p w14:paraId="04764EF6" w14:textId="1EBD432C" w:rsidR="000A459C" w:rsidRPr="00A25D8F" w:rsidRDefault="000A459C" w:rsidP="00435754">
      <w:pPr>
        <w:pStyle w:val="Heading1"/>
        <w:rPr>
          <w:lang w:val="en-US"/>
        </w:rPr>
      </w:pPr>
      <w:bookmarkStart w:id="981" w:name="_Toc208677755"/>
      <w:r w:rsidRPr="00EF10FA">
        <w:rPr>
          <w:lang w:val="en-US"/>
        </w:rPr>
        <w:lastRenderedPageBreak/>
        <w:t>Index</w:t>
      </w:r>
      <w:r w:rsidR="0076483D" w:rsidRPr="00EF10FA">
        <w:rPr>
          <w:lang w:val="en-US"/>
        </w:rPr>
        <w:t xml:space="preserve"> and</w:t>
      </w:r>
      <w:bookmarkEnd w:id="981"/>
    </w:p>
    <w:p w14:paraId="200A289F" w14:textId="3ADE1BD2" w:rsidR="006D5F42" w:rsidRDefault="000A459C" w:rsidP="006D5F42">
      <w:pPr>
        <w:pStyle w:val="Heading2"/>
        <w:rPr>
          <w:lang w:val="en-US"/>
        </w:rPr>
      </w:pPr>
      <w:bookmarkStart w:id="982" w:name="_Toc208677756"/>
      <w:r w:rsidRPr="00EF10FA">
        <w:rPr>
          <w:lang w:val="en-US"/>
        </w:rPr>
        <w:t>Figures</w:t>
      </w:r>
      <w:bookmarkEnd w:id="982"/>
    </w:p>
    <w:p w14:paraId="4C25B47D" w14:textId="5F0F22A6" w:rsidR="00B334F7" w:rsidRDefault="006D5F42">
      <w:pPr>
        <w:pStyle w:val="TableofFigures"/>
        <w:tabs>
          <w:tab w:val="right" w:leader="dot" w:pos="9016"/>
        </w:tabs>
        <w:rPr>
          <w:noProof/>
          <w:kern w:val="2"/>
          <w:sz w:val="24"/>
          <w:szCs w:val="24"/>
          <w:lang w:val="en-NL" w:eastAsia="en-GB"/>
          <w14:ligatures w14:val="standardContextual"/>
        </w:rPr>
      </w:pPr>
      <w:r>
        <w:rPr>
          <w:lang w:val="en-US"/>
        </w:rPr>
        <w:fldChar w:fldCharType="begin"/>
      </w:r>
      <w:r>
        <w:rPr>
          <w:lang w:val="en-US"/>
        </w:rPr>
        <w:instrText xml:space="preserve"> TOC \h \z \c "Figure" </w:instrText>
      </w:r>
      <w:r>
        <w:rPr>
          <w:lang w:val="en-US"/>
        </w:rPr>
        <w:fldChar w:fldCharType="separate"/>
      </w:r>
      <w:hyperlink w:anchor="_Toc208673941" w:history="1">
        <w:r w:rsidR="00B334F7" w:rsidRPr="00DA1F8F">
          <w:rPr>
            <w:rStyle w:val="Hyperlink"/>
            <w:noProof/>
          </w:rPr>
          <w:t>Figure 3.1</w:t>
        </w:r>
        <w:r w:rsidR="00B334F7" w:rsidRPr="00DA1F8F">
          <w:rPr>
            <w:rStyle w:val="Hyperlink"/>
            <w:noProof/>
            <w:lang w:val="en-US"/>
          </w:rPr>
          <w:t xml:space="preserve"> Talking avatar. Source image: https://ravatar.com/holobox-holographic-displays-interactive-ai-avatars/</w:t>
        </w:r>
        <w:r w:rsidR="00B334F7">
          <w:rPr>
            <w:noProof/>
            <w:webHidden/>
          </w:rPr>
          <w:tab/>
        </w:r>
        <w:r w:rsidR="00B334F7">
          <w:rPr>
            <w:noProof/>
            <w:webHidden/>
          </w:rPr>
          <w:fldChar w:fldCharType="begin"/>
        </w:r>
        <w:r w:rsidR="00B334F7">
          <w:rPr>
            <w:noProof/>
            <w:webHidden/>
          </w:rPr>
          <w:instrText xml:space="preserve"> PAGEREF _Toc208673941 \h </w:instrText>
        </w:r>
        <w:r w:rsidR="00B334F7">
          <w:rPr>
            <w:noProof/>
            <w:webHidden/>
          </w:rPr>
        </w:r>
        <w:r w:rsidR="00B334F7">
          <w:rPr>
            <w:noProof/>
            <w:webHidden/>
          </w:rPr>
          <w:fldChar w:fldCharType="separate"/>
        </w:r>
        <w:r w:rsidR="00B334F7">
          <w:rPr>
            <w:noProof/>
            <w:webHidden/>
          </w:rPr>
          <w:t>3-24</w:t>
        </w:r>
        <w:r w:rsidR="00B334F7">
          <w:rPr>
            <w:noProof/>
            <w:webHidden/>
          </w:rPr>
          <w:fldChar w:fldCharType="end"/>
        </w:r>
      </w:hyperlink>
    </w:p>
    <w:p w14:paraId="5D89FA39" w14:textId="3FE58F86" w:rsidR="00B334F7" w:rsidRDefault="00B334F7">
      <w:pPr>
        <w:pStyle w:val="TableofFigures"/>
        <w:tabs>
          <w:tab w:val="right" w:leader="dot" w:pos="9016"/>
        </w:tabs>
        <w:rPr>
          <w:noProof/>
          <w:kern w:val="2"/>
          <w:sz w:val="24"/>
          <w:szCs w:val="24"/>
          <w:lang w:val="en-NL" w:eastAsia="en-GB"/>
          <w14:ligatures w14:val="standardContextual"/>
        </w:rPr>
      </w:pPr>
      <w:hyperlink w:anchor="_Toc208673942" w:history="1">
        <w:r w:rsidRPr="00DA1F8F">
          <w:rPr>
            <w:rStyle w:val="Hyperlink"/>
            <w:noProof/>
            <w:lang w:val="en-US"/>
          </w:rPr>
          <w:t>Figure 4.1 Overview of the animation of ‘Generative AI in a nutshell’ by Henrik Kniberg (2024).</w:t>
        </w:r>
        <w:r>
          <w:rPr>
            <w:noProof/>
            <w:webHidden/>
          </w:rPr>
          <w:tab/>
        </w:r>
        <w:r>
          <w:rPr>
            <w:noProof/>
            <w:webHidden/>
          </w:rPr>
          <w:fldChar w:fldCharType="begin"/>
        </w:r>
        <w:r>
          <w:rPr>
            <w:noProof/>
            <w:webHidden/>
          </w:rPr>
          <w:instrText xml:space="preserve"> PAGEREF _Toc208673942 \h </w:instrText>
        </w:r>
        <w:r>
          <w:rPr>
            <w:noProof/>
            <w:webHidden/>
          </w:rPr>
        </w:r>
        <w:r>
          <w:rPr>
            <w:noProof/>
            <w:webHidden/>
          </w:rPr>
          <w:fldChar w:fldCharType="separate"/>
        </w:r>
        <w:r>
          <w:rPr>
            <w:noProof/>
            <w:webHidden/>
          </w:rPr>
          <w:t>4-31</w:t>
        </w:r>
        <w:r>
          <w:rPr>
            <w:noProof/>
            <w:webHidden/>
          </w:rPr>
          <w:fldChar w:fldCharType="end"/>
        </w:r>
      </w:hyperlink>
    </w:p>
    <w:p w14:paraId="11513C3E" w14:textId="326923E6" w:rsidR="00B334F7" w:rsidRDefault="00B334F7">
      <w:pPr>
        <w:pStyle w:val="TableofFigures"/>
        <w:tabs>
          <w:tab w:val="right" w:leader="dot" w:pos="9016"/>
        </w:tabs>
        <w:rPr>
          <w:noProof/>
          <w:kern w:val="2"/>
          <w:sz w:val="24"/>
          <w:szCs w:val="24"/>
          <w:lang w:val="en-NL" w:eastAsia="en-GB"/>
          <w14:ligatures w14:val="standardContextual"/>
        </w:rPr>
      </w:pPr>
      <w:hyperlink w:anchor="_Toc208673943" w:history="1">
        <w:r w:rsidRPr="00DA1F8F">
          <w:rPr>
            <w:rStyle w:val="Hyperlink"/>
            <w:noProof/>
            <w:lang w:val="en-US"/>
          </w:rPr>
          <w:t>Figure 4.2 Schematic of the field of artificial intelligence and generative AI according to AI for Education (AI for Education, 2023).</w:t>
        </w:r>
        <w:r>
          <w:rPr>
            <w:noProof/>
            <w:webHidden/>
          </w:rPr>
          <w:tab/>
        </w:r>
        <w:r>
          <w:rPr>
            <w:noProof/>
            <w:webHidden/>
          </w:rPr>
          <w:fldChar w:fldCharType="begin"/>
        </w:r>
        <w:r>
          <w:rPr>
            <w:noProof/>
            <w:webHidden/>
          </w:rPr>
          <w:instrText xml:space="preserve"> PAGEREF _Toc208673943 \h </w:instrText>
        </w:r>
        <w:r>
          <w:rPr>
            <w:noProof/>
            <w:webHidden/>
          </w:rPr>
        </w:r>
        <w:r>
          <w:rPr>
            <w:noProof/>
            <w:webHidden/>
          </w:rPr>
          <w:fldChar w:fldCharType="separate"/>
        </w:r>
        <w:r>
          <w:rPr>
            <w:noProof/>
            <w:webHidden/>
          </w:rPr>
          <w:t>4-32</w:t>
        </w:r>
        <w:r>
          <w:rPr>
            <w:noProof/>
            <w:webHidden/>
          </w:rPr>
          <w:fldChar w:fldCharType="end"/>
        </w:r>
      </w:hyperlink>
    </w:p>
    <w:p w14:paraId="7480E0B3" w14:textId="52905289" w:rsidR="00B334F7" w:rsidRDefault="00B334F7">
      <w:pPr>
        <w:pStyle w:val="TableofFigures"/>
        <w:tabs>
          <w:tab w:val="right" w:leader="dot" w:pos="9016"/>
        </w:tabs>
        <w:rPr>
          <w:noProof/>
          <w:kern w:val="2"/>
          <w:sz w:val="24"/>
          <w:szCs w:val="24"/>
          <w:lang w:val="en-NL" w:eastAsia="en-GB"/>
          <w14:ligatures w14:val="standardContextual"/>
        </w:rPr>
      </w:pPr>
      <w:hyperlink w:anchor="_Toc208673944" w:history="1">
        <w:r w:rsidRPr="00DA1F8F">
          <w:rPr>
            <w:rStyle w:val="Hyperlink"/>
            <w:noProof/>
            <w:lang w:val="en-US"/>
          </w:rPr>
          <w:t>Figure 4.3 Visualization of how a neural network works to detect feature parts in a figure (source: Wikimedia/Cyberbotics Ltd.).</w:t>
        </w:r>
        <w:r>
          <w:rPr>
            <w:noProof/>
            <w:webHidden/>
          </w:rPr>
          <w:tab/>
        </w:r>
        <w:r>
          <w:rPr>
            <w:noProof/>
            <w:webHidden/>
          </w:rPr>
          <w:fldChar w:fldCharType="begin"/>
        </w:r>
        <w:r>
          <w:rPr>
            <w:noProof/>
            <w:webHidden/>
          </w:rPr>
          <w:instrText xml:space="preserve"> PAGEREF _Toc208673944 \h </w:instrText>
        </w:r>
        <w:r>
          <w:rPr>
            <w:noProof/>
            <w:webHidden/>
          </w:rPr>
        </w:r>
        <w:r>
          <w:rPr>
            <w:noProof/>
            <w:webHidden/>
          </w:rPr>
          <w:fldChar w:fldCharType="separate"/>
        </w:r>
        <w:r>
          <w:rPr>
            <w:noProof/>
            <w:webHidden/>
          </w:rPr>
          <w:t>4-34</w:t>
        </w:r>
        <w:r>
          <w:rPr>
            <w:noProof/>
            <w:webHidden/>
          </w:rPr>
          <w:fldChar w:fldCharType="end"/>
        </w:r>
      </w:hyperlink>
    </w:p>
    <w:p w14:paraId="0F392C7D" w14:textId="77821CFB" w:rsidR="00B334F7" w:rsidRDefault="00B334F7">
      <w:pPr>
        <w:pStyle w:val="TableofFigures"/>
        <w:tabs>
          <w:tab w:val="right" w:leader="dot" w:pos="9016"/>
        </w:tabs>
        <w:rPr>
          <w:noProof/>
          <w:kern w:val="2"/>
          <w:sz w:val="24"/>
          <w:szCs w:val="24"/>
          <w:lang w:val="en-NL" w:eastAsia="en-GB"/>
          <w14:ligatures w14:val="standardContextual"/>
        </w:rPr>
      </w:pPr>
      <w:hyperlink w:anchor="_Toc208673945" w:history="1">
        <w:r w:rsidRPr="00DA1F8F">
          <w:rPr>
            <w:rStyle w:val="Hyperlink"/>
            <w:noProof/>
            <w:lang w:val="en-US"/>
          </w:rPr>
          <w:t>Figure 4.4 Image from Grant Sanderson's 3Blue1Brown collection on neural networks (Sanderson, 2017).</w:t>
        </w:r>
        <w:r>
          <w:rPr>
            <w:noProof/>
            <w:webHidden/>
          </w:rPr>
          <w:tab/>
        </w:r>
        <w:r>
          <w:rPr>
            <w:noProof/>
            <w:webHidden/>
          </w:rPr>
          <w:fldChar w:fldCharType="begin"/>
        </w:r>
        <w:r>
          <w:rPr>
            <w:noProof/>
            <w:webHidden/>
          </w:rPr>
          <w:instrText xml:space="preserve"> PAGEREF _Toc208673945 \h </w:instrText>
        </w:r>
        <w:r>
          <w:rPr>
            <w:noProof/>
            <w:webHidden/>
          </w:rPr>
        </w:r>
        <w:r>
          <w:rPr>
            <w:noProof/>
            <w:webHidden/>
          </w:rPr>
          <w:fldChar w:fldCharType="separate"/>
        </w:r>
        <w:r>
          <w:rPr>
            <w:noProof/>
            <w:webHidden/>
          </w:rPr>
          <w:t>4-35</w:t>
        </w:r>
        <w:r>
          <w:rPr>
            <w:noProof/>
            <w:webHidden/>
          </w:rPr>
          <w:fldChar w:fldCharType="end"/>
        </w:r>
      </w:hyperlink>
    </w:p>
    <w:p w14:paraId="1F6C7BD2" w14:textId="45A6C379" w:rsidR="00B334F7" w:rsidRDefault="00B334F7">
      <w:pPr>
        <w:pStyle w:val="TableofFigures"/>
        <w:tabs>
          <w:tab w:val="right" w:leader="dot" w:pos="9016"/>
        </w:tabs>
        <w:rPr>
          <w:noProof/>
          <w:kern w:val="2"/>
          <w:sz w:val="24"/>
          <w:szCs w:val="24"/>
          <w:lang w:val="en-NL" w:eastAsia="en-GB"/>
          <w14:ligatures w14:val="standardContextual"/>
        </w:rPr>
      </w:pPr>
      <w:hyperlink w:anchor="_Toc208673946" w:history="1">
        <w:r w:rsidRPr="00DA1F8F">
          <w:rPr>
            <w:rStyle w:val="Hyperlink"/>
            <w:noProof/>
            <w:lang w:val="en-US"/>
          </w:rPr>
          <w:t>Figure 4.5 Visualizations of neural networks and training based on the video "Generative AI in a nutshell" by Henrik Kniberg (2024).</w:t>
        </w:r>
        <w:r>
          <w:rPr>
            <w:noProof/>
            <w:webHidden/>
          </w:rPr>
          <w:tab/>
        </w:r>
        <w:r>
          <w:rPr>
            <w:noProof/>
            <w:webHidden/>
          </w:rPr>
          <w:fldChar w:fldCharType="begin"/>
        </w:r>
        <w:r>
          <w:rPr>
            <w:noProof/>
            <w:webHidden/>
          </w:rPr>
          <w:instrText xml:space="preserve"> PAGEREF _Toc208673946 \h </w:instrText>
        </w:r>
        <w:r>
          <w:rPr>
            <w:noProof/>
            <w:webHidden/>
          </w:rPr>
        </w:r>
        <w:r>
          <w:rPr>
            <w:noProof/>
            <w:webHidden/>
          </w:rPr>
          <w:fldChar w:fldCharType="separate"/>
        </w:r>
        <w:r>
          <w:rPr>
            <w:noProof/>
            <w:webHidden/>
          </w:rPr>
          <w:t>4-39</w:t>
        </w:r>
        <w:r>
          <w:rPr>
            <w:noProof/>
            <w:webHidden/>
          </w:rPr>
          <w:fldChar w:fldCharType="end"/>
        </w:r>
      </w:hyperlink>
    </w:p>
    <w:p w14:paraId="1FD6FAE9" w14:textId="5A04C8BC" w:rsidR="00B334F7" w:rsidRDefault="00B334F7">
      <w:pPr>
        <w:pStyle w:val="TableofFigures"/>
        <w:tabs>
          <w:tab w:val="right" w:leader="dot" w:pos="9016"/>
        </w:tabs>
        <w:rPr>
          <w:noProof/>
          <w:kern w:val="2"/>
          <w:sz w:val="24"/>
          <w:szCs w:val="24"/>
          <w:lang w:val="en-NL" w:eastAsia="en-GB"/>
          <w14:ligatures w14:val="standardContextual"/>
        </w:rPr>
      </w:pPr>
      <w:hyperlink w:anchor="_Toc208673947" w:history="1">
        <w:r w:rsidRPr="00DA1F8F">
          <w:rPr>
            <w:rStyle w:val="Hyperlink"/>
            <w:noProof/>
            <w:lang w:val="en-US"/>
          </w:rPr>
          <w:t>Figure 4.6 Images depicting the diffusion process for image generation and recognition from Yang et al. (2024).</w:t>
        </w:r>
        <w:r>
          <w:rPr>
            <w:noProof/>
            <w:webHidden/>
          </w:rPr>
          <w:tab/>
        </w:r>
        <w:r>
          <w:rPr>
            <w:noProof/>
            <w:webHidden/>
          </w:rPr>
          <w:fldChar w:fldCharType="begin"/>
        </w:r>
        <w:r>
          <w:rPr>
            <w:noProof/>
            <w:webHidden/>
          </w:rPr>
          <w:instrText xml:space="preserve"> PAGEREF _Toc208673947 \h </w:instrText>
        </w:r>
        <w:r>
          <w:rPr>
            <w:noProof/>
            <w:webHidden/>
          </w:rPr>
        </w:r>
        <w:r>
          <w:rPr>
            <w:noProof/>
            <w:webHidden/>
          </w:rPr>
          <w:fldChar w:fldCharType="separate"/>
        </w:r>
        <w:r>
          <w:rPr>
            <w:noProof/>
            <w:webHidden/>
          </w:rPr>
          <w:t>4-40</w:t>
        </w:r>
        <w:r>
          <w:rPr>
            <w:noProof/>
            <w:webHidden/>
          </w:rPr>
          <w:fldChar w:fldCharType="end"/>
        </w:r>
      </w:hyperlink>
    </w:p>
    <w:p w14:paraId="15648B66" w14:textId="01DDF17F" w:rsidR="00B334F7" w:rsidRDefault="00B334F7">
      <w:pPr>
        <w:pStyle w:val="TableofFigures"/>
        <w:tabs>
          <w:tab w:val="right" w:leader="dot" w:pos="9016"/>
        </w:tabs>
        <w:rPr>
          <w:noProof/>
          <w:kern w:val="2"/>
          <w:sz w:val="24"/>
          <w:szCs w:val="24"/>
          <w:lang w:val="en-NL" w:eastAsia="en-GB"/>
          <w14:ligatures w14:val="standardContextual"/>
        </w:rPr>
      </w:pPr>
      <w:hyperlink w:anchor="_Toc208673948" w:history="1">
        <w:r w:rsidRPr="00DA1F8F">
          <w:rPr>
            <w:rStyle w:val="Hyperlink"/>
            <w:noProof/>
            <w:lang w:val="en-US"/>
          </w:rPr>
          <w:t>Figure 5.1 Overview of different LLM models and their characteristics from the "Generative AI in a nutshell" video by Henrik Kniberg (2024).</w:t>
        </w:r>
        <w:r>
          <w:rPr>
            <w:noProof/>
            <w:webHidden/>
          </w:rPr>
          <w:tab/>
        </w:r>
        <w:r>
          <w:rPr>
            <w:noProof/>
            <w:webHidden/>
          </w:rPr>
          <w:fldChar w:fldCharType="begin"/>
        </w:r>
        <w:r>
          <w:rPr>
            <w:noProof/>
            <w:webHidden/>
          </w:rPr>
          <w:instrText xml:space="preserve"> PAGEREF _Toc208673948 \h </w:instrText>
        </w:r>
        <w:r>
          <w:rPr>
            <w:noProof/>
            <w:webHidden/>
          </w:rPr>
        </w:r>
        <w:r>
          <w:rPr>
            <w:noProof/>
            <w:webHidden/>
          </w:rPr>
          <w:fldChar w:fldCharType="separate"/>
        </w:r>
        <w:r>
          <w:rPr>
            <w:noProof/>
            <w:webHidden/>
          </w:rPr>
          <w:t>5-48</w:t>
        </w:r>
        <w:r>
          <w:rPr>
            <w:noProof/>
            <w:webHidden/>
          </w:rPr>
          <w:fldChar w:fldCharType="end"/>
        </w:r>
      </w:hyperlink>
    </w:p>
    <w:p w14:paraId="4D4477DC" w14:textId="4CEA1D38" w:rsidR="00B334F7" w:rsidRDefault="00B334F7">
      <w:pPr>
        <w:pStyle w:val="TableofFigures"/>
        <w:tabs>
          <w:tab w:val="right" w:leader="dot" w:pos="9016"/>
        </w:tabs>
        <w:rPr>
          <w:noProof/>
          <w:kern w:val="2"/>
          <w:sz w:val="24"/>
          <w:szCs w:val="24"/>
          <w:lang w:val="en-NL" w:eastAsia="en-GB"/>
          <w14:ligatures w14:val="standardContextual"/>
        </w:rPr>
      </w:pPr>
      <w:hyperlink w:anchor="_Toc208673949" w:history="1">
        <w:r w:rsidRPr="00DA1F8F">
          <w:rPr>
            <w:rStyle w:val="Hyperlink"/>
            <w:noProof/>
            <w:lang w:val="en-US"/>
          </w:rPr>
          <w:t>Figure 5.2 Graphical representation how users interact with an LLM via an intermediate product. The user sees an interface (UI) in a p product, and that product talks via Application Protocol Interface standards (API) to the model and back again.</w:t>
        </w:r>
        <w:r>
          <w:rPr>
            <w:noProof/>
            <w:webHidden/>
          </w:rPr>
          <w:tab/>
        </w:r>
        <w:r>
          <w:rPr>
            <w:noProof/>
            <w:webHidden/>
          </w:rPr>
          <w:fldChar w:fldCharType="begin"/>
        </w:r>
        <w:r>
          <w:rPr>
            <w:noProof/>
            <w:webHidden/>
          </w:rPr>
          <w:instrText xml:space="preserve"> PAGEREF _Toc208673949 \h </w:instrText>
        </w:r>
        <w:r>
          <w:rPr>
            <w:noProof/>
            <w:webHidden/>
          </w:rPr>
        </w:r>
        <w:r>
          <w:rPr>
            <w:noProof/>
            <w:webHidden/>
          </w:rPr>
          <w:fldChar w:fldCharType="separate"/>
        </w:r>
        <w:r>
          <w:rPr>
            <w:noProof/>
            <w:webHidden/>
          </w:rPr>
          <w:t>5-48</w:t>
        </w:r>
        <w:r>
          <w:rPr>
            <w:noProof/>
            <w:webHidden/>
          </w:rPr>
          <w:fldChar w:fldCharType="end"/>
        </w:r>
      </w:hyperlink>
    </w:p>
    <w:p w14:paraId="56B7086A" w14:textId="756D3C6F" w:rsidR="00B334F7" w:rsidRDefault="00B334F7">
      <w:pPr>
        <w:pStyle w:val="TableofFigures"/>
        <w:tabs>
          <w:tab w:val="right" w:leader="dot" w:pos="9016"/>
        </w:tabs>
        <w:rPr>
          <w:noProof/>
          <w:kern w:val="2"/>
          <w:sz w:val="24"/>
          <w:szCs w:val="24"/>
          <w:lang w:val="en-NL" w:eastAsia="en-GB"/>
          <w14:ligatures w14:val="standardContextual"/>
        </w:rPr>
      </w:pPr>
      <w:hyperlink w:anchor="_Toc208673950" w:history="1">
        <w:r w:rsidRPr="00DA1F8F">
          <w:rPr>
            <w:rStyle w:val="Hyperlink"/>
            <w:noProof/>
            <w:lang w:val="en-US"/>
          </w:rPr>
          <w:t>Figure 5.3 Example of conversational memory or not (Pinecone, 2025).</w:t>
        </w:r>
        <w:r>
          <w:rPr>
            <w:noProof/>
            <w:webHidden/>
          </w:rPr>
          <w:tab/>
        </w:r>
        <w:r>
          <w:rPr>
            <w:noProof/>
            <w:webHidden/>
          </w:rPr>
          <w:fldChar w:fldCharType="begin"/>
        </w:r>
        <w:r>
          <w:rPr>
            <w:noProof/>
            <w:webHidden/>
          </w:rPr>
          <w:instrText xml:space="preserve"> PAGEREF _Toc208673950 \h </w:instrText>
        </w:r>
        <w:r>
          <w:rPr>
            <w:noProof/>
            <w:webHidden/>
          </w:rPr>
        </w:r>
        <w:r>
          <w:rPr>
            <w:noProof/>
            <w:webHidden/>
          </w:rPr>
          <w:fldChar w:fldCharType="separate"/>
        </w:r>
        <w:r>
          <w:rPr>
            <w:noProof/>
            <w:webHidden/>
          </w:rPr>
          <w:t>5-49</w:t>
        </w:r>
        <w:r>
          <w:rPr>
            <w:noProof/>
            <w:webHidden/>
          </w:rPr>
          <w:fldChar w:fldCharType="end"/>
        </w:r>
      </w:hyperlink>
    </w:p>
    <w:p w14:paraId="46CAAE03" w14:textId="7803B726" w:rsidR="00B334F7" w:rsidRDefault="00B334F7">
      <w:pPr>
        <w:pStyle w:val="TableofFigures"/>
        <w:tabs>
          <w:tab w:val="right" w:leader="dot" w:pos="9016"/>
        </w:tabs>
        <w:rPr>
          <w:noProof/>
          <w:kern w:val="2"/>
          <w:sz w:val="24"/>
          <w:szCs w:val="24"/>
          <w:lang w:val="en-NL" w:eastAsia="en-GB"/>
          <w14:ligatures w14:val="standardContextual"/>
        </w:rPr>
      </w:pPr>
      <w:hyperlink w:anchor="_Toc208673951" w:history="1">
        <w:r w:rsidRPr="00DA1F8F">
          <w:rPr>
            <w:rStyle w:val="Hyperlink"/>
            <w:noProof/>
            <w:lang w:val="en-US"/>
          </w:rPr>
          <w:t>Figure 6.1 Image of a typical data centre: a massive enclosed building with many computers inside (source of image https://www.northcdatacenters.com/).</w:t>
        </w:r>
        <w:r>
          <w:rPr>
            <w:noProof/>
            <w:webHidden/>
          </w:rPr>
          <w:tab/>
        </w:r>
        <w:r>
          <w:rPr>
            <w:noProof/>
            <w:webHidden/>
          </w:rPr>
          <w:fldChar w:fldCharType="begin"/>
        </w:r>
        <w:r>
          <w:rPr>
            <w:noProof/>
            <w:webHidden/>
          </w:rPr>
          <w:instrText xml:space="preserve"> PAGEREF _Toc208673951 \h </w:instrText>
        </w:r>
        <w:r>
          <w:rPr>
            <w:noProof/>
            <w:webHidden/>
          </w:rPr>
        </w:r>
        <w:r>
          <w:rPr>
            <w:noProof/>
            <w:webHidden/>
          </w:rPr>
          <w:fldChar w:fldCharType="separate"/>
        </w:r>
        <w:r>
          <w:rPr>
            <w:noProof/>
            <w:webHidden/>
          </w:rPr>
          <w:t>6-55</w:t>
        </w:r>
        <w:r>
          <w:rPr>
            <w:noProof/>
            <w:webHidden/>
          </w:rPr>
          <w:fldChar w:fldCharType="end"/>
        </w:r>
      </w:hyperlink>
    </w:p>
    <w:p w14:paraId="68828B52" w14:textId="366F5853" w:rsidR="00B334F7" w:rsidRDefault="00B334F7">
      <w:pPr>
        <w:pStyle w:val="TableofFigures"/>
        <w:tabs>
          <w:tab w:val="right" w:leader="dot" w:pos="9016"/>
        </w:tabs>
        <w:rPr>
          <w:noProof/>
          <w:kern w:val="2"/>
          <w:sz w:val="24"/>
          <w:szCs w:val="24"/>
          <w:lang w:val="en-NL" w:eastAsia="en-GB"/>
          <w14:ligatures w14:val="standardContextual"/>
        </w:rPr>
      </w:pPr>
      <w:hyperlink w:anchor="_Toc208673952" w:history="1">
        <w:r w:rsidRPr="00DA1F8F">
          <w:rPr>
            <w:rStyle w:val="Hyperlink"/>
            <w:noProof/>
            <w:lang w:val="en-US"/>
          </w:rPr>
          <w:t>Figure 6.2 Interior of the xAI data centre Colossus in Memphis, Tennessee. Colossus contains about 100,000 Nvidia Graphical Processing Units (GPUs) to train language models. Expansion to 200,000 GPUs is already in the planning (image source).</w:t>
        </w:r>
        <w:r>
          <w:rPr>
            <w:noProof/>
            <w:webHidden/>
          </w:rPr>
          <w:tab/>
        </w:r>
        <w:r>
          <w:rPr>
            <w:noProof/>
            <w:webHidden/>
          </w:rPr>
          <w:fldChar w:fldCharType="begin"/>
        </w:r>
        <w:r>
          <w:rPr>
            <w:noProof/>
            <w:webHidden/>
          </w:rPr>
          <w:instrText xml:space="preserve"> PAGEREF _Toc208673952 \h </w:instrText>
        </w:r>
        <w:r>
          <w:rPr>
            <w:noProof/>
            <w:webHidden/>
          </w:rPr>
        </w:r>
        <w:r>
          <w:rPr>
            <w:noProof/>
            <w:webHidden/>
          </w:rPr>
          <w:fldChar w:fldCharType="separate"/>
        </w:r>
        <w:r>
          <w:rPr>
            <w:noProof/>
            <w:webHidden/>
          </w:rPr>
          <w:t>6-56</w:t>
        </w:r>
        <w:r>
          <w:rPr>
            <w:noProof/>
            <w:webHidden/>
          </w:rPr>
          <w:fldChar w:fldCharType="end"/>
        </w:r>
      </w:hyperlink>
    </w:p>
    <w:p w14:paraId="7327A7A5" w14:textId="4A7A8307" w:rsidR="00B334F7" w:rsidRDefault="00B334F7">
      <w:pPr>
        <w:pStyle w:val="TableofFigures"/>
        <w:tabs>
          <w:tab w:val="right" w:leader="dot" w:pos="9016"/>
        </w:tabs>
        <w:rPr>
          <w:noProof/>
          <w:kern w:val="2"/>
          <w:sz w:val="24"/>
          <w:szCs w:val="24"/>
          <w:lang w:val="en-NL" w:eastAsia="en-GB"/>
          <w14:ligatures w14:val="standardContextual"/>
        </w:rPr>
      </w:pPr>
      <w:hyperlink w:anchor="_Toc208673953" w:history="1">
        <w:r w:rsidRPr="00DA1F8F">
          <w:rPr>
            <w:rStyle w:val="Hyperlink"/>
            <w:noProof/>
            <w:lang w:val="en-US"/>
          </w:rPr>
          <w:t>Figure 6.3 Comparison of the amount of energy Chatbots consume compared to all other AI services (source graph: Masley, 2025a).</w:t>
        </w:r>
        <w:r>
          <w:rPr>
            <w:noProof/>
            <w:webHidden/>
          </w:rPr>
          <w:tab/>
        </w:r>
        <w:r>
          <w:rPr>
            <w:noProof/>
            <w:webHidden/>
          </w:rPr>
          <w:fldChar w:fldCharType="begin"/>
        </w:r>
        <w:r>
          <w:rPr>
            <w:noProof/>
            <w:webHidden/>
          </w:rPr>
          <w:instrText xml:space="preserve"> PAGEREF _Toc208673953 \h </w:instrText>
        </w:r>
        <w:r>
          <w:rPr>
            <w:noProof/>
            <w:webHidden/>
          </w:rPr>
        </w:r>
        <w:r>
          <w:rPr>
            <w:noProof/>
            <w:webHidden/>
          </w:rPr>
          <w:fldChar w:fldCharType="separate"/>
        </w:r>
        <w:r>
          <w:rPr>
            <w:noProof/>
            <w:webHidden/>
          </w:rPr>
          <w:t>6-58</w:t>
        </w:r>
        <w:r>
          <w:rPr>
            <w:noProof/>
            <w:webHidden/>
          </w:rPr>
          <w:fldChar w:fldCharType="end"/>
        </w:r>
      </w:hyperlink>
    </w:p>
    <w:p w14:paraId="5357637F" w14:textId="28F78CFE" w:rsidR="00B334F7" w:rsidRDefault="00B334F7">
      <w:pPr>
        <w:pStyle w:val="TableofFigures"/>
        <w:tabs>
          <w:tab w:val="right" w:leader="dot" w:pos="9016"/>
        </w:tabs>
        <w:rPr>
          <w:noProof/>
          <w:kern w:val="2"/>
          <w:sz w:val="24"/>
          <w:szCs w:val="24"/>
          <w:lang w:val="en-NL" w:eastAsia="en-GB"/>
          <w14:ligatures w14:val="standardContextual"/>
        </w:rPr>
      </w:pPr>
      <w:hyperlink w:anchor="_Toc208673954" w:history="1">
        <w:r w:rsidRPr="00DA1F8F">
          <w:rPr>
            <w:rStyle w:val="Hyperlink"/>
            <w:noProof/>
          </w:rPr>
          <w:t>Figure 6.4</w:t>
        </w:r>
        <w:r w:rsidRPr="00DA1F8F">
          <w:rPr>
            <w:rStyle w:val="Hyperlink"/>
            <w:noProof/>
            <w:lang w:val="en-US"/>
          </w:rPr>
          <w:t xml:space="preserve"> Comparison of energy use compared to other forms of everyday energy use (source graph: You, 2025).</w:t>
        </w:r>
        <w:r>
          <w:rPr>
            <w:noProof/>
            <w:webHidden/>
          </w:rPr>
          <w:tab/>
        </w:r>
        <w:r>
          <w:rPr>
            <w:noProof/>
            <w:webHidden/>
          </w:rPr>
          <w:fldChar w:fldCharType="begin"/>
        </w:r>
        <w:r>
          <w:rPr>
            <w:noProof/>
            <w:webHidden/>
          </w:rPr>
          <w:instrText xml:space="preserve"> PAGEREF _Toc208673954 \h </w:instrText>
        </w:r>
        <w:r>
          <w:rPr>
            <w:noProof/>
            <w:webHidden/>
          </w:rPr>
        </w:r>
        <w:r>
          <w:rPr>
            <w:noProof/>
            <w:webHidden/>
          </w:rPr>
          <w:fldChar w:fldCharType="separate"/>
        </w:r>
        <w:r>
          <w:rPr>
            <w:noProof/>
            <w:webHidden/>
          </w:rPr>
          <w:t>6-58</w:t>
        </w:r>
        <w:r>
          <w:rPr>
            <w:noProof/>
            <w:webHidden/>
          </w:rPr>
          <w:fldChar w:fldCharType="end"/>
        </w:r>
      </w:hyperlink>
    </w:p>
    <w:p w14:paraId="5A90D108" w14:textId="67ACAA41" w:rsidR="00B334F7" w:rsidRDefault="00B334F7">
      <w:pPr>
        <w:pStyle w:val="TableofFigures"/>
        <w:tabs>
          <w:tab w:val="right" w:leader="dot" w:pos="9016"/>
        </w:tabs>
        <w:rPr>
          <w:noProof/>
          <w:kern w:val="2"/>
          <w:sz w:val="24"/>
          <w:szCs w:val="24"/>
          <w:lang w:val="en-NL" w:eastAsia="en-GB"/>
          <w14:ligatures w14:val="standardContextual"/>
        </w:rPr>
      </w:pPr>
      <w:hyperlink w:anchor="_Toc208673955" w:history="1">
        <w:r w:rsidRPr="00DA1F8F">
          <w:rPr>
            <w:rStyle w:val="Hyperlink"/>
            <w:noProof/>
            <w:lang w:val="en-US"/>
          </w:rPr>
          <w:t>Figure 6.5 Graph showing which lifestyle changes result in a given reduction in CO2 emissions (in tons) (source graph: You, 2025).</w:t>
        </w:r>
        <w:r>
          <w:rPr>
            <w:noProof/>
            <w:webHidden/>
          </w:rPr>
          <w:tab/>
        </w:r>
        <w:r>
          <w:rPr>
            <w:noProof/>
            <w:webHidden/>
          </w:rPr>
          <w:fldChar w:fldCharType="begin"/>
        </w:r>
        <w:r>
          <w:rPr>
            <w:noProof/>
            <w:webHidden/>
          </w:rPr>
          <w:instrText xml:space="preserve"> PAGEREF _Toc208673955 \h </w:instrText>
        </w:r>
        <w:r>
          <w:rPr>
            <w:noProof/>
            <w:webHidden/>
          </w:rPr>
        </w:r>
        <w:r>
          <w:rPr>
            <w:noProof/>
            <w:webHidden/>
          </w:rPr>
          <w:fldChar w:fldCharType="separate"/>
        </w:r>
        <w:r>
          <w:rPr>
            <w:noProof/>
            <w:webHidden/>
          </w:rPr>
          <w:t>6-60</w:t>
        </w:r>
        <w:r>
          <w:rPr>
            <w:noProof/>
            <w:webHidden/>
          </w:rPr>
          <w:fldChar w:fldCharType="end"/>
        </w:r>
      </w:hyperlink>
    </w:p>
    <w:p w14:paraId="00B00E34" w14:textId="060983B3" w:rsidR="00B334F7" w:rsidRDefault="00B334F7">
      <w:pPr>
        <w:pStyle w:val="TableofFigures"/>
        <w:tabs>
          <w:tab w:val="right" w:leader="dot" w:pos="9016"/>
        </w:tabs>
        <w:rPr>
          <w:noProof/>
          <w:kern w:val="2"/>
          <w:sz w:val="24"/>
          <w:szCs w:val="24"/>
          <w:lang w:val="en-NL" w:eastAsia="en-GB"/>
          <w14:ligatures w14:val="standardContextual"/>
        </w:rPr>
      </w:pPr>
      <w:hyperlink w:anchor="_Toc208673956" w:history="1">
        <w:r w:rsidRPr="00DA1F8F">
          <w:rPr>
            <w:rStyle w:val="Hyperlink"/>
            <w:noProof/>
            <w:lang w:val="en-US"/>
          </w:rPr>
          <w:t>Figure 6.6 Comparison of water consumption by different online activities (source graph: Masley, 2025a</w:t>
        </w:r>
        <w:r>
          <w:rPr>
            <w:noProof/>
            <w:webHidden/>
          </w:rPr>
          <w:tab/>
        </w:r>
        <w:r>
          <w:rPr>
            <w:noProof/>
            <w:webHidden/>
          </w:rPr>
          <w:fldChar w:fldCharType="begin"/>
        </w:r>
        <w:r>
          <w:rPr>
            <w:noProof/>
            <w:webHidden/>
          </w:rPr>
          <w:instrText xml:space="preserve"> PAGEREF _Toc208673956 \h </w:instrText>
        </w:r>
        <w:r>
          <w:rPr>
            <w:noProof/>
            <w:webHidden/>
          </w:rPr>
        </w:r>
        <w:r>
          <w:rPr>
            <w:noProof/>
            <w:webHidden/>
          </w:rPr>
          <w:fldChar w:fldCharType="separate"/>
        </w:r>
        <w:r>
          <w:rPr>
            <w:noProof/>
            <w:webHidden/>
          </w:rPr>
          <w:t>6-61</w:t>
        </w:r>
        <w:r>
          <w:rPr>
            <w:noProof/>
            <w:webHidden/>
          </w:rPr>
          <w:fldChar w:fldCharType="end"/>
        </w:r>
      </w:hyperlink>
    </w:p>
    <w:p w14:paraId="7D1DA2C0" w14:textId="5777850F" w:rsidR="00B334F7" w:rsidRDefault="00B334F7">
      <w:pPr>
        <w:pStyle w:val="TableofFigures"/>
        <w:tabs>
          <w:tab w:val="right" w:leader="dot" w:pos="9016"/>
        </w:tabs>
        <w:rPr>
          <w:noProof/>
          <w:kern w:val="2"/>
          <w:sz w:val="24"/>
          <w:szCs w:val="24"/>
          <w:lang w:val="en-NL" w:eastAsia="en-GB"/>
          <w14:ligatures w14:val="standardContextual"/>
        </w:rPr>
      </w:pPr>
      <w:hyperlink w:anchor="_Toc208673957" w:history="1">
        <w:r w:rsidRPr="00DA1F8F">
          <w:rPr>
            <w:rStyle w:val="Hyperlink"/>
            <w:noProof/>
            <w:lang w:val="en-US"/>
          </w:rPr>
          <w:t>Figure 6.7 Comparison 2 of water consumption by different functions (source graph: Masley, 2025a</w:t>
        </w:r>
        <w:r>
          <w:rPr>
            <w:noProof/>
            <w:webHidden/>
          </w:rPr>
          <w:tab/>
        </w:r>
        <w:r>
          <w:rPr>
            <w:noProof/>
            <w:webHidden/>
          </w:rPr>
          <w:fldChar w:fldCharType="begin"/>
        </w:r>
        <w:r>
          <w:rPr>
            <w:noProof/>
            <w:webHidden/>
          </w:rPr>
          <w:instrText xml:space="preserve"> PAGEREF _Toc208673957 \h </w:instrText>
        </w:r>
        <w:r>
          <w:rPr>
            <w:noProof/>
            <w:webHidden/>
          </w:rPr>
        </w:r>
        <w:r>
          <w:rPr>
            <w:noProof/>
            <w:webHidden/>
          </w:rPr>
          <w:fldChar w:fldCharType="separate"/>
        </w:r>
        <w:r>
          <w:rPr>
            <w:noProof/>
            <w:webHidden/>
          </w:rPr>
          <w:t>6-62</w:t>
        </w:r>
        <w:r>
          <w:rPr>
            <w:noProof/>
            <w:webHidden/>
          </w:rPr>
          <w:fldChar w:fldCharType="end"/>
        </w:r>
      </w:hyperlink>
    </w:p>
    <w:p w14:paraId="74F992FD" w14:textId="53F8F78B" w:rsidR="00B334F7" w:rsidRDefault="00B334F7">
      <w:pPr>
        <w:pStyle w:val="TableofFigures"/>
        <w:tabs>
          <w:tab w:val="right" w:leader="dot" w:pos="9016"/>
        </w:tabs>
        <w:rPr>
          <w:noProof/>
          <w:kern w:val="2"/>
          <w:sz w:val="24"/>
          <w:szCs w:val="24"/>
          <w:lang w:val="en-NL" w:eastAsia="en-GB"/>
          <w14:ligatures w14:val="standardContextual"/>
        </w:rPr>
      </w:pPr>
      <w:hyperlink w:anchor="_Toc208673958" w:history="1">
        <w:r w:rsidRPr="00DA1F8F">
          <w:rPr>
            <w:rStyle w:val="Hyperlink"/>
            <w:noProof/>
            <w:lang w:val="en-US"/>
          </w:rPr>
          <w:t>Figure 6.8 Podcast from Trouw, June 25, 2025.</w:t>
        </w:r>
        <w:r>
          <w:rPr>
            <w:noProof/>
            <w:webHidden/>
          </w:rPr>
          <w:tab/>
        </w:r>
        <w:r>
          <w:rPr>
            <w:noProof/>
            <w:webHidden/>
          </w:rPr>
          <w:fldChar w:fldCharType="begin"/>
        </w:r>
        <w:r>
          <w:rPr>
            <w:noProof/>
            <w:webHidden/>
          </w:rPr>
          <w:instrText xml:space="preserve"> PAGEREF _Toc208673958 \h </w:instrText>
        </w:r>
        <w:r>
          <w:rPr>
            <w:noProof/>
            <w:webHidden/>
          </w:rPr>
        </w:r>
        <w:r>
          <w:rPr>
            <w:noProof/>
            <w:webHidden/>
          </w:rPr>
          <w:fldChar w:fldCharType="separate"/>
        </w:r>
        <w:r>
          <w:rPr>
            <w:noProof/>
            <w:webHidden/>
          </w:rPr>
          <w:t>6-64</w:t>
        </w:r>
        <w:r>
          <w:rPr>
            <w:noProof/>
            <w:webHidden/>
          </w:rPr>
          <w:fldChar w:fldCharType="end"/>
        </w:r>
      </w:hyperlink>
    </w:p>
    <w:p w14:paraId="2588E73A" w14:textId="7D212CD9" w:rsidR="00B334F7" w:rsidRDefault="00B334F7">
      <w:pPr>
        <w:pStyle w:val="TableofFigures"/>
        <w:tabs>
          <w:tab w:val="right" w:leader="dot" w:pos="9016"/>
        </w:tabs>
        <w:rPr>
          <w:noProof/>
          <w:kern w:val="2"/>
          <w:sz w:val="24"/>
          <w:szCs w:val="24"/>
          <w:lang w:val="en-NL" w:eastAsia="en-GB"/>
          <w14:ligatures w14:val="standardContextual"/>
        </w:rPr>
      </w:pPr>
      <w:hyperlink w:anchor="_Toc208673959" w:history="1">
        <w:r w:rsidRPr="00DA1F8F">
          <w:rPr>
            <w:rStyle w:val="Hyperlink"/>
            <w:noProof/>
            <w:lang w:val="en-US"/>
          </w:rPr>
          <w:t>Figure 7.1 Screen shot of the ResearchRabbit system visualizing for a specific paper how it is related to the references in that paper.</w:t>
        </w:r>
        <w:r>
          <w:rPr>
            <w:noProof/>
            <w:webHidden/>
          </w:rPr>
          <w:tab/>
        </w:r>
        <w:r>
          <w:rPr>
            <w:noProof/>
            <w:webHidden/>
          </w:rPr>
          <w:fldChar w:fldCharType="begin"/>
        </w:r>
        <w:r>
          <w:rPr>
            <w:noProof/>
            <w:webHidden/>
          </w:rPr>
          <w:instrText xml:space="preserve"> PAGEREF _Toc208673959 \h </w:instrText>
        </w:r>
        <w:r>
          <w:rPr>
            <w:noProof/>
            <w:webHidden/>
          </w:rPr>
        </w:r>
        <w:r>
          <w:rPr>
            <w:noProof/>
            <w:webHidden/>
          </w:rPr>
          <w:fldChar w:fldCharType="separate"/>
        </w:r>
        <w:r>
          <w:rPr>
            <w:noProof/>
            <w:webHidden/>
          </w:rPr>
          <w:t>7-69</w:t>
        </w:r>
        <w:r>
          <w:rPr>
            <w:noProof/>
            <w:webHidden/>
          </w:rPr>
          <w:fldChar w:fldCharType="end"/>
        </w:r>
      </w:hyperlink>
    </w:p>
    <w:p w14:paraId="101B6487" w14:textId="4DA91EC2" w:rsidR="00B334F7" w:rsidRDefault="00B334F7">
      <w:pPr>
        <w:pStyle w:val="TableofFigures"/>
        <w:tabs>
          <w:tab w:val="right" w:leader="dot" w:pos="9016"/>
        </w:tabs>
        <w:rPr>
          <w:noProof/>
          <w:kern w:val="2"/>
          <w:sz w:val="24"/>
          <w:szCs w:val="24"/>
          <w:lang w:val="en-NL" w:eastAsia="en-GB"/>
          <w14:ligatures w14:val="standardContextual"/>
        </w:rPr>
      </w:pPr>
      <w:hyperlink w:anchor="_Toc208673960" w:history="1">
        <w:r w:rsidRPr="00DA1F8F">
          <w:rPr>
            <w:rStyle w:val="Hyperlink"/>
            <w:noProof/>
            <w:lang w:val="en-US"/>
          </w:rPr>
          <w:t>Figure 7.2 Graph of mean scores by subject for boys and girls.</w:t>
        </w:r>
        <w:r>
          <w:rPr>
            <w:noProof/>
            <w:webHidden/>
          </w:rPr>
          <w:tab/>
        </w:r>
        <w:r>
          <w:rPr>
            <w:noProof/>
            <w:webHidden/>
          </w:rPr>
          <w:fldChar w:fldCharType="begin"/>
        </w:r>
        <w:r>
          <w:rPr>
            <w:noProof/>
            <w:webHidden/>
          </w:rPr>
          <w:instrText xml:space="preserve"> PAGEREF _Toc208673960 \h </w:instrText>
        </w:r>
        <w:r>
          <w:rPr>
            <w:noProof/>
            <w:webHidden/>
          </w:rPr>
        </w:r>
        <w:r>
          <w:rPr>
            <w:noProof/>
            <w:webHidden/>
          </w:rPr>
          <w:fldChar w:fldCharType="separate"/>
        </w:r>
        <w:r>
          <w:rPr>
            <w:noProof/>
            <w:webHidden/>
          </w:rPr>
          <w:t>7-72</w:t>
        </w:r>
        <w:r>
          <w:rPr>
            <w:noProof/>
            <w:webHidden/>
          </w:rPr>
          <w:fldChar w:fldCharType="end"/>
        </w:r>
      </w:hyperlink>
    </w:p>
    <w:p w14:paraId="05EC5B53" w14:textId="6B60E70A" w:rsidR="00B334F7" w:rsidRDefault="00B334F7">
      <w:pPr>
        <w:pStyle w:val="TableofFigures"/>
        <w:tabs>
          <w:tab w:val="right" w:leader="dot" w:pos="9016"/>
        </w:tabs>
        <w:rPr>
          <w:noProof/>
          <w:kern w:val="2"/>
          <w:sz w:val="24"/>
          <w:szCs w:val="24"/>
          <w:lang w:val="en-NL" w:eastAsia="en-GB"/>
          <w14:ligatures w14:val="standardContextual"/>
        </w:rPr>
      </w:pPr>
      <w:hyperlink w:anchor="_Toc208673961" w:history="1">
        <w:r w:rsidRPr="00DA1F8F">
          <w:rPr>
            <w:rStyle w:val="Hyperlink"/>
            <w:noProof/>
            <w:lang w:val="en-US"/>
          </w:rPr>
          <w:t>Figure 7.3 Performing the calculation of the deflection of a beam with EduGenAI and Python.</w:t>
        </w:r>
        <w:r>
          <w:rPr>
            <w:noProof/>
            <w:webHidden/>
          </w:rPr>
          <w:tab/>
        </w:r>
        <w:r>
          <w:rPr>
            <w:noProof/>
            <w:webHidden/>
          </w:rPr>
          <w:fldChar w:fldCharType="begin"/>
        </w:r>
        <w:r>
          <w:rPr>
            <w:noProof/>
            <w:webHidden/>
          </w:rPr>
          <w:instrText xml:space="preserve"> PAGEREF _Toc208673961 \h </w:instrText>
        </w:r>
        <w:r>
          <w:rPr>
            <w:noProof/>
            <w:webHidden/>
          </w:rPr>
        </w:r>
        <w:r>
          <w:rPr>
            <w:noProof/>
            <w:webHidden/>
          </w:rPr>
          <w:fldChar w:fldCharType="separate"/>
        </w:r>
        <w:r>
          <w:rPr>
            <w:noProof/>
            <w:webHidden/>
          </w:rPr>
          <w:t>7-73</w:t>
        </w:r>
        <w:r>
          <w:rPr>
            <w:noProof/>
            <w:webHidden/>
          </w:rPr>
          <w:fldChar w:fldCharType="end"/>
        </w:r>
      </w:hyperlink>
    </w:p>
    <w:p w14:paraId="57782F2E" w14:textId="48F6E4F9" w:rsidR="00B334F7" w:rsidRDefault="00B334F7">
      <w:pPr>
        <w:pStyle w:val="TableofFigures"/>
        <w:tabs>
          <w:tab w:val="right" w:leader="dot" w:pos="9016"/>
        </w:tabs>
        <w:rPr>
          <w:noProof/>
          <w:kern w:val="2"/>
          <w:sz w:val="24"/>
          <w:szCs w:val="24"/>
          <w:lang w:val="en-NL" w:eastAsia="en-GB"/>
          <w14:ligatures w14:val="standardContextual"/>
        </w:rPr>
      </w:pPr>
      <w:hyperlink w:anchor="_Toc208673962" w:history="1">
        <w:r w:rsidRPr="00DA1F8F">
          <w:rPr>
            <w:rStyle w:val="Hyperlink"/>
            <w:noProof/>
            <w:lang w:val="en-US"/>
          </w:rPr>
          <w:t>Figure 9.1 The top 20 sources in the mC4 dataset as shown on the site of De Groene Amsterdammer (Hofman &amp; Veerbeek, 2023).</w:t>
        </w:r>
        <w:r>
          <w:rPr>
            <w:noProof/>
            <w:webHidden/>
          </w:rPr>
          <w:tab/>
        </w:r>
        <w:r>
          <w:rPr>
            <w:noProof/>
            <w:webHidden/>
          </w:rPr>
          <w:fldChar w:fldCharType="begin"/>
        </w:r>
        <w:r>
          <w:rPr>
            <w:noProof/>
            <w:webHidden/>
          </w:rPr>
          <w:instrText xml:space="preserve"> PAGEREF _Toc208673962 \h </w:instrText>
        </w:r>
        <w:r>
          <w:rPr>
            <w:noProof/>
            <w:webHidden/>
          </w:rPr>
        </w:r>
        <w:r>
          <w:rPr>
            <w:noProof/>
            <w:webHidden/>
          </w:rPr>
          <w:fldChar w:fldCharType="separate"/>
        </w:r>
        <w:r>
          <w:rPr>
            <w:noProof/>
            <w:webHidden/>
          </w:rPr>
          <w:t>9-83</w:t>
        </w:r>
        <w:r>
          <w:rPr>
            <w:noProof/>
            <w:webHidden/>
          </w:rPr>
          <w:fldChar w:fldCharType="end"/>
        </w:r>
      </w:hyperlink>
    </w:p>
    <w:p w14:paraId="65BDDFC1" w14:textId="38B6E21C" w:rsidR="006D5F42" w:rsidRPr="006D5F42" w:rsidRDefault="006D5F42" w:rsidP="006D5F42">
      <w:pPr>
        <w:rPr>
          <w:lang w:val="en-US" w:eastAsia="en-US"/>
        </w:rPr>
      </w:pPr>
      <w:r>
        <w:rPr>
          <w:lang w:val="en-US" w:eastAsia="en-US"/>
        </w:rPr>
        <w:fldChar w:fldCharType="end"/>
      </w:r>
    </w:p>
    <w:p w14:paraId="6FAAC187" w14:textId="1BEE4CEF" w:rsidR="000A459C" w:rsidRPr="00A25D8F" w:rsidRDefault="000A459C" w:rsidP="00F40FC2">
      <w:pPr>
        <w:pStyle w:val="Heading2"/>
        <w:rPr>
          <w:lang w:val="en-US"/>
        </w:rPr>
      </w:pPr>
      <w:bookmarkStart w:id="983" w:name="_Toc208677757"/>
      <w:r w:rsidRPr="00EF10FA">
        <w:rPr>
          <w:lang w:val="en-US"/>
        </w:rPr>
        <w:t>Figures original URLs</w:t>
      </w:r>
      <w:bookmarkEnd w:id="983"/>
    </w:p>
    <w:p w14:paraId="04CF3A21" w14:textId="2C4A1CDB" w:rsidR="000A459C" w:rsidRPr="00A25D8F" w:rsidRDefault="000A459C" w:rsidP="000A459C">
      <w:pPr>
        <w:rPr>
          <w:lang w:val="en-US" w:eastAsia="en-US"/>
        </w:rPr>
      </w:pPr>
      <w:r w:rsidRPr="00EF10FA">
        <w:rPr>
          <w:lang w:val="en-US"/>
        </w:rPr>
        <w:t xml:space="preserve">Figuur-4.2: </w:t>
      </w:r>
      <w:hyperlink r:id="rId115">
        <w:r w:rsidRPr="00EF10FA">
          <w:rPr>
            <w:rStyle w:val="Hyperlink"/>
            <w:lang w:val="en-US"/>
          </w:rPr>
          <w:t>https://images.squarespace-cdn.com/content/v1/64398599b0c21f1705fb8fb3/4e25a8bd-e1c5-4f01-8ffd-13665eef7423/Defining+Generative+AI+Explainer+%281%29.png?format=1000w</w:t>
        </w:r>
      </w:hyperlink>
    </w:p>
    <w:p w14:paraId="1CF5AEA0" w14:textId="76EBBA89" w:rsidR="000A459C" w:rsidRPr="00A25D8F" w:rsidRDefault="000A459C" w:rsidP="000A459C">
      <w:pPr>
        <w:rPr>
          <w:lang w:val="en-US" w:eastAsia="en-US"/>
        </w:rPr>
      </w:pPr>
      <w:r w:rsidRPr="00EF10FA">
        <w:rPr>
          <w:lang w:val="en-US"/>
        </w:rPr>
        <w:t xml:space="preserve">Figure-4.3: </w:t>
      </w:r>
      <w:hyperlink r:id="rId116" w:history="1">
        <w:r w:rsidR="006D5F42" w:rsidRPr="00B17C3E">
          <w:rPr>
            <w:rStyle w:val="Hyperlink"/>
            <w:lang w:val="en-US"/>
          </w:rPr>
          <w:t>https://upload.wikimedia.org/wikipedia/commons/2/28/Artificial_neural_network_image_recognition.png</w:t>
        </w:r>
      </w:hyperlink>
      <w:r w:rsidR="006D5F42">
        <w:rPr>
          <w:lang w:val="en-US"/>
        </w:rPr>
        <w:t xml:space="preserve"> </w:t>
      </w:r>
      <w:r w:rsidRPr="00EF10FA">
        <w:rPr>
          <w:lang w:val="en-US"/>
        </w:rPr>
        <w:t xml:space="preserve"> </w:t>
      </w:r>
    </w:p>
    <w:p w14:paraId="1838F12A" w14:textId="6D737735" w:rsidR="000A459C" w:rsidRPr="00A25D8F" w:rsidRDefault="000A459C" w:rsidP="000A459C">
      <w:pPr>
        <w:rPr>
          <w:lang w:val="en-US" w:eastAsia="en-US"/>
        </w:rPr>
      </w:pPr>
      <w:r w:rsidRPr="00EF10FA">
        <w:rPr>
          <w:lang w:val="en-US"/>
        </w:rPr>
        <w:t xml:space="preserve">Figure-4.4: </w:t>
      </w:r>
      <w:hyperlink r:id="rId117">
        <w:r w:rsidRPr="00EF10FA">
          <w:rPr>
            <w:rStyle w:val="Hyperlink"/>
            <w:lang w:val="en-US"/>
          </w:rPr>
          <w:t>https:</w:t>
        </w:r>
      </w:hyperlink>
      <w:r w:rsidRPr="00EF10FA">
        <w:rPr>
          <w:lang w:val="en-US"/>
        </w:rPr>
        <w:t xml:space="preserve">//canvas.vu.nl/courses/83333/files/9170751/ </w:t>
      </w:r>
    </w:p>
    <w:p w14:paraId="5B88A535" w14:textId="02C74FEA" w:rsidR="000A459C" w:rsidRPr="00A25D8F" w:rsidRDefault="00645429" w:rsidP="000A459C">
      <w:pPr>
        <w:rPr>
          <w:lang w:val="en-US"/>
        </w:rPr>
      </w:pPr>
      <w:hyperlink r:id="rId118" w:history="1">
        <w:r w:rsidRPr="00EF10FA">
          <w:rPr>
            <w:rStyle w:val="Hyperlink"/>
            <w:lang w:val="en-US"/>
          </w:rPr>
          <w:t>https://canvas.vu.nl/courses/83333/files/9170751/download?download_frd=1</w:t>
        </w:r>
      </w:hyperlink>
    </w:p>
    <w:p w14:paraId="29769213" w14:textId="28CBA64F" w:rsidR="00645429" w:rsidRPr="00A25D8F" w:rsidRDefault="00645429" w:rsidP="000A459C">
      <w:pPr>
        <w:rPr>
          <w:lang w:val="en-US"/>
        </w:rPr>
      </w:pPr>
      <w:r w:rsidRPr="00EF10FA">
        <w:rPr>
          <w:lang w:val="en-US"/>
        </w:rPr>
        <w:t xml:space="preserve">Figure-4.5: </w:t>
      </w:r>
      <w:hyperlink r:id="rId119" w:history="1">
        <w:r w:rsidR="000E5A24" w:rsidRPr="00EF10FA">
          <w:rPr>
            <w:rStyle w:val="Hyperlink"/>
            <w:lang w:val="en-US"/>
          </w:rPr>
          <w:t>https:</w:t>
        </w:r>
      </w:hyperlink>
      <w:r w:rsidR="000E5A24" w:rsidRPr="00EF10FA">
        <w:rPr>
          <w:lang w:val="en-US"/>
        </w:rPr>
        <w:t xml:space="preserve">//edudatabase.ctl-vu.nl/wp-content/uploads/2025/09/Figuur-4.5.png </w:t>
      </w:r>
    </w:p>
    <w:p w14:paraId="65FCB24F" w14:textId="1FEDF4E4" w:rsidR="000A459C" w:rsidRPr="00A25D8F" w:rsidRDefault="000A459C" w:rsidP="000A459C">
      <w:pPr>
        <w:rPr>
          <w:lang w:val="en-US" w:eastAsia="en-US"/>
        </w:rPr>
      </w:pPr>
      <w:r w:rsidRPr="00EF10FA">
        <w:rPr>
          <w:lang w:val="en-US" w:eastAsia="en-US"/>
        </w:rPr>
        <w:t xml:space="preserve">Figuur-5.3: </w:t>
      </w:r>
      <w:hyperlink r:id="rId120" w:history="1">
        <w:r w:rsidRPr="00EF10FA">
          <w:rPr>
            <w:rStyle w:val="Hyperlink"/>
            <w:lang w:val="en-US" w:eastAsia="en-US"/>
          </w:rPr>
          <w:t>https://www.pinecone.io/_next/image/?url=https%3A%2F%2Fcdn.sanity.io%2Fimages%2Fvr8gru94%2Fproduction%2F927ca8cc5d92ee75f36d7eb4bef4685c4e3118e5-2880x1370.png&amp;w=3840&amp;q=75</w:t>
        </w:r>
      </w:hyperlink>
    </w:p>
    <w:p w14:paraId="2A515B37" w14:textId="525B6C17" w:rsidR="000A459C" w:rsidRPr="00A25D8F" w:rsidRDefault="000A459C" w:rsidP="000A459C">
      <w:pPr>
        <w:rPr>
          <w:lang w:val="en-US"/>
        </w:rPr>
      </w:pPr>
      <w:r w:rsidRPr="00EF10FA">
        <w:rPr>
          <w:lang w:val="en-US"/>
        </w:rPr>
        <w:t xml:space="preserve">Figure-6.3: </w:t>
      </w:r>
      <w:hyperlink r:id="rId121">
        <w:r w:rsidRPr="00EF10FA">
          <w:rPr>
            <w:rStyle w:val="Hyperlink"/>
            <w:lang w:val="en-US"/>
          </w:rPr>
          <w:t>https://substackcdn.com/image/fetch/f_auto,q_auto:good,fl_progressive:steep/https%3A%2F%2Fsubstack-post-media.s3.amazonaws.com%2Fpublic%2Fimages%2F4a6b6ff7-950c-40f7-8ce3-389938dd38e3_1284x378.png</w:t>
        </w:r>
      </w:hyperlink>
    </w:p>
    <w:p w14:paraId="0E2510A5" w14:textId="26810A84" w:rsidR="000A459C" w:rsidRPr="00A25D8F" w:rsidRDefault="009919FC" w:rsidP="000A459C">
      <w:pPr>
        <w:rPr>
          <w:lang w:val="en-US" w:eastAsia="en-US"/>
        </w:rPr>
      </w:pPr>
      <w:r w:rsidRPr="00EF10FA">
        <w:rPr>
          <w:lang w:val="en-US"/>
        </w:rPr>
        <w:t>Figure-6.5:</w:t>
      </w:r>
      <w:r w:rsidRPr="00A25D8F">
        <w:rPr>
          <w:lang w:val="en-US"/>
        </w:rPr>
        <w:br/>
      </w:r>
      <w:hyperlink r:id="rId122" w:history="1">
        <w:r w:rsidRPr="00EF10FA">
          <w:rPr>
            <w:rStyle w:val="Hyperlink"/>
            <w:lang w:val="en-US" w:eastAsia="en-US"/>
          </w:rPr>
          <w:t xml:space="preserve">https://substackcdn.com/image/fetch/f_auto,q_auto:good,fl_progressive:steep/https%3A%2F%2Fsubstack-post-media.s3.amazonaws.com%2Fpublic%2Fimages%2Ff586df9b-e5a1-4ddb-81bb-ca0eb5d99efa_2518x1544.png </w:t>
        </w:r>
      </w:hyperlink>
    </w:p>
    <w:p w14:paraId="2A1451AF" w14:textId="17FFC3FB" w:rsidR="000A459C" w:rsidRPr="00A25D8F" w:rsidRDefault="000A459C" w:rsidP="000A459C">
      <w:pPr>
        <w:rPr>
          <w:lang w:val="en-US"/>
        </w:rPr>
      </w:pPr>
      <w:r w:rsidRPr="00EF10FA">
        <w:rPr>
          <w:lang w:val="en-US"/>
        </w:rPr>
        <w:t>Figure-6.6:</w:t>
      </w:r>
      <w:r w:rsidRPr="00A25D8F">
        <w:rPr>
          <w:lang w:val="en-US"/>
        </w:rPr>
        <w:br/>
      </w:r>
      <w:hyperlink r:id="rId123">
        <w:r w:rsidRPr="00EF10FA">
          <w:rPr>
            <w:rStyle w:val="Hyperlink"/>
            <w:lang w:val="en-US"/>
          </w:rPr>
          <w:t>https://substackcdn.com/image/fetch/f_auto,q_auto:good,fl_progressive:steep/https%3A%2F%2Fsubstack-post-media.s3.amazonaws.com%2Fpublic%2Fimages%2F21550978-efd9-4aca-bfd8-55be56807d85_2506x1260.png</w:t>
        </w:r>
      </w:hyperlink>
    </w:p>
    <w:p w14:paraId="23F02503" w14:textId="77777777" w:rsidR="005016A4" w:rsidRPr="00A25D8F" w:rsidRDefault="005016A4" w:rsidP="005016A4">
      <w:pPr>
        <w:rPr>
          <w:lang w:val="en-US"/>
        </w:rPr>
      </w:pPr>
      <w:r w:rsidRPr="00EF10FA">
        <w:rPr>
          <w:lang w:val="en-US"/>
        </w:rPr>
        <w:t xml:space="preserve">Figure 3.1 URL for Canvas view: </w:t>
      </w:r>
      <w:hyperlink r:id="rId124" w:history="1">
        <w:r w:rsidRPr="00EF10FA">
          <w:rPr>
            <w:rStyle w:val="Hyperlink"/>
            <w:lang w:val="en-US"/>
          </w:rPr>
          <w:t>https://edudatabase.ctl-vu.nl/wp-content/uploads/2025/09/Figuur-3.1.png</w:t>
        </w:r>
      </w:hyperlink>
    </w:p>
    <w:p w14:paraId="41E5B226" w14:textId="4EC8A953" w:rsidR="005016A4" w:rsidRDefault="005016A4" w:rsidP="005016A4">
      <w:r w:rsidRPr="00EF10FA">
        <w:rPr>
          <w:lang w:val="en-US"/>
        </w:rPr>
        <w:lastRenderedPageBreak/>
        <w:t xml:space="preserve">Figure 4.5 URL for Canvas view: </w:t>
      </w:r>
      <w:hyperlink r:id="rId125" w:history="1">
        <w:r w:rsidRPr="00EF10FA">
          <w:rPr>
            <w:rStyle w:val="Hyperlink"/>
            <w:lang w:val="en-US"/>
          </w:rPr>
          <w:t>https://edudatabase.ctl-vu.nl/wp-content/uploads/2025/09/Figuur-4.5.png</w:t>
        </w:r>
      </w:hyperlink>
    </w:p>
    <w:p w14:paraId="201E49E8" w14:textId="1B805890" w:rsidR="006D5F42" w:rsidRDefault="00A902A1" w:rsidP="00A902A1">
      <w:pPr>
        <w:pStyle w:val="Heading2"/>
      </w:pPr>
      <w:bookmarkStart w:id="984" w:name="_Toc208677758"/>
      <w:proofErr w:type="spellStart"/>
      <w:r>
        <w:t>Tables</w:t>
      </w:r>
      <w:bookmarkEnd w:id="984"/>
      <w:proofErr w:type="spellEnd"/>
    </w:p>
    <w:p w14:paraId="21186FC3" w14:textId="778603A8" w:rsidR="00A902A1" w:rsidRDefault="00A902A1">
      <w:pPr>
        <w:pStyle w:val="TableofFigures"/>
        <w:tabs>
          <w:tab w:val="right" w:leader="dot" w:pos="9016"/>
        </w:tabs>
        <w:rPr>
          <w:noProof/>
          <w:kern w:val="2"/>
          <w:sz w:val="24"/>
          <w:szCs w:val="24"/>
          <w:lang w:val="en-NL" w:eastAsia="en-GB"/>
          <w14:ligatures w14:val="standardContextual"/>
        </w:rPr>
      </w:pPr>
      <w:r>
        <w:rPr>
          <w:lang w:val="en-US"/>
        </w:rPr>
        <w:fldChar w:fldCharType="begin"/>
      </w:r>
      <w:r>
        <w:rPr>
          <w:lang w:val="en-US"/>
        </w:rPr>
        <w:instrText xml:space="preserve"> TOC \h \z \c "Table" </w:instrText>
      </w:r>
      <w:r>
        <w:rPr>
          <w:lang w:val="en-US"/>
        </w:rPr>
        <w:fldChar w:fldCharType="separate"/>
      </w:r>
      <w:hyperlink w:anchor="_Toc208673772" w:history="1">
        <w:r w:rsidRPr="0070382D">
          <w:rPr>
            <w:rStyle w:val="Hyperlink"/>
            <w:noProof/>
            <w:lang w:val="en-US"/>
          </w:rPr>
          <w:t>Table 1.1 The DigiComp conceptual reference model(European Commission, 2025)</w:t>
        </w:r>
        <w:r>
          <w:rPr>
            <w:noProof/>
            <w:webHidden/>
          </w:rPr>
          <w:tab/>
        </w:r>
        <w:r>
          <w:rPr>
            <w:noProof/>
            <w:webHidden/>
          </w:rPr>
          <w:fldChar w:fldCharType="begin"/>
        </w:r>
        <w:r>
          <w:rPr>
            <w:noProof/>
            <w:webHidden/>
          </w:rPr>
          <w:instrText xml:space="preserve"> PAGEREF _Toc208673772 \h </w:instrText>
        </w:r>
        <w:r>
          <w:rPr>
            <w:noProof/>
            <w:webHidden/>
          </w:rPr>
        </w:r>
        <w:r>
          <w:rPr>
            <w:noProof/>
            <w:webHidden/>
          </w:rPr>
          <w:fldChar w:fldCharType="separate"/>
        </w:r>
        <w:r>
          <w:rPr>
            <w:noProof/>
            <w:webHidden/>
          </w:rPr>
          <w:t>1-12</w:t>
        </w:r>
        <w:r>
          <w:rPr>
            <w:noProof/>
            <w:webHidden/>
          </w:rPr>
          <w:fldChar w:fldCharType="end"/>
        </w:r>
      </w:hyperlink>
    </w:p>
    <w:p w14:paraId="41843D84" w14:textId="242090DD" w:rsidR="00A902A1" w:rsidRDefault="00A902A1">
      <w:pPr>
        <w:pStyle w:val="TableofFigures"/>
        <w:tabs>
          <w:tab w:val="right" w:leader="dot" w:pos="9016"/>
        </w:tabs>
        <w:rPr>
          <w:noProof/>
          <w:kern w:val="2"/>
          <w:sz w:val="24"/>
          <w:szCs w:val="24"/>
          <w:lang w:val="en-NL" w:eastAsia="en-GB"/>
          <w14:ligatures w14:val="standardContextual"/>
        </w:rPr>
      </w:pPr>
      <w:hyperlink w:anchor="_Toc208673773" w:history="1">
        <w:r w:rsidRPr="0070382D">
          <w:rPr>
            <w:rStyle w:val="Hyperlink"/>
            <w:noProof/>
            <w:lang w:val="en-US"/>
          </w:rPr>
          <w:t>Table 3.1 Overview of AI tools.</w:t>
        </w:r>
        <w:r>
          <w:rPr>
            <w:noProof/>
            <w:webHidden/>
          </w:rPr>
          <w:tab/>
        </w:r>
        <w:r>
          <w:rPr>
            <w:noProof/>
            <w:webHidden/>
          </w:rPr>
          <w:fldChar w:fldCharType="begin"/>
        </w:r>
        <w:r>
          <w:rPr>
            <w:noProof/>
            <w:webHidden/>
          </w:rPr>
          <w:instrText xml:space="preserve"> PAGEREF _Toc208673773 \h </w:instrText>
        </w:r>
        <w:r>
          <w:rPr>
            <w:noProof/>
            <w:webHidden/>
          </w:rPr>
        </w:r>
        <w:r>
          <w:rPr>
            <w:noProof/>
            <w:webHidden/>
          </w:rPr>
          <w:fldChar w:fldCharType="separate"/>
        </w:r>
        <w:r>
          <w:rPr>
            <w:noProof/>
            <w:webHidden/>
          </w:rPr>
          <w:t>3-25</w:t>
        </w:r>
        <w:r>
          <w:rPr>
            <w:noProof/>
            <w:webHidden/>
          </w:rPr>
          <w:fldChar w:fldCharType="end"/>
        </w:r>
      </w:hyperlink>
    </w:p>
    <w:p w14:paraId="0938DB35" w14:textId="23B55979" w:rsidR="00A902A1" w:rsidRDefault="00A902A1">
      <w:pPr>
        <w:pStyle w:val="TableofFigures"/>
        <w:tabs>
          <w:tab w:val="right" w:leader="dot" w:pos="9016"/>
        </w:tabs>
        <w:rPr>
          <w:noProof/>
          <w:kern w:val="2"/>
          <w:sz w:val="24"/>
          <w:szCs w:val="24"/>
          <w:lang w:val="en-NL" w:eastAsia="en-GB"/>
          <w14:ligatures w14:val="standardContextual"/>
        </w:rPr>
      </w:pPr>
      <w:hyperlink w:anchor="_Toc208673774" w:history="1">
        <w:r w:rsidRPr="0070382D">
          <w:rPr>
            <w:rStyle w:val="Hyperlink"/>
            <w:noProof/>
            <w:lang w:val="en-US"/>
          </w:rPr>
          <w:t>Table 4.1 Overview of machine learning methods.</w:t>
        </w:r>
        <w:r>
          <w:rPr>
            <w:noProof/>
            <w:webHidden/>
          </w:rPr>
          <w:tab/>
        </w:r>
        <w:r>
          <w:rPr>
            <w:noProof/>
            <w:webHidden/>
          </w:rPr>
          <w:fldChar w:fldCharType="begin"/>
        </w:r>
        <w:r>
          <w:rPr>
            <w:noProof/>
            <w:webHidden/>
          </w:rPr>
          <w:instrText xml:space="preserve"> PAGEREF _Toc208673774 \h </w:instrText>
        </w:r>
        <w:r>
          <w:rPr>
            <w:noProof/>
            <w:webHidden/>
          </w:rPr>
        </w:r>
        <w:r>
          <w:rPr>
            <w:noProof/>
            <w:webHidden/>
          </w:rPr>
          <w:fldChar w:fldCharType="separate"/>
        </w:r>
        <w:r>
          <w:rPr>
            <w:noProof/>
            <w:webHidden/>
          </w:rPr>
          <w:t>4-38</w:t>
        </w:r>
        <w:r>
          <w:rPr>
            <w:noProof/>
            <w:webHidden/>
          </w:rPr>
          <w:fldChar w:fldCharType="end"/>
        </w:r>
      </w:hyperlink>
    </w:p>
    <w:p w14:paraId="653E2318" w14:textId="6050C498" w:rsidR="00A902A1" w:rsidRDefault="00A902A1">
      <w:pPr>
        <w:pStyle w:val="TableofFigures"/>
        <w:tabs>
          <w:tab w:val="right" w:leader="dot" w:pos="9016"/>
        </w:tabs>
        <w:rPr>
          <w:noProof/>
          <w:kern w:val="2"/>
          <w:sz w:val="24"/>
          <w:szCs w:val="24"/>
          <w:lang w:val="en-NL" w:eastAsia="en-GB"/>
          <w14:ligatures w14:val="standardContextual"/>
        </w:rPr>
      </w:pPr>
      <w:hyperlink w:anchor="_Toc208673775" w:history="1">
        <w:r w:rsidRPr="0070382D">
          <w:rPr>
            <w:rStyle w:val="Hyperlink"/>
            <w:noProof/>
            <w:lang w:val="en-US"/>
          </w:rPr>
          <w:t>Table 5.1 Developers of LLMs, their service, models and global indication of meeting Privacy and Security requirements based on knowledge from VU Amsterdam's AI Competence Network.</w:t>
        </w:r>
        <w:r>
          <w:rPr>
            <w:noProof/>
            <w:webHidden/>
          </w:rPr>
          <w:tab/>
        </w:r>
        <w:r>
          <w:rPr>
            <w:noProof/>
            <w:webHidden/>
          </w:rPr>
          <w:fldChar w:fldCharType="begin"/>
        </w:r>
        <w:r>
          <w:rPr>
            <w:noProof/>
            <w:webHidden/>
          </w:rPr>
          <w:instrText xml:space="preserve"> PAGEREF _Toc208673775 \h </w:instrText>
        </w:r>
        <w:r>
          <w:rPr>
            <w:noProof/>
            <w:webHidden/>
          </w:rPr>
        </w:r>
        <w:r>
          <w:rPr>
            <w:noProof/>
            <w:webHidden/>
          </w:rPr>
          <w:fldChar w:fldCharType="separate"/>
        </w:r>
        <w:r>
          <w:rPr>
            <w:noProof/>
            <w:webHidden/>
          </w:rPr>
          <w:t>5-51</w:t>
        </w:r>
        <w:r>
          <w:rPr>
            <w:noProof/>
            <w:webHidden/>
          </w:rPr>
          <w:fldChar w:fldCharType="end"/>
        </w:r>
      </w:hyperlink>
    </w:p>
    <w:p w14:paraId="1BD53B51" w14:textId="3CBF753A" w:rsidR="00A902A1" w:rsidRDefault="00A902A1">
      <w:pPr>
        <w:pStyle w:val="TableofFigures"/>
        <w:tabs>
          <w:tab w:val="right" w:leader="dot" w:pos="9016"/>
        </w:tabs>
        <w:rPr>
          <w:noProof/>
          <w:kern w:val="2"/>
          <w:sz w:val="24"/>
          <w:szCs w:val="24"/>
          <w:lang w:val="en-NL" w:eastAsia="en-GB"/>
          <w14:ligatures w14:val="standardContextual"/>
        </w:rPr>
      </w:pPr>
      <w:hyperlink w:anchor="_Toc208673776" w:history="1">
        <w:r w:rsidRPr="0070382D">
          <w:rPr>
            <w:rStyle w:val="Hyperlink"/>
            <w:noProof/>
            <w:lang w:val="en-US"/>
          </w:rPr>
          <w:t>Table 6.1 A comparison between the energy required for 100 generative AI prompts and 100 generative AI prompts per day versus other everyday energy consumption.</w:t>
        </w:r>
        <w:r>
          <w:rPr>
            <w:noProof/>
            <w:webHidden/>
          </w:rPr>
          <w:tab/>
        </w:r>
        <w:r>
          <w:rPr>
            <w:noProof/>
            <w:webHidden/>
          </w:rPr>
          <w:fldChar w:fldCharType="begin"/>
        </w:r>
        <w:r>
          <w:rPr>
            <w:noProof/>
            <w:webHidden/>
          </w:rPr>
          <w:instrText xml:space="preserve"> PAGEREF _Toc208673776 \h </w:instrText>
        </w:r>
        <w:r>
          <w:rPr>
            <w:noProof/>
            <w:webHidden/>
          </w:rPr>
        </w:r>
        <w:r>
          <w:rPr>
            <w:noProof/>
            <w:webHidden/>
          </w:rPr>
          <w:fldChar w:fldCharType="separate"/>
        </w:r>
        <w:r>
          <w:rPr>
            <w:noProof/>
            <w:webHidden/>
          </w:rPr>
          <w:t>6-57</w:t>
        </w:r>
        <w:r>
          <w:rPr>
            <w:noProof/>
            <w:webHidden/>
          </w:rPr>
          <w:fldChar w:fldCharType="end"/>
        </w:r>
      </w:hyperlink>
    </w:p>
    <w:p w14:paraId="5E5165F8" w14:textId="78B49806" w:rsidR="00A902A1" w:rsidRDefault="00A902A1">
      <w:pPr>
        <w:pStyle w:val="TableofFigures"/>
        <w:tabs>
          <w:tab w:val="right" w:leader="dot" w:pos="9016"/>
        </w:tabs>
        <w:rPr>
          <w:noProof/>
          <w:kern w:val="2"/>
          <w:sz w:val="24"/>
          <w:szCs w:val="24"/>
          <w:lang w:val="en-NL" w:eastAsia="en-GB"/>
          <w14:ligatures w14:val="standardContextual"/>
        </w:rPr>
      </w:pPr>
      <w:hyperlink w:anchor="_Toc208673777" w:history="1">
        <w:r w:rsidRPr="0070382D">
          <w:rPr>
            <w:rStyle w:val="Hyperlink"/>
            <w:noProof/>
            <w:lang w:val="en-US"/>
          </w:rPr>
          <w:t>Table 7.1 Overview of powerful prompts for doing academic research by Balo (2025).</w:t>
        </w:r>
        <w:r>
          <w:rPr>
            <w:noProof/>
            <w:webHidden/>
          </w:rPr>
          <w:tab/>
        </w:r>
        <w:r>
          <w:rPr>
            <w:noProof/>
            <w:webHidden/>
          </w:rPr>
          <w:fldChar w:fldCharType="begin"/>
        </w:r>
        <w:r>
          <w:rPr>
            <w:noProof/>
            <w:webHidden/>
          </w:rPr>
          <w:instrText xml:space="preserve"> PAGEREF _Toc208673777 \h </w:instrText>
        </w:r>
        <w:r>
          <w:rPr>
            <w:noProof/>
            <w:webHidden/>
          </w:rPr>
        </w:r>
        <w:r>
          <w:rPr>
            <w:noProof/>
            <w:webHidden/>
          </w:rPr>
          <w:fldChar w:fldCharType="separate"/>
        </w:r>
        <w:r>
          <w:rPr>
            <w:noProof/>
            <w:webHidden/>
          </w:rPr>
          <w:t>7-68</w:t>
        </w:r>
        <w:r>
          <w:rPr>
            <w:noProof/>
            <w:webHidden/>
          </w:rPr>
          <w:fldChar w:fldCharType="end"/>
        </w:r>
      </w:hyperlink>
    </w:p>
    <w:p w14:paraId="73C1C93C" w14:textId="005DF237" w:rsidR="00A902A1" w:rsidRDefault="00A902A1">
      <w:pPr>
        <w:pStyle w:val="TableofFigures"/>
        <w:tabs>
          <w:tab w:val="right" w:leader="dot" w:pos="9016"/>
        </w:tabs>
        <w:rPr>
          <w:noProof/>
          <w:kern w:val="2"/>
          <w:sz w:val="24"/>
          <w:szCs w:val="24"/>
          <w:lang w:val="en-NL" w:eastAsia="en-GB"/>
          <w14:ligatures w14:val="standardContextual"/>
        </w:rPr>
      </w:pPr>
      <w:hyperlink w:anchor="_Toc208673778" w:history="1">
        <w:r w:rsidRPr="0070382D">
          <w:rPr>
            <w:rStyle w:val="Hyperlink"/>
            <w:noProof/>
            <w:lang w:val="en-US"/>
          </w:rPr>
          <w:t>Table 7.2 Characteristics, advantages, and disadvantages of modern AI-powered scientific information search tools.</w:t>
        </w:r>
        <w:r>
          <w:rPr>
            <w:noProof/>
            <w:webHidden/>
          </w:rPr>
          <w:tab/>
        </w:r>
        <w:r>
          <w:rPr>
            <w:noProof/>
            <w:webHidden/>
          </w:rPr>
          <w:fldChar w:fldCharType="begin"/>
        </w:r>
        <w:r>
          <w:rPr>
            <w:noProof/>
            <w:webHidden/>
          </w:rPr>
          <w:instrText xml:space="preserve"> PAGEREF _Toc208673778 \h </w:instrText>
        </w:r>
        <w:r>
          <w:rPr>
            <w:noProof/>
            <w:webHidden/>
          </w:rPr>
        </w:r>
        <w:r>
          <w:rPr>
            <w:noProof/>
            <w:webHidden/>
          </w:rPr>
          <w:fldChar w:fldCharType="separate"/>
        </w:r>
        <w:r>
          <w:rPr>
            <w:noProof/>
            <w:webHidden/>
          </w:rPr>
          <w:t>7-70</w:t>
        </w:r>
        <w:r>
          <w:rPr>
            <w:noProof/>
            <w:webHidden/>
          </w:rPr>
          <w:fldChar w:fldCharType="end"/>
        </w:r>
      </w:hyperlink>
    </w:p>
    <w:p w14:paraId="6C520372" w14:textId="42097C60" w:rsidR="00A902A1" w:rsidRDefault="00A902A1">
      <w:pPr>
        <w:pStyle w:val="TableofFigures"/>
        <w:tabs>
          <w:tab w:val="right" w:leader="dot" w:pos="9016"/>
        </w:tabs>
        <w:rPr>
          <w:noProof/>
          <w:kern w:val="2"/>
          <w:sz w:val="24"/>
          <w:szCs w:val="24"/>
          <w:lang w:val="en-NL" w:eastAsia="en-GB"/>
          <w14:ligatures w14:val="standardContextual"/>
        </w:rPr>
      </w:pPr>
      <w:hyperlink w:anchor="_Toc208673779" w:history="1">
        <w:r w:rsidRPr="0070382D">
          <w:rPr>
            <w:rStyle w:val="Hyperlink"/>
            <w:noProof/>
            <w:lang w:val="en-US"/>
          </w:rPr>
          <w:t>Table 7.3 Prompts for Scientific Research by Razia Aliani (2024).</w:t>
        </w:r>
        <w:r>
          <w:rPr>
            <w:noProof/>
            <w:webHidden/>
          </w:rPr>
          <w:tab/>
        </w:r>
        <w:r>
          <w:rPr>
            <w:noProof/>
            <w:webHidden/>
          </w:rPr>
          <w:fldChar w:fldCharType="begin"/>
        </w:r>
        <w:r>
          <w:rPr>
            <w:noProof/>
            <w:webHidden/>
          </w:rPr>
          <w:instrText xml:space="preserve"> PAGEREF _Toc208673779 \h </w:instrText>
        </w:r>
        <w:r>
          <w:rPr>
            <w:noProof/>
            <w:webHidden/>
          </w:rPr>
        </w:r>
        <w:r>
          <w:rPr>
            <w:noProof/>
            <w:webHidden/>
          </w:rPr>
          <w:fldChar w:fldCharType="separate"/>
        </w:r>
        <w:r>
          <w:rPr>
            <w:noProof/>
            <w:webHidden/>
          </w:rPr>
          <w:t>7-71</w:t>
        </w:r>
        <w:r>
          <w:rPr>
            <w:noProof/>
            <w:webHidden/>
          </w:rPr>
          <w:fldChar w:fldCharType="end"/>
        </w:r>
      </w:hyperlink>
    </w:p>
    <w:p w14:paraId="215B27F9" w14:textId="5B63D821" w:rsidR="00A902A1" w:rsidRDefault="00A902A1">
      <w:pPr>
        <w:pStyle w:val="TableofFigures"/>
        <w:tabs>
          <w:tab w:val="right" w:leader="dot" w:pos="9016"/>
        </w:tabs>
        <w:rPr>
          <w:noProof/>
          <w:kern w:val="2"/>
          <w:sz w:val="24"/>
          <w:szCs w:val="24"/>
          <w:lang w:val="en-NL" w:eastAsia="en-GB"/>
          <w14:ligatures w14:val="standardContextual"/>
        </w:rPr>
      </w:pPr>
      <w:hyperlink w:anchor="_Toc208673780" w:history="1">
        <w:r w:rsidRPr="0070382D">
          <w:rPr>
            <w:rStyle w:val="Hyperlink"/>
            <w:noProof/>
            <w:lang w:val="en-US"/>
          </w:rPr>
          <w:t>Table 7.4 Characteristics and errors of texts produced by generative AI.</w:t>
        </w:r>
        <w:r>
          <w:rPr>
            <w:noProof/>
            <w:webHidden/>
          </w:rPr>
          <w:tab/>
        </w:r>
        <w:r>
          <w:rPr>
            <w:noProof/>
            <w:webHidden/>
          </w:rPr>
          <w:fldChar w:fldCharType="begin"/>
        </w:r>
        <w:r>
          <w:rPr>
            <w:noProof/>
            <w:webHidden/>
          </w:rPr>
          <w:instrText xml:space="preserve"> PAGEREF _Toc208673780 \h </w:instrText>
        </w:r>
        <w:r>
          <w:rPr>
            <w:noProof/>
            <w:webHidden/>
          </w:rPr>
        </w:r>
        <w:r>
          <w:rPr>
            <w:noProof/>
            <w:webHidden/>
          </w:rPr>
          <w:fldChar w:fldCharType="separate"/>
        </w:r>
        <w:r>
          <w:rPr>
            <w:noProof/>
            <w:webHidden/>
          </w:rPr>
          <w:t>7-75</w:t>
        </w:r>
        <w:r>
          <w:rPr>
            <w:noProof/>
            <w:webHidden/>
          </w:rPr>
          <w:fldChar w:fldCharType="end"/>
        </w:r>
      </w:hyperlink>
    </w:p>
    <w:p w14:paraId="11BD0DD4" w14:textId="4119432A" w:rsidR="00A902A1" w:rsidRPr="00A25D8F" w:rsidRDefault="00A902A1" w:rsidP="005016A4">
      <w:pPr>
        <w:rPr>
          <w:lang w:val="en-US" w:eastAsia="en-US"/>
        </w:rPr>
      </w:pPr>
      <w:r>
        <w:rPr>
          <w:lang w:val="en-US" w:eastAsia="en-US"/>
        </w:rPr>
        <w:fldChar w:fldCharType="end"/>
      </w:r>
    </w:p>
    <w:p w14:paraId="688E78EB" w14:textId="77777777" w:rsidR="000A459C" w:rsidRPr="00A25D8F" w:rsidRDefault="000A459C" w:rsidP="00435754">
      <w:pPr>
        <w:pStyle w:val="Heading2"/>
        <w:rPr>
          <w:lang w:val="en-US"/>
        </w:rPr>
      </w:pPr>
      <w:bookmarkStart w:id="985" w:name="_Toc208677759"/>
      <w:r w:rsidRPr="00EF10FA">
        <w:rPr>
          <w:lang w:val="en-US"/>
        </w:rPr>
        <w:t>Boxes</w:t>
      </w:r>
      <w:bookmarkEnd w:id="985"/>
    </w:p>
    <w:p w14:paraId="73BA1560" w14:textId="7C921B95" w:rsidR="00CD62EB" w:rsidRDefault="000A459C">
      <w:pPr>
        <w:pStyle w:val="TableofFigures"/>
        <w:tabs>
          <w:tab w:val="right" w:leader="dot" w:pos="9016"/>
        </w:tabs>
        <w:rPr>
          <w:noProof/>
          <w:kern w:val="2"/>
          <w:sz w:val="24"/>
          <w:szCs w:val="24"/>
          <w:lang w:val="en-NL" w:eastAsia="en-GB"/>
          <w14:ligatures w14:val="standardContextual"/>
        </w:rPr>
      </w:pPr>
      <w:r w:rsidRPr="00EF10FA">
        <w:rPr>
          <w:lang w:val="en-US"/>
        </w:rPr>
        <w:fldChar w:fldCharType="begin"/>
      </w:r>
      <w:r w:rsidRPr="00EF10FA">
        <w:rPr>
          <w:lang w:val="en-US"/>
        </w:rPr>
        <w:instrText xml:space="preserve"> TOC \h \z \c "Box" </w:instrText>
      </w:r>
      <w:r w:rsidRPr="00EF10FA">
        <w:rPr>
          <w:lang w:val="en-US"/>
        </w:rPr>
        <w:fldChar w:fldCharType="separate"/>
      </w:r>
      <w:hyperlink w:anchor="_Toc208671237" w:history="1">
        <w:r w:rsidR="00CD62EB" w:rsidRPr="00C066A2">
          <w:rPr>
            <w:rStyle w:val="Hyperlink"/>
            <w:noProof/>
            <w:lang w:val="en-US"/>
          </w:rPr>
          <w:t>Box 1.1 - What do we mean by 'GPT'</w:t>
        </w:r>
        <w:r w:rsidR="00CD62EB">
          <w:rPr>
            <w:noProof/>
            <w:webHidden/>
          </w:rPr>
          <w:tab/>
        </w:r>
        <w:r w:rsidR="00CD62EB">
          <w:rPr>
            <w:noProof/>
            <w:webHidden/>
          </w:rPr>
          <w:fldChar w:fldCharType="begin"/>
        </w:r>
        <w:r w:rsidR="00CD62EB">
          <w:rPr>
            <w:noProof/>
            <w:webHidden/>
          </w:rPr>
          <w:instrText xml:space="preserve"> PAGEREF _Toc208671237 \h </w:instrText>
        </w:r>
        <w:r w:rsidR="00CD62EB">
          <w:rPr>
            <w:noProof/>
            <w:webHidden/>
          </w:rPr>
        </w:r>
        <w:r w:rsidR="00CD62EB">
          <w:rPr>
            <w:noProof/>
            <w:webHidden/>
          </w:rPr>
          <w:fldChar w:fldCharType="separate"/>
        </w:r>
        <w:r w:rsidR="00CD62EB">
          <w:rPr>
            <w:noProof/>
            <w:webHidden/>
          </w:rPr>
          <w:t>1-10</w:t>
        </w:r>
        <w:r w:rsidR="00CD62EB">
          <w:rPr>
            <w:noProof/>
            <w:webHidden/>
          </w:rPr>
          <w:fldChar w:fldCharType="end"/>
        </w:r>
      </w:hyperlink>
    </w:p>
    <w:p w14:paraId="44D3007B" w14:textId="0718C51D" w:rsidR="00CD62EB" w:rsidRDefault="00CD62EB">
      <w:pPr>
        <w:pStyle w:val="TableofFigures"/>
        <w:tabs>
          <w:tab w:val="right" w:leader="dot" w:pos="9016"/>
        </w:tabs>
        <w:rPr>
          <w:noProof/>
          <w:kern w:val="2"/>
          <w:sz w:val="24"/>
          <w:szCs w:val="24"/>
          <w:lang w:val="en-NL" w:eastAsia="en-GB"/>
          <w14:ligatures w14:val="standardContextual"/>
        </w:rPr>
      </w:pPr>
      <w:hyperlink w:anchor="_Toc208671238" w:history="1">
        <w:r w:rsidRPr="00C066A2">
          <w:rPr>
            <w:rStyle w:val="Hyperlink"/>
            <w:noProof/>
            <w:lang w:val="en-US"/>
          </w:rPr>
          <w:t>Box 1.2 - If AI sounds compelling, it doesn't mean it's correct</w:t>
        </w:r>
        <w:r>
          <w:rPr>
            <w:noProof/>
            <w:webHidden/>
          </w:rPr>
          <w:tab/>
        </w:r>
        <w:r>
          <w:rPr>
            <w:noProof/>
            <w:webHidden/>
          </w:rPr>
          <w:fldChar w:fldCharType="begin"/>
        </w:r>
        <w:r>
          <w:rPr>
            <w:noProof/>
            <w:webHidden/>
          </w:rPr>
          <w:instrText xml:space="preserve"> PAGEREF _Toc208671238 \h </w:instrText>
        </w:r>
        <w:r>
          <w:rPr>
            <w:noProof/>
            <w:webHidden/>
          </w:rPr>
        </w:r>
        <w:r>
          <w:rPr>
            <w:noProof/>
            <w:webHidden/>
          </w:rPr>
          <w:fldChar w:fldCharType="separate"/>
        </w:r>
        <w:r>
          <w:rPr>
            <w:noProof/>
            <w:webHidden/>
          </w:rPr>
          <w:t>1-10</w:t>
        </w:r>
        <w:r>
          <w:rPr>
            <w:noProof/>
            <w:webHidden/>
          </w:rPr>
          <w:fldChar w:fldCharType="end"/>
        </w:r>
      </w:hyperlink>
    </w:p>
    <w:p w14:paraId="6DC64B38" w14:textId="4D6BFEF6" w:rsidR="00CD62EB" w:rsidRDefault="00CD62EB">
      <w:pPr>
        <w:pStyle w:val="TableofFigures"/>
        <w:tabs>
          <w:tab w:val="right" w:leader="dot" w:pos="9016"/>
        </w:tabs>
        <w:rPr>
          <w:noProof/>
          <w:kern w:val="2"/>
          <w:sz w:val="24"/>
          <w:szCs w:val="24"/>
          <w:lang w:val="en-NL" w:eastAsia="en-GB"/>
          <w14:ligatures w14:val="standardContextual"/>
        </w:rPr>
      </w:pPr>
      <w:hyperlink w:anchor="_Toc208671239" w:history="1">
        <w:r w:rsidRPr="00C066A2">
          <w:rPr>
            <w:rStyle w:val="Hyperlink"/>
            <w:noProof/>
            <w:lang w:val="en-US"/>
          </w:rPr>
          <w:t>Box 1.3 - AI deception: When artificial intelligence deceives people</w:t>
        </w:r>
        <w:r>
          <w:rPr>
            <w:noProof/>
            <w:webHidden/>
          </w:rPr>
          <w:tab/>
        </w:r>
        <w:r>
          <w:rPr>
            <w:noProof/>
            <w:webHidden/>
          </w:rPr>
          <w:fldChar w:fldCharType="begin"/>
        </w:r>
        <w:r>
          <w:rPr>
            <w:noProof/>
            <w:webHidden/>
          </w:rPr>
          <w:instrText xml:space="preserve"> PAGEREF _Toc208671239 \h </w:instrText>
        </w:r>
        <w:r>
          <w:rPr>
            <w:noProof/>
            <w:webHidden/>
          </w:rPr>
        </w:r>
        <w:r>
          <w:rPr>
            <w:noProof/>
            <w:webHidden/>
          </w:rPr>
          <w:fldChar w:fldCharType="separate"/>
        </w:r>
        <w:r>
          <w:rPr>
            <w:noProof/>
            <w:webHidden/>
          </w:rPr>
          <w:t>1-13</w:t>
        </w:r>
        <w:r>
          <w:rPr>
            <w:noProof/>
            <w:webHidden/>
          </w:rPr>
          <w:fldChar w:fldCharType="end"/>
        </w:r>
      </w:hyperlink>
    </w:p>
    <w:p w14:paraId="6B4089B2" w14:textId="6533F9B0" w:rsidR="00CD62EB" w:rsidRDefault="00CD62EB">
      <w:pPr>
        <w:pStyle w:val="TableofFigures"/>
        <w:tabs>
          <w:tab w:val="right" w:leader="dot" w:pos="9016"/>
        </w:tabs>
        <w:rPr>
          <w:noProof/>
          <w:kern w:val="2"/>
          <w:sz w:val="24"/>
          <w:szCs w:val="24"/>
          <w:lang w:val="en-NL" w:eastAsia="en-GB"/>
          <w14:ligatures w14:val="standardContextual"/>
        </w:rPr>
      </w:pPr>
      <w:hyperlink w:anchor="_Toc208671240" w:history="1">
        <w:r w:rsidRPr="00C066A2">
          <w:rPr>
            <w:rStyle w:val="Hyperlink"/>
            <w:noProof/>
            <w:lang w:val="en-US"/>
          </w:rPr>
          <w:t>Box 1.4 - Political influence through generative AI</w:t>
        </w:r>
        <w:r>
          <w:rPr>
            <w:noProof/>
            <w:webHidden/>
          </w:rPr>
          <w:tab/>
        </w:r>
        <w:r>
          <w:rPr>
            <w:noProof/>
            <w:webHidden/>
          </w:rPr>
          <w:fldChar w:fldCharType="begin"/>
        </w:r>
        <w:r>
          <w:rPr>
            <w:noProof/>
            <w:webHidden/>
          </w:rPr>
          <w:instrText xml:space="preserve"> PAGEREF _Toc208671240 \h </w:instrText>
        </w:r>
        <w:r>
          <w:rPr>
            <w:noProof/>
            <w:webHidden/>
          </w:rPr>
        </w:r>
        <w:r>
          <w:rPr>
            <w:noProof/>
            <w:webHidden/>
          </w:rPr>
          <w:fldChar w:fldCharType="separate"/>
        </w:r>
        <w:r>
          <w:rPr>
            <w:noProof/>
            <w:webHidden/>
          </w:rPr>
          <w:t>1-14</w:t>
        </w:r>
        <w:r>
          <w:rPr>
            <w:noProof/>
            <w:webHidden/>
          </w:rPr>
          <w:fldChar w:fldCharType="end"/>
        </w:r>
      </w:hyperlink>
    </w:p>
    <w:p w14:paraId="25EF5027" w14:textId="28F5B431" w:rsidR="00CD62EB" w:rsidRDefault="00CD62EB">
      <w:pPr>
        <w:pStyle w:val="TableofFigures"/>
        <w:tabs>
          <w:tab w:val="right" w:leader="dot" w:pos="9016"/>
        </w:tabs>
        <w:rPr>
          <w:noProof/>
          <w:kern w:val="2"/>
          <w:sz w:val="24"/>
          <w:szCs w:val="24"/>
          <w:lang w:val="en-NL" w:eastAsia="en-GB"/>
          <w14:ligatures w14:val="standardContextual"/>
        </w:rPr>
      </w:pPr>
      <w:r>
        <w:fldChar w:fldCharType="begin"/>
      </w:r>
      <w:r>
        <w:instrText>HYPERLINK \l "_Toc208671241"</w:instrText>
      </w:r>
      <w:r>
        <w:fldChar w:fldCharType="separate"/>
      </w:r>
      <w:r w:rsidRPr="00C066A2">
        <w:rPr>
          <w:rStyle w:val="Hyperlink"/>
          <w:noProof/>
          <w:lang w:val="en-US"/>
        </w:rPr>
        <w:t xml:space="preserve">Box 1.5 - Accounting for AI use in this </w:t>
      </w:r>
      <w:del w:id="986" w:author="Draaijer, S. (Silvester)" w:date="2025-10-03T09:32:00Z" w16du:dateUtc="2025-10-03T07:32:00Z">
        <w:r w:rsidRPr="00C066A2" w:rsidDel="00A44B55">
          <w:rPr>
            <w:rStyle w:val="Hyperlink"/>
            <w:noProof/>
            <w:lang w:val="en-US"/>
          </w:rPr>
          <w:delText>handbook</w:delText>
        </w:r>
      </w:del>
      <w:ins w:id="987" w:author="Draaijer, S. (Silvester)" w:date="2025-10-03T09:32:00Z" w16du:dateUtc="2025-10-03T07:32:00Z">
        <w:r w:rsidR="00A44B55">
          <w:rPr>
            <w:rStyle w:val="Hyperlink"/>
            <w:noProof/>
            <w:lang w:val="en-US"/>
          </w:rPr>
          <w:t>book</w:t>
        </w:r>
      </w:ins>
      <w:r>
        <w:rPr>
          <w:noProof/>
          <w:webHidden/>
        </w:rPr>
        <w:tab/>
      </w:r>
      <w:r>
        <w:rPr>
          <w:noProof/>
          <w:webHidden/>
        </w:rPr>
        <w:fldChar w:fldCharType="begin"/>
      </w:r>
      <w:r>
        <w:rPr>
          <w:noProof/>
          <w:webHidden/>
        </w:rPr>
        <w:instrText xml:space="preserve"> PAGEREF _Toc208671241 \h </w:instrText>
      </w:r>
      <w:r>
        <w:rPr>
          <w:noProof/>
          <w:webHidden/>
        </w:rPr>
      </w:r>
      <w:r>
        <w:rPr>
          <w:noProof/>
          <w:webHidden/>
        </w:rPr>
        <w:fldChar w:fldCharType="separate"/>
      </w:r>
      <w:r>
        <w:rPr>
          <w:noProof/>
          <w:webHidden/>
        </w:rPr>
        <w:t>1-14</w:t>
      </w:r>
      <w:r>
        <w:rPr>
          <w:noProof/>
          <w:webHidden/>
        </w:rPr>
        <w:fldChar w:fldCharType="end"/>
      </w:r>
      <w:r>
        <w:fldChar w:fldCharType="end"/>
      </w:r>
    </w:p>
    <w:p w14:paraId="68E29D97" w14:textId="2C3224E1" w:rsidR="00CD62EB" w:rsidRDefault="00CD62EB">
      <w:pPr>
        <w:pStyle w:val="TableofFigures"/>
        <w:tabs>
          <w:tab w:val="right" w:leader="dot" w:pos="9016"/>
        </w:tabs>
        <w:rPr>
          <w:noProof/>
          <w:kern w:val="2"/>
          <w:sz w:val="24"/>
          <w:szCs w:val="24"/>
          <w:lang w:val="en-NL" w:eastAsia="en-GB"/>
          <w14:ligatures w14:val="standardContextual"/>
        </w:rPr>
      </w:pPr>
      <w:hyperlink w:anchor="_Toc208671242" w:history="1">
        <w:r w:rsidRPr="00C066A2">
          <w:rPr>
            <w:rStyle w:val="Hyperlink"/>
            <w:noProof/>
            <w:lang w:val="en-US"/>
          </w:rPr>
          <w:t>Box 2.1 - What is a prompt?</w:t>
        </w:r>
        <w:r>
          <w:rPr>
            <w:noProof/>
            <w:webHidden/>
          </w:rPr>
          <w:tab/>
        </w:r>
        <w:r>
          <w:rPr>
            <w:noProof/>
            <w:webHidden/>
          </w:rPr>
          <w:fldChar w:fldCharType="begin"/>
        </w:r>
        <w:r>
          <w:rPr>
            <w:noProof/>
            <w:webHidden/>
          </w:rPr>
          <w:instrText xml:space="preserve"> PAGEREF _Toc208671242 \h </w:instrText>
        </w:r>
        <w:r>
          <w:rPr>
            <w:noProof/>
            <w:webHidden/>
          </w:rPr>
        </w:r>
        <w:r>
          <w:rPr>
            <w:noProof/>
            <w:webHidden/>
          </w:rPr>
          <w:fldChar w:fldCharType="separate"/>
        </w:r>
        <w:r>
          <w:rPr>
            <w:noProof/>
            <w:webHidden/>
          </w:rPr>
          <w:t>2-16</w:t>
        </w:r>
        <w:r>
          <w:rPr>
            <w:noProof/>
            <w:webHidden/>
          </w:rPr>
          <w:fldChar w:fldCharType="end"/>
        </w:r>
      </w:hyperlink>
    </w:p>
    <w:p w14:paraId="58C49740" w14:textId="78EA8BE8" w:rsidR="00CD62EB" w:rsidRDefault="00CD62EB">
      <w:pPr>
        <w:pStyle w:val="TableofFigures"/>
        <w:tabs>
          <w:tab w:val="right" w:leader="dot" w:pos="9016"/>
        </w:tabs>
        <w:rPr>
          <w:noProof/>
          <w:kern w:val="2"/>
          <w:sz w:val="24"/>
          <w:szCs w:val="24"/>
          <w:lang w:val="en-NL" w:eastAsia="en-GB"/>
          <w14:ligatures w14:val="standardContextual"/>
        </w:rPr>
      </w:pPr>
      <w:hyperlink w:anchor="_Toc208671243" w:history="1">
        <w:r w:rsidRPr="00C066A2">
          <w:rPr>
            <w:rStyle w:val="Hyperlink"/>
            <w:noProof/>
            <w:lang w:val="en-US"/>
          </w:rPr>
          <w:t>Box 2.2 - Large Language Models and Multimodal Models</w:t>
        </w:r>
        <w:r>
          <w:rPr>
            <w:noProof/>
            <w:webHidden/>
          </w:rPr>
          <w:tab/>
        </w:r>
        <w:r>
          <w:rPr>
            <w:noProof/>
            <w:webHidden/>
          </w:rPr>
          <w:fldChar w:fldCharType="begin"/>
        </w:r>
        <w:r>
          <w:rPr>
            <w:noProof/>
            <w:webHidden/>
          </w:rPr>
          <w:instrText xml:space="preserve"> PAGEREF _Toc208671243 \h </w:instrText>
        </w:r>
        <w:r>
          <w:rPr>
            <w:noProof/>
            <w:webHidden/>
          </w:rPr>
        </w:r>
        <w:r>
          <w:rPr>
            <w:noProof/>
            <w:webHidden/>
          </w:rPr>
          <w:fldChar w:fldCharType="separate"/>
        </w:r>
        <w:r>
          <w:rPr>
            <w:noProof/>
            <w:webHidden/>
          </w:rPr>
          <w:t>2-16</w:t>
        </w:r>
        <w:r>
          <w:rPr>
            <w:noProof/>
            <w:webHidden/>
          </w:rPr>
          <w:fldChar w:fldCharType="end"/>
        </w:r>
      </w:hyperlink>
    </w:p>
    <w:p w14:paraId="08EB5396" w14:textId="61A80E96" w:rsidR="00CD62EB" w:rsidRDefault="00CD62EB">
      <w:pPr>
        <w:pStyle w:val="TableofFigures"/>
        <w:tabs>
          <w:tab w:val="right" w:leader="dot" w:pos="9016"/>
        </w:tabs>
        <w:rPr>
          <w:noProof/>
          <w:kern w:val="2"/>
          <w:sz w:val="24"/>
          <w:szCs w:val="24"/>
          <w:lang w:val="en-NL" w:eastAsia="en-GB"/>
          <w14:ligatures w14:val="standardContextual"/>
        </w:rPr>
      </w:pPr>
      <w:hyperlink w:anchor="_Toc208671244" w:history="1">
        <w:r w:rsidRPr="00C066A2">
          <w:rPr>
            <w:rStyle w:val="Hyperlink"/>
            <w:noProof/>
            <w:lang w:val="en-US"/>
          </w:rPr>
          <w:t>Box 2.3 - Prompt engineering: a new academic skill</w:t>
        </w:r>
        <w:r>
          <w:rPr>
            <w:noProof/>
            <w:webHidden/>
          </w:rPr>
          <w:tab/>
        </w:r>
        <w:r>
          <w:rPr>
            <w:noProof/>
            <w:webHidden/>
          </w:rPr>
          <w:fldChar w:fldCharType="begin"/>
        </w:r>
        <w:r>
          <w:rPr>
            <w:noProof/>
            <w:webHidden/>
          </w:rPr>
          <w:instrText xml:space="preserve"> PAGEREF _Toc208671244 \h </w:instrText>
        </w:r>
        <w:r>
          <w:rPr>
            <w:noProof/>
            <w:webHidden/>
          </w:rPr>
        </w:r>
        <w:r>
          <w:rPr>
            <w:noProof/>
            <w:webHidden/>
          </w:rPr>
          <w:fldChar w:fldCharType="separate"/>
        </w:r>
        <w:r>
          <w:rPr>
            <w:noProof/>
            <w:webHidden/>
          </w:rPr>
          <w:t>2-17</w:t>
        </w:r>
        <w:r>
          <w:rPr>
            <w:noProof/>
            <w:webHidden/>
          </w:rPr>
          <w:fldChar w:fldCharType="end"/>
        </w:r>
      </w:hyperlink>
    </w:p>
    <w:p w14:paraId="46F25318" w14:textId="691A14BE" w:rsidR="00CD62EB" w:rsidRDefault="00CD62EB">
      <w:pPr>
        <w:pStyle w:val="TableofFigures"/>
        <w:tabs>
          <w:tab w:val="right" w:leader="dot" w:pos="9016"/>
        </w:tabs>
        <w:rPr>
          <w:noProof/>
          <w:kern w:val="2"/>
          <w:sz w:val="24"/>
          <w:szCs w:val="24"/>
          <w:lang w:val="en-NL" w:eastAsia="en-GB"/>
          <w14:ligatures w14:val="standardContextual"/>
        </w:rPr>
      </w:pPr>
      <w:hyperlink w:anchor="_Toc208671245" w:history="1">
        <w:r w:rsidRPr="00C066A2">
          <w:rPr>
            <w:rStyle w:val="Hyperlink"/>
            <w:noProof/>
            <w:lang w:val="en-US"/>
          </w:rPr>
          <w:t>Box 2.4 - Know your AI-tools</w:t>
        </w:r>
        <w:r>
          <w:rPr>
            <w:noProof/>
            <w:webHidden/>
          </w:rPr>
          <w:tab/>
        </w:r>
        <w:r>
          <w:rPr>
            <w:noProof/>
            <w:webHidden/>
          </w:rPr>
          <w:fldChar w:fldCharType="begin"/>
        </w:r>
        <w:r>
          <w:rPr>
            <w:noProof/>
            <w:webHidden/>
          </w:rPr>
          <w:instrText xml:space="preserve"> PAGEREF _Toc208671245 \h </w:instrText>
        </w:r>
        <w:r>
          <w:rPr>
            <w:noProof/>
            <w:webHidden/>
          </w:rPr>
        </w:r>
        <w:r>
          <w:rPr>
            <w:noProof/>
            <w:webHidden/>
          </w:rPr>
          <w:fldChar w:fldCharType="separate"/>
        </w:r>
        <w:r>
          <w:rPr>
            <w:noProof/>
            <w:webHidden/>
          </w:rPr>
          <w:t>2-17</w:t>
        </w:r>
        <w:r>
          <w:rPr>
            <w:noProof/>
            <w:webHidden/>
          </w:rPr>
          <w:fldChar w:fldCharType="end"/>
        </w:r>
      </w:hyperlink>
    </w:p>
    <w:p w14:paraId="596AA2FF" w14:textId="52BC12DB" w:rsidR="00CD62EB" w:rsidRDefault="00CD62EB">
      <w:pPr>
        <w:pStyle w:val="TableofFigures"/>
        <w:tabs>
          <w:tab w:val="right" w:leader="dot" w:pos="9016"/>
        </w:tabs>
        <w:rPr>
          <w:noProof/>
          <w:kern w:val="2"/>
          <w:sz w:val="24"/>
          <w:szCs w:val="24"/>
          <w:lang w:val="en-NL" w:eastAsia="en-GB"/>
          <w14:ligatures w14:val="standardContextual"/>
        </w:rPr>
      </w:pPr>
      <w:hyperlink w:anchor="_Toc208671246" w:history="1">
        <w:r w:rsidRPr="00C066A2">
          <w:rPr>
            <w:rStyle w:val="Hyperlink"/>
            <w:noProof/>
            <w:lang w:val="en-US"/>
          </w:rPr>
          <w:t>Box 2.5 - Ethics and responsibility in generative AI use</w:t>
        </w:r>
        <w:r>
          <w:rPr>
            <w:noProof/>
            <w:webHidden/>
          </w:rPr>
          <w:tab/>
        </w:r>
        <w:r>
          <w:rPr>
            <w:noProof/>
            <w:webHidden/>
          </w:rPr>
          <w:fldChar w:fldCharType="begin"/>
        </w:r>
        <w:r>
          <w:rPr>
            <w:noProof/>
            <w:webHidden/>
          </w:rPr>
          <w:instrText xml:space="preserve"> PAGEREF _Toc208671246 \h </w:instrText>
        </w:r>
        <w:r>
          <w:rPr>
            <w:noProof/>
            <w:webHidden/>
          </w:rPr>
        </w:r>
        <w:r>
          <w:rPr>
            <w:noProof/>
            <w:webHidden/>
          </w:rPr>
          <w:fldChar w:fldCharType="separate"/>
        </w:r>
        <w:r>
          <w:rPr>
            <w:noProof/>
            <w:webHidden/>
          </w:rPr>
          <w:t>2-18</w:t>
        </w:r>
        <w:r>
          <w:rPr>
            <w:noProof/>
            <w:webHidden/>
          </w:rPr>
          <w:fldChar w:fldCharType="end"/>
        </w:r>
      </w:hyperlink>
    </w:p>
    <w:p w14:paraId="6AFC0453" w14:textId="7E710294" w:rsidR="00CD62EB" w:rsidRDefault="00CD62EB">
      <w:pPr>
        <w:pStyle w:val="TableofFigures"/>
        <w:tabs>
          <w:tab w:val="right" w:leader="dot" w:pos="9016"/>
        </w:tabs>
        <w:rPr>
          <w:noProof/>
          <w:kern w:val="2"/>
          <w:sz w:val="24"/>
          <w:szCs w:val="24"/>
          <w:lang w:val="en-NL" w:eastAsia="en-GB"/>
          <w14:ligatures w14:val="standardContextual"/>
        </w:rPr>
      </w:pPr>
      <w:hyperlink w:anchor="_Toc208671247" w:history="1">
        <w:r w:rsidRPr="00C066A2">
          <w:rPr>
            <w:rStyle w:val="Hyperlink"/>
            <w:noProof/>
            <w:lang w:val="en-US"/>
          </w:rPr>
          <w:t>Box 2.6 - How generative AI encourages you to learn better</w:t>
        </w:r>
        <w:r>
          <w:rPr>
            <w:noProof/>
            <w:webHidden/>
          </w:rPr>
          <w:tab/>
        </w:r>
        <w:r>
          <w:rPr>
            <w:noProof/>
            <w:webHidden/>
          </w:rPr>
          <w:fldChar w:fldCharType="begin"/>
        </w:r>
        <w:r>
          <w:rPr>
            <w:noProof/>
            <w:webHidden/>
          </w:rPr>
          <w:instrText xml:space="preserve"> PAGEREF _Toc208671247 \h </w:instrText>
        </w:r>
        <w:r>
          <w:rPr>
            <w:noProof/>
            <w:webHidden/>
          </w:rPr>
        </w:r>
        <w:r>
          <w:rPr>
            <w:noProof/>
            <w:webHidden/>
          </w:rPr>
          <w:fldChar w:fldCharType="separate"/>
        </w:r>
        <w:r>
          <w:rPr>
            <w:noProof/>
            <w:webHidden/>
          </w:rPr>
          <w:t>2-19</w:t>
        </w:r>
        <w:r>
          <w:rPr>
            <w:noProof/>
            <w:webHidden/>
          </w:rPr>
          <w:fldChar w:fldCharType="end"/>
        </w:r>
      </w:hyperlink>
    </w:p>
    <w:p w14:paraId="613ECF5F" w14:textId="61075BD8" w:rsidR="00CD62EB" w:rsidRDefault="00CD62EB">
      <w:pPr>
        <w:pStyle w:val="TableofFigures"/>
        <w:tabs>
          <w:tab w:val="right" w:leader="dot" w:pos="9016"/>
        </w:tabs>
        <w:rPr>
          <w:noProof/>
          <w:kern w:val="2"/>
          <w:sz w:val="24"/>
          <w:szCs w:val="24"/>
          <w:lang w:val="en-NL" w:eastAsia="en-GB"/>
          <w14:ligatures w14:val="standardContextual"/>
        </w:rPr>
      </w:pPr>
      <w:hyperlink w:anchor="_Toc208671248" w:history="1">
        <w:r w:rsidRPr="00C066A2">
          <w:rPr>
            <w:rStyle w:val="Hyperlink"/>
            <w:noProof/>
            <w:lang w:val="en-US"/>
          </w:rPr>
          <w:t>Box 3.1 - A prompt for learning to prompt</w:t>
        </w:r>
        <w:r>
          <w:rPr>
            <w:noProof/>
            <w:webHidden/>
          </w:rPr>
          <w:tab/>
        </w:r>
        <w:r>
          <w:rPr>
            <w:noProof/>
            <w:webHidden/>
          </w:rPr>
          <w:fldChar w:fldCharType="begin"/>
        </w:r>
        <w:r>
          <w:rPr>
            <w:noProof/>
            <w:webHidden/>
          </w:rPr>
          <w:instrText xml:space="preserve"> PAGEREF _Toc208671248 \h </w:instrText>
        </w:r>
        <w:r>
          <w:rPr>
            <w:noProof/>
            <w:webHidden/>
          </w:rPr>
        </w:r>
        <w:r>
          <w:rPr>
            <w:noProof/>
            <w:webHidden/>
          </w:rPr>
          <w:fldChar w:fldCharType="separate"/>
        </w:r>
        <w:r>
          <w:rPr>
            <w:noProof/>
            <w:webHidden/>
          </w:rPr>
          <w:t>3-22</w:t>
        </w:r>
        <w:r>
          <w:rPr>
            <w:noProof/>
            <w:webHidden/>
          </w:rPr>
          <w:fldChar w:fldCharType="end"/>
        </w:r>
      </w:hyperlink>
    </w:p>
    <w:p w14:paraId="41A66D04" w14:textId="35A87265" w:rsidR="00CD62EB" w:rsidRDefault="00CD62EB">
      <w:pPr>
        <w:pStyle w:val="TableofFigures"/>
        <w:tabs>
          <w:tab w:val="right" w:leader="dot" w:pos="9016"/>
        </w:tabs>
        <w:rPr>
          <w:noProof/>
          <w:kern w:val="2"/>
          <w:sz w:val="24"/>
          <w:szCs w:val="24"/>
          <w:lang w:val="en-NL" w:eastAsia="en-GB"/>
          <w14:ligatures w14:val="standardContextual"/>
        </w:rPr>
      </w:pPr>
      <w:hyperlink w:anchor="_Toc208671249" w:history="1">
        <w:r w:rsidRPr="00C066A2">
          <w:rPr>
            <w:rStyle w:val="Hyperlink"/>
            <w:noProof/>
            <w:lang w:val="en-US"/>
          </w:rPr>
          <w:t>Box 3.2 - Practical prompt examples</w:t>
        </w:r>
        <w:r>
          <w:rPr>
            <w:noProof/>
            <w:webHidden/>
          </w:rPr>
          <w:tab/>
        </w:r>
        <w:r>
          <w:rPr>
            <w:noProof/>
            <w:webHidden/>
          </w:rPr>
          <w:fldChar w:fldCharType="begin"/>
        </w:r>
        <w:r>
          <w:rPr>
            <w:noProof/>
            <w:webHidden/>
          </w:rPr>
          <w:instrText xml:space="preserve"> PAGEREF _Toc208671249 \h </w:instrText>
        </w:r>
        <w:r>
          <w:rPr>
            <w:noProof/>
            <w:webHidden/>
          </w:rPr>
        </w:r>
        <w:r>
          <w:rPr>
            <w:noProof/>
            <w:webHidden/>
          </w:rPr>
          <w:fldChar w:fldCharType="separate"/>
        </w:r>
        <w:r>
          <w:rPr>
            <w:noProof/>
            <w:webHidden/>
          </w:rPr>
          <w:t>3-22</w:t>
        </w:r>
        <w:r>
          <w:rPr>
            <w:noProof/>
            <w:webHidden/>
          </w:rPr>
          <w:fldChar w:fldCharType="end"/>
        </w:r>
      </w:hyperlink>
    </w:p>
    <w:p w14:paraId="28B115CF" w14:textId="24CF1BB9" w:rsidR="00CD62EB" w:rsidRDefault="00CD62EB">
      <w:pPr>
        <w:pStyle w:val="TableofFigures"/>
        <w:tabs>
          <w:tab w:val="right" w:leader="dot" w:pos="9016"/>
        </w:tabs>
        <w:rPr>
          <w:noProof/>
          <w:kern w:val="2"/>
          <w:sz w:val="24"/>
          <w:szCs w:val="24"/>
          <w:lang w:val="en-NL" w:eastAsia="en-GB"/>
          <w14:ligatures w14:val="standardContextual"/>
        </w:rPr>
      </w:pPr>
      <w:hyperlink w:anchor="_Toc208671250" w:history="1">
        <w:r w:rsidRPr="00C066A2">
          <w:rPr>
            <w:rStyle w:val="Hyperlink"/>
            <w:noProof/>
            <w:lang w:val="en-US"/>
          </w:rPr>
          <w:t>Box 3.3 - Too much sycophancy</w:t>
        </w:r>
        <w:r>
          <w:rPr>
            <w:noProof/>
            <w:webHidden/>
          </w:rPr>
          <w:tab/>
        </w:r>
        <w:r>
          <w:rPr>
            <w:noProof/>
            <w:webHidden/>
          </w:rPr>
          <w:fldChar w:fldCharType="begin"/>
        </w:r>
        <w:r>
          <w:rPr>
            <w:noProof/>
            <w:webHidden/>
          </w:rPr>
          <w:instrText xml:space="preserve"> PAGEREF _Toc208671250 \h </w:instrText>
        </w:r>
        <w:r>
          <w:rPr>
            <w:noProof/>
            <w:webHidden/>
          </w:rPr>
        </w:r>
        <w:r>
          <w:rPr>
            <w:noProof/>
            <w:webHidden/>
          </w:rPr>
          <w:fldChar w:fldCharType="separate"/>
        </w:r>
        <w:r>
          <w:rPr>
            <w:noProof/>
            <w:webHidden/>
          </w:rPr>
          <w:t>3-23</w:t>
        </w:r>
        <w:r>
          <w:rPr>
            <w:noProof/>
            <w:webHidden/>
          </w:rPr>
          <w:fldChar w:fldCharType="end"/>
        </w:r>
      </w:hyperlink>
    </w:p>
    <w:p w14:paraId="2C9E7A7F" w14:textId="6C15F27C" w:rsidR="00CD62EB" w:rsidRDefault="00CD62EB">
      <w:pPr>
        <w:pStyle w:val="TableofFigures"/>
        <w:tabs>
          <w:tab w:val="right" w:leader="dot" w:pos="9016"/>
        </w:tabs>
        <w:rPr>
          <w:noProof/>
          <w:kern w:val="2"/>
          <w:sz w:val="24"/>
          <w:szCs w:val="24"/>
          <w:lang w:val="en-NL" w:eastAsia="en-GB"/>
          <w14:ligatures w14:val="standardContextual"/>
        </w:rPr>
      </w:pPr>
      <w:hyperlink w:anchor="_Toc208671251" w:history="1">
        <w:r w:rsidRPr="00C066A2">
          <w:rPr>
            <w:rStyle w:val="Hyperlink"/>
            <w:noProof/>
            <w:lang w:val="en-US"/>
          </w:rPr>
          <w:t>Box 3.4 - Ethical considerations in prompts</w:t>
        </w:r>
        <w:r>
          <w:rPr>
            <w:noProof/>
            <w:webHidden/>
          </w:rPr>
          <w:tab/>
        </w:r>
        <w:r>
          <w:rPr>
            <w:noProof/>
            <w:webHidden/>
          </w:rPr>
          <w:fldChar w:fldCharType="begin"/>
        </w:r>
        <w:r>
          <w:rPr>
            <w:noProof/>
            <w:webHidden/>
          </w:rPr>
          <w:instrText xml:space="preserve"> PAGEREF _Toc208671251 \h </w:instrText>
        </w:r>
        <w:r>
          <w:rPr>
            <w:noProof/>
            <w:webHidden/>
          </w:rPr>
        </w:r>
        <w:r>
          <w:rPr>
            <w:noProof/>
            <w:webHidden/>
          </w:rPr>
          <w:fldChar w:fldCharType="separate"/>
        </w:r>
        <w:r>
          <w:rPr>
            <w:noProof/>
            <w:webHidden/>
          </w:rPr>
          <w:t>3-23</w:t>
        </w:r>
        <w:r>
          <w:rPr>
            <w:noProof/>
            <w:webHidden/>
          </w:rPr>
          <w:fldChar w:fldCharType="end"/>
        </w:r>
      </w:hyperlink>
    </w:p>
    <w:p w14:paraId="56CE1AE0" w14:textId="41F1EA42" w:rsidR="00CD62EB" w:rsidRDefault="00CD62EB">
      <w:pPr>
        <w:pStyle w:val="TableofFigures"/>
        <w:tabs>
          <w:tab w:val="right" w:leader="dot" w:pos="9016"/>
        </w:tabs>
        <w:rPr>
          <w:noProof/>
          <w:kern w:val="2"/>
          <w:sz w:val="24"/>
          <w:szCs w:val="24"/>
          <w:lang w:val="en-NL" w:eastAsia="en-GB"/>
          <w14:ligatures w14:val="standardContextual"/>
        </w:rPr>
      </w:pPr>
      <w:hyperlink w:anchor="_Toc208671252" w:history="1">
        <w:r w:rsidRPr="00C066A2">
          <w:rPr>
            <w:rStyle w:val="Hyperlink"/>
            <w:noProof/>
            <w:lang w:val="en-US"/>
          </w:rPr>
          <w:t>Box 3.5 - Practical tips for responsible AI use</w:t>
        </w:r>
        <w:r>
          <w:rPr>
            <w:noProof/>
            <w:webHidden/>
          </w:rPr>
          <w:tab/>
        </w:r>
        <w:r>
          <w:rPr>
            <w:noProof/>
            <w:webHidden/>
          </w:rPr>
          <w:fldChar w:fldCharType="begin"/>
        </w:r>
        <w:r>
          <w:rPr>
            <w:noProof/>
            <w:webHidden/>
          </w:rPr>
          <w:instrText xml:space="preserve"> PAGEREF _Toc208671252 \h </w:instrText>
        </w:r>
        <w:r>
          <w:rPr>
            <w:noProof/>
            <w:webHidden/>
          </w:rPr>
        </w:r>
        <w:r>
          <w:rPr>
            <w:noProof/>
            <w:webHidden/>
          </w:rPr>
          <w:fldChar w:fldCharType="separate"/>
        </w:r>
        <w:r>
          <w:rPr>
            <w:noProof/>
            <w:webHidden/>
          </w:rPr>
          <w:t>3-28</w:t>
        </w:r>
        <w:r>
          <w:rPr>
            <w:noProof/>
            <w:webHidden/>
          </w:rPr>
          <w:fldChar w:fldCharType="end"/>
        </w:r>
      </w:hyperlink>
    </w:p>
    <w:p w14:paraId="3BE9DAD1" w14:textId="4AF2D24B" w:rsidR="00CD62EB" w:rsidRDefault="00CD62EB">
      <w:pPr>
        <w:pStyle w:val="TableofFigures"/>
        <w:tabs>
          <w:tab w:val="right" w:leader="dot" w:pos="9016"/>
        </w:tabs>
        <w:rPr>
          <w:noProof/>
          <w:kern w:val="2"/>
          <w:sz w:val="24"/>
          <w:szCs w:val="24"/>
          <w:lang w:val="en-NL" w:eastAsia="en-GB"/>
          <w14:ligatures w14:val="standardContextual"/>
        </w:rPr>
      </w:pPr>
      <w:hyperlink w:anchor="_Toc208671253" w:history="1">
        <w:r w:rsidRPr="00C066A2">
          <w:rPr>
            <w:rStyle w:val="Hyperlink"/>
            <w:noProof/>
            <w:lang w:val="en-US"/>
          </w:rPr>
          <w:t>Box 4.1 - Animation on the technology behind generative AI</w:t>
        </w:r>
        <w:r>
          <w:rPr>
            <w:noProof/>
            <w:webHidden/>
          </w:rPr>
          <w:tab/>
        </w:r>
        <w:r>
          <w:rPr>
            <w:noProof/>
            <w:webHidden/>
          </w:rPr>
          <w:fldChar w:fldCharType="begin"/>
        </w:r>
        <w:r>
          <w:rPr>
            <w:noProof/>
            <w:webHidden/>
          </w:rPr>
          <w:instrText xml:space="preserve"> PAGEREF _Toc208671253 \h </w:instrText>
        </w:r>
        <w:r>
          <w:rPr>
            <w:noProof/>
            <w:webHidden/>
          </w:rPr>
        </w:r>
        <w:r>
          <w:rPr>
            <w:noProof/>
            <w:webHidden/>
          </w:rPr>
          <w:fldChar w:fldCharType="separate"/>
        </w:r>
        <w:r>
          <w:rPr>
            <w:noProof/>
            <w:webHidden/>
          </w:rPr>
          <w:t>4-31</w:t>
        </w:r>
        <w:r>
          <w:rPr>
            <w:noProof/>
            <w:webHidden/>
          </w:rPr>
          <w:fldChar w:fldCharType="end"/>
        </w:r>
      </w:hyperlink>
    </w:p>
    <w:p w14:paraId="157C5CCB" w14:textId="52A35263" w:rsidR="00CD62EB" w:rsidRDefault="00CD62EB">
      <w:pPr>
        <w:pStyle w:val="TableofFigures"/>
        <w:tabs>
          <w:tab w:val="right" w:leader="dot" w:pos="9016"/>
        </w:tabs>
        <w:rPr>
          <w:noProof/>
          <w:kern w:val="2"/>
          <w:sz w:val="24"/>
          <w:szCs w:val="24"/>
          <w:lang w:val="en-NL" w:eastAsia="en-GB"/>
          <w14:ligatures w14:val="standardContextual"/>
        </w:rPr>
      </w:pPr>
      <w:hyperlink w:anchor="_Toc208671254" w:history="1">
        <w:r w:rsidRPr="00C066A2">
          <w:rPr>
            <w:rStyle w:val="Hyperlink"/>
            <w:noProof/>
            <w:lang w:val="en-US"/>
          </w:rPr>
          <w:t>Box 4.2 - Algorithms</w:t>
        </w:r>
        <w:r>
          <w:rPr>
            <w:noProof/>
            <w:webHidden/>
          </w:rPr>
          <w:tab/>
        </w:r>
        <w:r>
          <w:rPr>
            <w:noProof/>
            <w:webHidden/>
          </w:rPr>
          <w:fldChar w:fldCharType="begin"/>
        </w:r>
        <w:r>
          <w:rPr>
            <w:noProof/>
            <w:webHidden/>
          </w:rPr>
          <w:instrText xml:space="preserve"> PAGEREF _Toc208671254 \h </w:instrText>
        </w:r>
        <w:r>
          <w:rPr>
            <w:noProof/>
            <w:webHidden/>
          </w:rPr>
        </w:r>
        <w:r>
          <w:rPr>
            <w:noProof/>
            <w:webHidden/>
          </w:rPr>
          <w:fldChar w:fldCharType="separate"/>
        </w:r>
        <w:r>
          <w:rPr>
            <w:noProof/>
            <w:webHidden/>
          </w:rPr>
          <w:t>4-33</w:t>
        </w:r>
        <w:r>
          <w:rPr>
            <w:noProof/>
            <w:webHidden/>
          </w:rPr>
          <w:fldChar w:fldCharType="end"/>
        </w:r>
      </w:hyperlink>
    </w:p>
    <w:p w14:paraId="5F009B8E" w14:textId="34A05E02" w:rsidR="00CD62EB" w:rsidRDefault="00CD62EB">
      <w:pPr>
        <w:pStyle w:val="TableofFigures"/>
        <w:tabs>
          <w:tab w:val="right" w:leader="dot" w:pos="9016"/>
        </w:tabs>
        <w:rPr>
          <w:noProof/>
          <w:kern w:val="2"/>
          <w:sz w:val="24"/>
          <w:szCs w:val="24"/>
          <w:lang w:val="en-NL" w:eastAsia="en-GB"/>
          <w14:ligatures w14:val="standardContextual"/>
        </w:rPr>
      </w:pPr>
      <w:hyperlink w:anchor="_Toc208671255" w:history="1">
        <w:r w:rsidRPr="00C066A2">
          <w:rPr>
            <w:rStyle w:val="Hyperlink"/>
            <w:noProof/>
            <w:lang w:val="en-US"/>
          </w:rPr>
          <w:t>Box 4.3 - AI, statistics and Big Data: differences and similarities</w:t>
        </w:r>
        <w:r>
          <w:rPr>
            <w:noProof/>
            <w:webHidden/>
          </w:rPr>
          <w:tab/>
        </w:r>
        <w:r>
          <w:rPr>
            <w:noProof/>
            <w:webHidden/>
          </w:rPr>
          <w:fldChar w:fldCharType="begin"/>
        </w:r>
        <w:r>
          <w:rPr>
            <w:noProof/>
            <w:webHidden/>
          </w:rPr>
          <w:instrText xml:space="preserve"> PAGEREF _Toc208671255 \h </w:instrText>
        </w:r>
        <w:r>
          <w:rPr>
            <w:noProof/>
            <w:webHidden/>
          </w:rPr>
        </w:r>
        <w:r>
          <w:rPr>
            <w:noProof/>
            <w:webHidden/>
          </w:rPr>
          <w:fldChar w:fldCharType="separate"/>
        </w:r>
        <w:r>
          <w:rPr>
            <w:noProof/>
            <w:webHidden/>
          </w:rPr>
          <w:t>4-33</w:t>
        </w:r>
        <w:r>
          <w:rPr>
            <w:noProof/>
            <w:webHidden/>
          </w:rPr>
          <w:fldChar w:fldCharType="end"/>
        </w:r>
      </w:hyperlink>
    </w:p>
    <w:p w14:paraId="355C7F30" w14:textId="3A78B862" w:rsidR="00CD62EB" w:rsidRDefault="00CD62EB">
      <w:pPr>
        <w:pStyle w:val="TableofFigures"/>
        <w:tabs>
          <w:tab w:val="right" w:leader="dot" w:pos="9016"/>
        </w:tabs>
        <w:rPr>
          <w:noProof/>
          <w:kern w:val="2"/>
          <w:sz w:val="24"/>
          <w:szCs w:val="24"/>
          <w:lang w:val="en-NL" w:eastAsia="en-GB"/>
          <w14:ligatures w14:val="standardContextual"/>
        </w:rPr>
      </w:pPr>
      <w:hyperlink w:anchor="_Toc208671256" w:history="1">
        <w:r w:rsidRPr="00C066A2">
          <w:rPr>
            <w:rStyle w:val="Hyperlink"/>
            <w:noProof/>
            <w:lang w:val="en-US"/>
          </w:rPr>
          <w:t>Box 4.4 - An audiovisual narrative of neural networks and training</w:t>
        </w:r>
        <w:r>
          <w:rPr>
            <w:noProof/>
            <w:webHidden/>
          </w:rPr>
          <w:tab/>
        </w:r>
        <w:r>
          <w:rPr>
            <w:noProof/>
            <w:webHidden/>
          </w:rPr>
          <w:fldChar w:fldCharType="begin"/>
        </w:r>
        <w:r>
          <w:rPr>
            <w:noProof/>
            <w:webHidden/>
          </w:rPr>
          <w:instrText xml:space="preserve"> PAGEREF _Toc208671256 \h </w:instrText>
        </w:r>
        <w:r>
          <w:rPr>
            <w:noProof/>
            <w:webHidden/>
          </w:rPr>
        </w:r>
        <w:r>
          <w:rPr>
            <w:noProof/>
            <w:webHidden/>
          </w:rPr>
          <w:fldChar w:fldCharType="separate"/>
        </w:r>
        <w:r>
          <w:rPr>
            <w:noProof/>
            <w:webHidden/>
          </w:rPr>
          <w:t>4-34</w:t>
        </w:r>
        <w:r>
          <w:rPr>
            <w:noProof/>
            <w:webHidden/>
          </w:rPr>
          <w:fldChar w:fldCharType="end"/>
        </w:r>
      </w:hyperlink>
    </w:p>
    <w:p w14:paraId="38881DCB" w14:textId="5CDB294A" w:rsidR="00CD62EB" w:rsidRDefault="00CD62EB">
      <w:pPr>
        <w:pStyle w:val="TableofFigures"/>
        <w:tabs>
          <w:tab w:val="right" w:leader="dot" w:pos="9016"/>
        </w:tabs>
        <w:rPr>
          <w:noProof/>
          <w:kern w:val="2"/>
          <w:sz w:val="24"/>
          <w:szCs w:val="24"/>
          <w:lang w:val="en-NL" w:eastAsia="en-GB"/>
          <w14:ligatures w14:val="standardContextual"/>
        </w:rPr>
      </w:pPr>
      <w:hyperlink w:anchor="_Toc208671257" w:history="1">
        <w:r w:rsidRPr="00C066A2">
          <w:rPr>
            <w:rStyle w:val="Hyperlink"/>
            <w:noProof/>
            <w:lang w:val="en-US"/>
          </w:rPr>
          <w:t>Box 4.5 - What does the work of a data labeler look like?</w:t>
        </w:r>
        <w:r>
          <w:rPr>
            <w:noProof/>
            <w:webHidden/>
          </w:rPr>
          <w:tab/>
        </w:r>
        <w:r>
          <w:rPr>
            <w:noProof/>
            <w:webHidden/>
          </w:rPr>
          <w:fldChar w:fldCharType="begin"/>
        </w:r>
        <w:r>
          <w:rPr>
            <w:noProof/>
            <w:webHidden/>
          </w:rPr>
          <w:instrText xml:space="preserve"> PAGEREF _Toc208671257 \h </w:instrText>
        </w:r>
        <w:r>
          <w:rPr>
            <w:noProof/>
            <w:webHidden/>
          </w:rPr>
        </w:r>
        <w:r>
          <w:rPr>
            <w:noProof/>
            <w:webHidden/>
          </w:rPr>
          <w:fldChar w:fldCharType="separate"/>
        </w:r>
        <w:r>
          <w:rPr>
            <w:noProof/>
            <w:webHidden/>
          </w:rPr>
          <w:t>4-38</w:t>
        </w:r>
        <w:r>
          <w:rPr>
            <w:noProof/>
            <w:webHidden/>
          </w:rPr>
          <w:fldChar w:fldCharType="end"/>
        </w:r>
      </w:hyperlink>
    </w:p>
    <w:p w14:paraId="58EBC7EA" w14:textId="4CE9EAD8" w:rsidR="00CD62EB" w:rsidRDefault="00CD62EB">
      <w:pPr>
        <w:pStyle w:val="TableofFigures"/>
        <w:tabs>
          <w:tab w:val="right" w:leader="dot" w:pos="9016"/>
        </w:tabs>
        <w:rPr>
          <w:noProof/>
          <w:kern w:val="2"/>
          <w:sz w:val="24"/>
          <w:szCs w:val="24"/>
          <w:lang w:val="en-NL" w:eastAsia="en-GB"/>
          <w14:ligatures w14:val="standardContextual"/>
        </w:rPr>
      </w:pPr>
      <w:hyperlink w:anchor="_Toc208671258" w:history="1">
        <w:r w:rsidRPr="00C066A2">
          <w:rPr>
            <w:rStyle w:val="Hyperlink"/>
            <w:noProof/>
            <w:lang w:val="en-US"/>
          </w:rPr>
          <w:t>Box 4.6 - Data are never neutral</w:t>
        </w:r>
        <w:r>
          <w:rPr>
            <w:noProof/>
            <w:webHidden/>
          </w:rPr>
          <w:tab/>
        </w:r>
        <w:r>
          <w:rPr>
            <w:noProof/>
            <w:webHidden/>
          </w:rPr>
          <w:fldChar w:fldCharType="begin"/>
        </w:r>
        <w:r>
          <w:rPr>
            <w:noProof/>
            <w:webHidden/>
          </w:rPr>
          <w:instrText xml:space="preserve"> PAGEREF _Toc208671258 \h </w:instrText>
        </w:r>
        <w:r>
          <w:rPr>
            <w:noProof/>
            <w:webHidden/>
          </w:rPr>
        </w:r>
        <w:r>
          <w:rPr>
            <w:noProof/>
            <w:webHidden/>
          </w:rPr>
          <w:fldChar w:fldCharType="separate"/>
        </w:r>
        <w:r>
          <w:rPr>
            <w:noProof/>
            <w:webHidden/>
          </w:rPr>
          <w:t>4-41</w:t>
        </w:r>
        <w:r>
          <w:rPr>
            <w:noProof/>
            <w:webHidden/>
          </w:rPr>
          <w:fldChar w:fldCharType="end"/>
        </w:r>
      </w:hyperlink>
    </w:p>
    <w:p w14:paraId="68614DAC" w14:textId="5CFE71D6" w:rsidR="00CD62EB" w:rsidRDefault="00CD62EB">
      <w:pPr>
        <w:pStyle w:val="TableofFigures"/>
        <w:tabs>
          <w:tab w:val="right" w:leader="dot" w:pos="9016"/>
        </w:tabs>
        <w:rPr>
          <w:noProof/>
          <w:kern w:val="2"/>
          <w:sz w:val="24"/>
          <w:szCs w:val="24"/>
          <w:lang w:val="en-NL" w:eastAsia="en-GB"/>
          <w14:ligatures w14:val="standardContextual"/>
        </w:rPr>
      </w:pPr>
      <w:hyperlink w:anchor="_Toc208671259" w:history="1">
        <w:r w:rsidRPr="00C066A2">
          <w:rPr>
            <w:rStyle w:val="Hyperlink"/>
            <w:noProof/>
            <w:lang w:val="en-US"/>
          </w:rPr>
          <w:t>Box 4.7 - Where does machine learning go wrong?</w:t>
        </w:r>
        <w:r>
          <w:rPr>
            <w:noProof/>
            <w:webHidden/>
          </w:rPr>
          <w:tab/>
        </w:r>
        <w:r>
          <w:rPr>
            <w:noProof/>
            <w:webHidden/>
          </w:rPr>
          <w:fldChar w:fldCharType="begin"/>
        </w:r>
        <w:r>
          <w:rPr>
            <w:noProof/>
            <w:webHidden/>
          </w:rPr>
          <w:instrText xml:space="preserve"> PAGEREF _Toc208671259 \h </w:instrText>
        </w:r>
        <w:r>
          <w:rPr>
            <w:noProof/>
            <w:webHidden/>
          </w:rPr>
        </w:r>
        <w:r>
          <w:rPr>
            <w:noProof/>
            <w:webHidden/>
          </w:rPr>
          <w:fldChar w:fldCharType="separate"/>
        </w:r>
        <w:r>
          <w:rPr>
            <w:noProof/>
            <w:webHidden/>
          </w:rPr>
          <w:t>4-41</w:t>
        </w:r>
        <w:r>
          <w:rPr>
            <w:noProof/>
            <w:webHidden/>
          </w:rPr>
          <w:fldChar w:fldCharType="end"/>
        </w:r>
      </w:hyperlink>
    </w:p>
    <w:p w14:paraId="77EDAE60" w14:textId="50F4C486" w:rsidR="00CD62EB" w:rsidRDefault="00CD62EB">
      <w:pPr>
        <w:pStyle w:val="TableofFigures"/>
        <w:tabs>
          <w:tab w:val="right" w:leader="dot" w:pos="9016"/>
        </w:tabs>
        <w:rPr>
          <w:noProof/>
          <w:kern w:val="2"/>
          <w:sz w:val="24"/>
          <w:szCs w:val="24"/>
          <w:lang w:val="en-NL" w:eastAsia="en-GB"/>
          <w14:ligatures w14:val="standardContextual"/>
        </w:rPr>
      </w:pPr>
      <w:hyperlink w:anchor="_Toc208671260" w:history="1">
        <w:r w:rsidRPr="00C066A2">
          <w:rPr>
            <w:rStyle w:val="Hyperlink"/>
            <w:noProof/>
            <w:lang w:val="en-US"/>
          </w:rPr>
          <w:t>Box 4.8 - Techniques to counter hallucinations.</w:t>
        </w:r>
        <w:r>
          <w:rPr>
            <w:noProof/>
            <w:webHidden/>
          </w:rPr>
          <w:tab/>
        </w:r>
        <w:r>
          <w:rPr>
            <w:noProof/>
            <w:webHidden/>
          </w:rPr>
          <w:fldChar w:fldCharType="begin"/>
        </w:r>
        <w:r>
          <w:rPr>
            <w:noProof/>
            <w:webHidden/>
          </w:rPr>
          <w:instrText xml:space="preserve"> PAGEREF _Toc208671260 \h </w:instrText>
        </w:r>
        <w:r>
          <w:rPr>
            <w:noProof/>
            <w:webHidden/>
          </w:rPr>
        </w:r>
        <w:r>
          <w:rPr>
            <w:noProof/>
            <w:webHidden/>
          </w:rPr>
          <w:fldChar w:fldCharType="separate"/>
        </w:r>
        <w:r>
          <w:rPr>
            <w:noProof/>
            <w:webHidden/>
          </w:rPr>
          <w:t>4-43</w:t>
        </w:r>
        <w:r>
          <w:rPr>
            <w:noProof/>
            <w:webHidden/>
          </w:rPr>
          <w:fldChar w:fldCharType="end"/>
        </w:r>
      </w:hyperlink>
    </w:p>
    <w:p w14:paraId="7447927B" w14:textId="5D9A33F7" w:rsidR="00CD62EB" w:rsidRDefault="00CD62EB">
      <w:pPr>
        <w:pStyle w:val="TableofFigures"/>
        <w:tabs>
          <w:tab w:val="right" w:leader="dot" w:pos="9016"/>
        </w:tabs>
        <w:rPr>
          <w:noProof/>
          <w:kern w:val="2"/>
          <w:sz w:val="24"/>
          <w:szCs w:val="24"/>
          <w:lang w:val="en-NL" w:eastAsia="en-GB"/>
          <w14:ligatures w14:val="standardContextual"/>
        </w:rPr>
      </w:pPr>
      <w:hyperlink w:anchor="_Toc208671261" w:history="1">
        <w:r w:rsidRPr="00C066A2">
          <w:rPr>
            <w:rStyle w:val="Hyperlink"/>
            <w:noProof/>
            <w:lang w:val="en-US"/>
          </w:rPr>
          <w:t>Box 4.9 - Why AI believes in its own rightness</w:t>
        </w:r>
        <w:r>
          <w:rPr>
            <w:noProof/>
            <w:webHidden/>
          </w:rPr>
          <w:tab/>
        </w:r>
        <w:r>
          <w:rPr>
            <w:noProof/>
            <w:webHidden/>
          </w:rPr>
          <w:fldChar w:fldCharType="begin"/>
        </w:r>
        <w:r>
          <w:rPr>
            <w:noProof/>
            <w:webHidden/>
          </w:rPr>
          <w:instrText xml:space="preserve"> PAGEREF _Toc208671261 \h </w:instrText>
        </w:r>
        <w:r>
          <w:rPr>
            <w:noProof/>
            <w:webHidden/>
          </w:rPr>
        </w:r>
        <w:r>
          <w:rPr>
            <w:noProof/>
            <w:webHidden/>
          </w:rPr>
          <w:fldChar w:fldCharType="separate"/>
        </w:r>
        <w:r>
          <w:rPr>
            <w:noProof/>
            <w:webHidden/>
          </w:rPr>
          <w:t>4-43</w:t>
        </w:r>
        <w:r>
          <w:rPr>
            <w:noProof/>
            <w:webHidden/>
          </w:rPr>
          <w:fldChar w:fldCharType="end"/>
        </w:r>
      </w:hyperlink>
    </w:p>
    <w:p w14:paraId="78CB7164" w14:textId="481CEBD0" w:rsidR="00CD62EB" w:rsidRDefault="00CD62EB">
      <w:pPr>
        <w:pStyle w:val="TableofFigures"/>
        <w:tabs>
          <w:tab w:val="right" w:leader="dot" w:pos="9016"/>
        </w:tabs>
        <w:rPr>
          <w:noProof/>
          <w:kern w:val="2"/>
          <w:sz w:val="24"/>
          <w:szCs w:val="24"/>
          <w:lang w:val="en-NL" w:eastAsia="en-GB"/>
          <w14:ligatures w14:val="standardContextual"/>
        </w:rPr>
      </w:pPr>
      <w:hyperlink w:anchor="_Toc208671262" w:history="1">
        <w:r w:rsidRPr="00C066A2">
          <w:rPr>
            <w:rStyle w:val="Hyperlink"/>
            <w:noProof/>
            <w:lang w:val="en-US"/>
          </w:rPr>
          <w:t>Box 5.1 - LLM Models</w:t>
        </w:r>
        <w:r>
          <w:rPr>
            <w:noProof/>
            <w:webHidden/>
          </w:rPr>
          <w:tab/>
        </w:r>
        <w:r>
          <w:rPr>
            <w:noProof/>
            <w:webHidden/>
          </w:rPr>
          <w:fldChar w:fldCharType="begin"/>
        </w:r>
        <w:r>
          <w:rPr>
            <w:noProof/>
            <w:webHidden/>
          </w:rPr>
          <w:instrText xml:space="preserve"> PAGEREF _Toc208671262 \h </w:instrText>
        </w:r>
        <w:r>
          <w:rPr>
            <w:noProof/>
            <w:webHidden/>
          </w:rPr>
        </w:r>
        <w:r>
          <w:rPr>
            <w:noProof/>
            <w:webHidden/>
          </w:rPr>
          <w:fldChar w:fldCharType="separate"/>
        </w:r>
        <w:r>
          <w:rPr>
            <w:noProof/>
            <w:webHidden/>
          </w:rPr>
          <w:t>5-47</w:t>
        </w:r>
        <w:r>
          <w:rPr>
            <w:noProof/>
            <w:webHidden/>
          </w:rPr>
          <w:fldChar w:fldCharType="end"/>
        </w:r>
      </w:hyperlink>
    </w:p>
    <w:p w14:paraId="2FC9FB25" w14:textId="3ECBC78A" w:rsidR="00CD62EB" w:rsidRDefault="00CD62EB">
      <w:pPr>
        <w:pStyle w:val="TableofFigures"/>
        <w:tabs>
          <w:tab w:val="right" w:leader="dot" w:pos="9016"/>
        </w:tabs>
        <w:rPr>
          <w:noProof/>
          <w:kern w:val="2"/>
          <w:sz w:val="24"/>
          <w:szCs w:val="24"/>
          <w:lang w:val="en-NL" w:eastAsia="en-GB"/>
          <w14:ligatures w14:val="standardContextual"/>
        </w:rPr>
      </w:pPr>
      <w:hyperlink w:anchor="_Toc208671263" w:history="1">
        <w:r w:rsidRPr="00C066A2">
          <w:rPr>
            <w:rStyle w:val="Hyperlink"/>
            <w:noProof/>
            <w:lang w:val="en-US"/>
          </w:rPr>
          <w:t xml:space="preserve">Box 5.2 - Context window </w:t>
        </w:r>
        <w:r w:rsidR="00A14D2D">
          <w:rPr>
            <w:rStyle w:val="Hyperlink"/>
            <w:noProof/>
            <w:lang w:val="en-US"/>
          </w:rPr>
          <w:t>-</w:t>
        </w:r>
        <w:r w:rsidRPr="00C066A2">
          <w:rPr>
            <w:rStyle w:val="Hyperlink"/>
            <w:noProof/>
            <w:lang w:val="en-US"/>
          </w:rPr>
          <w:t xml:space="preserve"> when does chat history crash</w:t>
        </w:r>
        <w:r>
          <w:rPr>
            <w:noProof/>
            <w:webHidden/>
          </w:rPr>
          <w:tab/>
        </w:r>
        <w:r>
          <w:rPr>
            <w:noProof/>
            <w:webHidden/>
          </w:rPr>
          <w:fldChar w:fldCharType="begin"/>
        </w:r>
        <w:r>
          <w:rPr>
            <w:noProof/>
            <w:webHidden/>
          </w:rPr>
          <w:instrText xml:space="preserve"> PAGEREF _Toc208671263 \h </w:instrText>
        </w:r>
        <w:r>
          <w:rPr>
            <w:noProof/>
            <w:webHidden/>
          </w:rPr>
        </w:r>
        <w:r>
          <w:rPr>
            <w:noProof/>
            <w:webHidden/>
          </w:rPr>
          <w:fldChar w:fldCharType="separate"/>
        </w:r>
        <w:r>
          <w:rPr>
            <w:noProof/>
            <w:webHidden/>
          </w:rPr>
          <w:t>5-49</w:t>
        </w:r>
        <w:r>
          <w:rPr>
            <w:noProof/>
            <w:webHidden/>
          </w:rPr>
          <w:fldChar w:fldCharType="end"/>
        </w:r>
      </w:hyperlink>
    </w:p>
    <w:p w14:paraId="72B490FB" w14:textId="140EA4B6" w:rsidR="00CD62EB" w:rsidRDefault="00CD62EB">
      <w:pPr>
        <w:pStyle w:val="TableofFigures"/>
        <w:tabs>
          <w:tab w:val="right" w:leader="dot" w:pos="9016"/>
        </w:tabs>
        <w:rPr>
          <w:noProof/>
          <w:kern w:val="2"/>
          <w:sz w:val="24"/>
          <w:szCs w:val="24"/>
          <w:lang w:val="en-NL" w:eastAsia="en-GB"/>
          <w14:ligatures w14:val="standardContextual"/>
        </w:rPr>
      </w:pPr>
      <w:hyperlink w:anchor="_Toc208671264" w:history="1">
        <w:r w:rsidRPr="00C066A2">
          <w:rPr>
            <w:rStyle w:val="Hyperlink"/>
            <w:noProof/>
            <w:lang w:val="en-US"/>
          </w:rPr>
          <w:t>Box 5.3 - File upload and data security</w:t>
        </w:r>
        <w:r>
          <w:rPr>
            <w:noProof/>
            <w:webHidden/>
          </w:rPr>
          <w:tab/>
        </w:r>
        <w:r>
          <w:rPr>
            <w:noProof/>
            <w:webHidden/>
          </w:rPr>
          <w:fldChar w:fldCharType="begin"/>
        </w:r>
        <w:r>
          <w:rPr>
            <w:noProof/>
            <w:webHidden/>
          </w:rPr>
          <w:instrText xml:space="preserve"> PAGEREF _Toc208671264 \h </w:instrText>
        </w:r>
        <w:r>
          <w:rPr>
            <w:noProof/>
            <w:webHidden/>
          </w:rPr>
        </w:r>
        <w:r>
          <w:rPr>
            <w:noProof/>
            <w:webHidden/>
          </w:rPr>
          <w:fldChar w:fldCharType="separate"/>
        </w:r>
        <w:r>
          <w:rPr>
            <w:noProof/>
            <w:webHidden/>
          </w:rPr>
          <w:t>5-52</w:t>
        </w:r>
        <w:r>
          <w:rPr>
            <w:noProof/>
            <w:webHidden/>
          </w:rPr>
          <w:fldChar w:fldCharType="end"/>
        </w:r>
      </w:hyperlink>
    </w:p>
    <w:p w14:paraId="142AE585" w14:textId="54CF32F7" w:rsidR="00CD62EB" w:rsidRDefault="00CD62EB">
      <w:pPr>
        <w:pStyle w:val="TableofFigures"/>
        <w:tabs>
          <w:tab w:val="right" w:leader="dot" w:pos="9016"/>
        </w:tabs>
        <w:rPr>
          <w:noProof/>
          <w:kern w:val="2"/>
          <w:sz w:val="24"/>
          <w:szCs w:val="24"/>
          <w:lang w:val="en-NL" w:eastAsia="en-GB"/>
          <w14:ligatures w14:val="standardContextual"/>
        </w:rPr>
      </w:pPr>
      <w:hyperlink w:anchor="_Toc208671265" w:history="1">
        <w:r w:rsidRPr="00C066A2">
          <w:rPr>
            <w:rStyle w:val="Hyperlink"/>
            <w:noProof/>
            <w:lang w:val="en-US"/>
          </w:rPr>
          <w:t xml:space="preserve">Box 7.1 </w:t>
        </w:r>
        <w:r w:rsidR="00A14D2D">
          <w:rPr>
            <w:rStyle w:val="Hyperlink"/>
            <w:noProof/>
            <w:lang w:val="en-US"/>
          </w:rPr>
          <w:t>-</w:t>
        </w:r>
        <w:r w:rsidRPr="00C066A2">
          <w:rPr>
            <w:rStyle w:val="Hyperlink"/>
            <w:noProof/>
            <w:lang w:val="en-US"/>
          </w:rPr>
          <w:t xml:space="preserve"> Knowledge Resources Information Literacy UB and Academic Language Program</w:t>
        </w:r>
        <w:r>
          <w:rPr>
            <w:noProof/>
            <w:webHidden/>
          </w:rPr>
          <w:tab/>
        </w:r>
        <w:r>
          <w:rPr>
            <w:noProof/>
            <w:webHidden/>
          </w:rPr>
          <w:fldChar w:fldCharType="begin"/>
        </w:r>
        <w:r>
          <w:rPr>
            <w:noProof/>
            <w:webHidden/>
          </w:rPr>
          <w:instrText xml:space="preserve"> PAGEREF _Toc208671265 \h </w:instrText>
        </w:r>
        <w:r>
          <w:rPr>
            <w:noProof/>
            <w:webHidden/>
          </w:rPr>
        </w:r>
        <w:r>
          <w:rPr>
            <w:noProof/>
            <w:webHidden/>
          </w:rPr>
          <w:fldChar w:fldCharType="separate"/>
        </w:r>
        <w:r>
          <w:rPr>
            <w:noProof/>
            <w:webHidden/>
          </w:rPr>
          <w:t>7-67</w:t>
        </w:r>
        <w:r>
          <w:rPr>
            <w:noProof/>
            <w:webHidden/>
          </w:rPr>
          <w:fldChar w:fldCharType="end"/>
        </w:r>
      </w:hyperlink>
    </w:p>
    <w:p w14:paraId="4CB3EE37" w14:textId="5BA45C5B" w:rsidR="00CD62EB" w:rsidRDefault="00CD62EB">
      <w:pPr>
        <w:pStyle w:val="TableofFigures"/>
        <w:tabs>
          <w:tab w:val="right" w:leader="dot" w:pos="9016"/>
        </w:tabs>
        <w:rPr>
          <w:noProof/>
          <w:kern w:val="2"/>
          <w:sz w:val="24"/>
          <w:szCs w:val="24"/>
          <w:lang w:val="en-NL" w:eastAsia="en-GB"/>
          <w14:ligatures w14:val="standardContextual"/>
        </w:rPr>
      </w:pPr>
      <w:hyperlink w:anchor="_Toc208671266" w:history="1">
        <w:r w:rsidRPr="00C066A2">
          <w:rPr>
            <w:rStyle w:val="Hyperlink"/>
            <w:noProof/>
            <w:lang w:val="en-US"/>
          </w:rPr>
          <w:t xml:space="preserve">Box 7.2 </w:t>
        </w:r>
        <w:r w:rsidR="00A14D2D">
          <w:rPr>
            <w:rStyle w:val="Hyperlink"/>
            <w:noProof/>
            <w:lang w:val="en-US"/>
          </w:rPr>
          <w:t>-</w:t>
        </w:r>
        <w:r w:rsidRPr="00C066A2">
          <w:rPr>
            <w:rStyle w:val="Hyperlink"/>
            <w:noProof/>
            <w:lang w:val="en-US"/>
          </w:rPr>
          <w:t xml:space="preserve"> Hallucinating references</w:t>
        </w:r>
        <w:r>
          <w:rPr>
            <w:noProof/>
            <w:webHidden/>
          </w:rPr>
          <w:tab/>
        </w:r>
        <w:r>
          <w:rPr>
            <w:noProof/>
            <w:webHidden/>
          </w:rPr>
          <w:fldChar w:fldCharType="begin"/>
        </w:r>
        <w:r>
          <w:rPr>
            <w:noProof/>
            <w:webHidden/>
          </w:rPr>
          <w:instrText xml:space="preserve"> PAGEREF _Toc208671266 \h </w:instrText>
        </w:r>
        <w:r>
          <w:rPr>
            <w:noProof/>
            <w:webHidden/>
          </w:rPr>
        </w:r>
        <w:r>
          <w:rPr>
            <w:noProof/>
            <w:webHidden/>
          </w:rPr>
          <w:fldChar w:fldCharType="separate"/>
        </w:r>
        <w:r>
          <w:rPr>
            <w:noProof/>
            <w:webHidden/>
          </w:rPr>
          <w:t>7-68</w:t>
        </w:r>
        <w:r>
          <w:rPr>
            <w:noProof/>
            <w:webHidden/>
          </w:rPr>
          <w:fldChar w:fldCharType="end"/>
        </w:r>
      </w:hyperlink>
    </w:p>
    <w:p w14:paraId="2DC69816" w14:textId="114269CE" w:rsidR="00CD62EB" w:rsidRDefault="00CD62EB">
      <w:pPr>
        <w:pStyle w:val="TableofFigures"/>
        <w:tabs>
          <w:tab w:val="right" w:leader="dot" w:pos="9016"/>
        </w:tabs>
        <w:rPr>
          <w:noProof/>
          <w:kern w:val="2"/>
          <w:sz w:val="24"/>
          <w:szCs w:val="24"/>
          <w:lang w:val="en-NL" w:eastAsia="en-GB"/>
          <w14:ligatures w14:val="standardContextual"/>
        </w:rPr>
      </w:pPr>
      <w:hyperlink w:anchor="_Toc208671267" w:history="1">
        <w:r w:rsidRPr="00C066A2">
          <w:rPr>
            <w:rStyle w:val="Hyperlink"/>
            <w:noProof/>
            <w:lang w:val="en-US"/>
          </w:rPr>
          <w:t xml:space="preserve">Box 8.1 </w:t>
        </w:r>
        <w:r w:rsidR="00A14D2D">
          <w:rPr>
            <w:rStyle w:val="Hyperlink"/>
            <w:noProof/>
            <w:lang w:val="en-US"/>
          </w:rPr>
          <w:t>-</w:t>
        </w:r>
        <w:r w:rsidRPr="00C066A2">
          <w:rPr>
            <w:rStyle w:val="Hyperlink"/>
            <w:noProof/>
            <w:lang w:val="en-US"/>
          </w:rPr>
          <w:t xml:space="preserve"> Ethics in the future of AI</w:t>
        </w:r>
        <w:r>
          <w:rPr>
            <w:noProof/>
            <w:webHidden/>
          </w:rPr>
          <w:tab/>
        </w:r>
        <w:r>
          <w:rPr>
            <w:noProof/>
            <w:webHidden/>
          </w:rPr>
          <w:fldChar w:fldCharType="begin"/>
        </w:r>
        <w:r>
          <w:rPr>
            <w:noProof/>
            <w:webHidden/>
          </w:rPr>
          <w:instrText xml:space="preserve"> PAGEREF _Toc208671267 \h </w:instrText>
        </w:r>
        <w:r>
          <w:rPr>
            <w:noProof/>
            <w:webHidden/>
          </w:rPr>
        </w:r>
        <w:r>
          <w:rPr>
            <w:noProof/>
            <w:webHidden/>
          </w:rPr>
          <w:fldChar w:fldCharType="separate"/>
        </w:r>
        <w:r>
          <w:rPr>
            <w:noProof/>
            <w:webHidden/>
          </w:rPr>
          <w:t>8-80</w:t>
        </w:r>
        <w:r>
          <w:rPr>
            <w:noProof/>
            <w:webHidden/>
          </w:rPr>
          <w:fldChar w:fldCharType="end"/>
        </w:r>
      </w:hyperlink>
    </w:p>
    <w:p w14:paraId="36C5513F" w14:textId="15F0FC1A" w:rsidR="00CD62EB" w:rsidRDefault="00CD62EB">
      <w:pPr>
        <w:pStyle w:val="TableofFigures"/>
        <w:tabs>
          <w:tab w:val="right" w:leader="dot" w:pos="9016"/>
        </w:tabs>
        <w:rPr>
          <w:noProof/>
          <w:kern w:val="2"/>
          <w:sz w:val="24"/>
          <w:szCs w:val="24"/>
          <w:lang w:val="en-NL" w:eastAsia="en-GB"/>
          <w14:ligatures w14:val="standardContextual"/>
        </w:rPr>
      </w:pPr>
      <w:hyperlink w:anchor="_Toc208671268" w:history="1">
        <w:r w:rsidRPr="00C066A2">
          <w:rPr>
            <w:rStyle w:val="Hyperlink"/>
            <w:noProof/>
            <w:lang w:val="en-US"/>
          </w:rPr>
          <w:t xml:space="preserve">Box 9.1 </w:t>
        </w:r>
        <w:r w:rsidR="00A14D2D">
          <w:rPr>
            <w:rStyle w:val="Hyperlink"/>
            <w:noProof/>
            <w:lang w:val="en-US"/>
          </w:rPr>
          <w:t>-</w:t>
        </w:r>
        <w:r w:rsidRPr="00C066A2">
          <w:rPr>
            <w:rStyle w:val="Hyperlink"/>
            <w:noProof/>
            <w:lang w:val="en-US"/>
          </w:rPr>
          <w:t xml:space="preserve"> 'Enshittification of the internet'</w:t>
        </w:r>
        <w:r>
          <w:rPr>
            <w:noProof/>
            <w:webHidden/>
          </w:rPr>
          <w:tab/>
        </w:r>
        <w:r>
          <w:rPr>
            <w:noProof/>
            <w:webHidden/>
          </w:rPr>
          <w:fldChar w:fldCharType="begin"/>
        </w:r>
        <w:r>
          <w:rPr>
            <w:noProof/>
            <w:webHidden/>
          </w:rPr>
          <w:instrText xml:space="preserve"> PAGEREF _Toc208671268 \h </w:instrText>
        </w:r>
        <w:r>
          <w:rPr>
            <w:noProof/>
            <w:webHidden/>
          </w:rPr>
        </w:r>
        <w:r>
          <w:rPr>
            <w:noProof/>
            <w:webHidden/>
          </w:rPr>
          <w:fldChar w:fldCharType="separate"/>
        </w:r>
        <w:r>
          <w:rPr>
            <w:noProof/>
            <w:webHidden/>
          </w:rPr>
          <w:t>9-83</w:t>
        </w:r>
        <w:r>
          <w:rPr>
            <w:noProof/>
            <w:webHidden/>
          </w:rPr>
          <w:fldChar w:fldCharType="end"/>
        </w:r>
      </w:hyperlink>
    </w:p>
    <w:p w14:paraId="4ACA9BC7" w14:textId="40092DFA" w:rsidR="00CD62EB" w:rsidRDefault="00CD62EB">
      <w:pPr>
        <w:pStyle w:val="TableofFigures"/>
        <w:tabs>
          <w:tab w:val="right" w:leader="dot" w:pos="9016"/>
        </w:tabs>
        <w:rPr>
          <w:noProof/>
          <w:kern w:val="2"/>
          <w:sz w:val="24"/>
          <w:szCs w:val="24"/>
          <w:lang w:val="en-NL" w:eastAsia="en-GB"/>
          <w14:ligatures w14:val="standardContextual"/>
        </w:rPr>
      </w:pPr>
      <w:hyperlink w:anchor="_Toc208671269" w:history="1">
        <w:r w:rsidRPr="00C066A2">
          <w:rPr>
            <w:rStyle w:val="Hyperlink"/>
            <w:noProof/>
            <w:lang w:val="en-US"/>
          </w:rPr>
          <w:t xml:space="preserve">Box 9.2 </w:t>
        </w:r>
        <w:r w:rsidR="00A14D2D">
          <w:rPr>
            <w:rStyle w:val="Hyperlink"/>
            <w:noProof/>
            <w:lang w:val="en-US"/>
          </w:rPr>
          <w:t>-</w:t>
        </w:r>
        <w:r w:rsidRPr="00C066A2">
          <w:rPr>
            <w:rStyle w:val="Hyperlink"/>
            <w:noProof/>
            <w:lang w:val="en-US"/>
          </w:rPr>
          <w:t xml:space="preserve"> When AI conversations become (too) real: from chatbot to life partner</w:t>
        </w:r>
        <w:r>
          <w:rPr>
            <w:noProof/>
            <w:webHidden/>
          </w:rPr>
          <w:tab/>
        </w:r>
        <w:r>
          <w:rPr>
            <w:noProof/>
            <w:webHidden/>
          </w:rPr>
          <w:fldChar w:fldCharType="begin"/>
        </w:r>
        <w:r>
          <w:rPr>
            <w:noProof/>
            <w:webHidden/>
          </w:rPr>
          <w:instrText xml:space="preserve"> PAGEREF _Toc208671269 \h </w:instrText>
        </w:r>
        <w:r>
          <w:rPr>
            <w:noProof/>
            <w:webHidden/>
          </w:rPr>
        </w:r>
        <w:r>
          <w:rPr>
            <w:noProof/>
            <w:webHidden/>
          </w:rPr>
          <w:fldChar w:fldCharType="separate"/>
        </w:r>
        <w:r>
          <w:rPr>
            <w:noProof/>
            <w:webHidden/>
          </w:rPr>
          <w:t>9-86</w:t>
        </w:r>
        <w:r>
          <w:rPr>
            <w:noProof/>
            <w:webHidden/>
          </w:rPr>
          <w:fldChar w:fldCharType="end"/>
        </w:r>
      </w:hyperlink>
    </w:p>
    <w:p w14:paraId="59C6FC7B" w14:textId="584E71C2" w:rsidR="00CD62EB" w:rsidRDefault="00CD62EB">
      <w:pPr>
        <w:pStyle w:val="TableofFigures"/>
        <w:tabs>
          <w:tab w:val="right" w:leader="dot" w:pos="9016"/>
        </w:tabs>
        <w:rPr>
          <w:noProof/>
          <w:kern w:val="2"/>
          <w:sz w:val="24"/>
          <w:szCs w:val="24"/>
          <w:lang w:val="en-NL" w:eastAsia="en-GB"/>
          <w14:ligatures w14:val="standardContextual"/>
        </w:rPr>
      </w:pPr>
      <w:hyperlink w:anchor="_Toc208671270" w:history="1">
        <w:r w:rsidRPr="00C066A2">
          <w:rPr>
            <w:rStyle w:val="Hyperlink"/>
            <w:noProof/>
          </w:rPr>
          <w:t xml:space="preserve">Box 9.3 </w:t>
        </w:r>
        <w:r w:rsidR="00A14D2D">
          <w:rPr>
            <w:rStyle w:val="Hyperlink"/>
            <w:noProof/>
          </w:rPr>
          <w:t>-</w:t>
        </w:r>
        <w:r w:rsidRPr="00C066A2">
          <w:rPr>
            <w:rStyle w:val="Hyperlink"/>
            <w:noProof/>
          </w:rPr>
          <w:t xml:space="preserve"> </w:t>
        </w:r>
        <w:r w:rsidRPr="00C066A2">
          <w:rPr>
            <w:rStyle w:val="Hyperlink"/>
            <w:noProof/>
            <w:lang w:val="en-US"/>
          </w:rPr>
          <w:t>Cambridge Analytica scandal</w:t>
        </w:r>
        <w:r>
          <w:rPr>
            <w:noProof/>
            <w:webHidden/>
          </w:rPr>
          <w:tab/>
        </w:r>
        <w:r>
          <w:rPr>
            <w:noProof/>
            <w:webHidden/>
          </w:rPr>
          <w:fldChar w:fldCharType="begin"/>
        </w:r>
        <w:r>
          <w:rPr>
            <w:noProof/>
            <w:webHidden/>
          </w:rPr>
          <w:instrText xml:space="preserve"> PAGEREF _Toc208671270 \h </w:instrText>
        </w:r>
        <w:r>
          <w:rPr>
            <w:noProof/>
            <w:webHidden/>
          </w:rPr>
        </w:r>
        <w:r>
          <w:rPr>
            <w:noProof/>
            <w:webHidden/>
          </w:rPr>
          <w:fldChar w:fldCharType="separate"/>
        </w:r>
        <w:r>
          <w:rPr>
            <w:noProof/>
            <w:webHidden/>
          </w:rPr>
          <w:t>9-88</w:t>
        </w:r>
        <w:r>
          <w:rPr>
            <w:noProof/>
            <w:webHidden/>
          </w:rPr>
          <w:fldChar w:fldCharType="end"/>
        </w:r>
      </w:hyperlink>
    </w:p>
    <w:p w14:paraId="41D0D6B2" w14:textId="602D998D" w:rsidR="00CD62EB" w:rsidRDefault="00CD62EB">
      <w:pPr>
        <w:pStyle w:val="TableofFigures"/>
        <w:tabs>
          <w:tab w:val="right" w:leader="dot" w:pos="9016"/>
        </w:tabs>
        <w:rPr>
          <w:noProof/>
          <w:kern w:val="2"/>
          <w:sz w:val="24"/>
          <w:szCs w:val="24"/>
          <w:lang w:val="en-NL" w:eastAsia="en-GB"/>
          <w14:ligatures w14:val="standardContextual"/>
        </w:rPr>
      </w:pPr>
      <w:hyperlink w:anchor="_Toc208671271" w:history="1">
        <w:r w:rsidRPr="00C066A2">
          <w:rPr>
            <w:rStyle w:val="Hyperlink"/>
            <w:noProof/>
            <w:lang w:val="en-US"/>
          </w:rPr>
          <w:t>Box 9.4</w:t>
        </w:r>
        <w:r w:rsidR="00A14D2D">
          <w:rPr>
            <w:rStyle w:val="Hyperlink"/>
            <w:noProof/>
            <w:lang w:val="en-US"/>
          </w:rPr>
          <w:t>-</w:t>
        </w:r>
        <w:r w:rsidRPr="00C066A2">
          <w:rPr>
            <w:rStyle w:val="Hyperlink"/>
            <w:noProof/>
            <w:lang w:val="en-US"/>
          </w:rPr>
          <w:t xml:space="preserve"> Personal, special, and sensitive data</w:t>
        </w:r>
        <w:r>
          <w:rPr>
            <w:noProof/>
            <w:webHidden/>
          </w:rPr>
          <w:tab/>
        </w:r>
        <w:r>
          <w:rPr>
            <w:noProof/>
            <w:webHidden/>
          </w:rPr>
          <w:fldChar w:fldCharType="begin"/>
        </w:r>
        <w:r>
          <w:rPr>
            <w:noProof/>
            <w:webHidden/>
          </w:rPr>
          <w:instrText xml:space="preserve"> PAGEREF _Toc208671271 \h </w:instrText>
        </w:r>
        <w:r>
          <w:rPr>
            <w:noProof/>
            <w:webHidden/>
          </w:rPr>
        </w:r>
        <w:r>
          <w:rPr>
            <w:noProof/>
            <w:webHidden/>
          </w:rPr>
          <w:fldChar w:fldCharType="separate"/>
        </w:r>
        <w:r>
          <w:rPr>
            <w:noProof/>
            <w:webHidden/>
          </w:rPr>
          <w:t>9-89</w:t>
        </w:r>
        <w:r>
          <w:rPr>
            <w:noProof/>
            <w:webHidden/>
          </w:rPr>
          <w:fldChar w:fldCharType="end"/>
        </w:r>
      </w:hyperlink>
    </w:p>
    <w:p w14:paraId="03C9469B" w14:textId="05F3F5F4" w:rsidR="00CD62EB" w:rsidRDefault="00CD62EB">
      <w:pPr>
        <w:pStyle w:val="TableofFigures"/>
        <w:tabs>
          <w:tab w:val="right" w:leader="dot" w:pos="9016"/>
        </w:tabs>
        <w:rPr>
          <w:noProof/>
          <w:kern w:val="2"/>
          <w:sz w:val="24"/>
          <w:szCs w:val="24"/>
          <w:lang w:val="en-NL" w:eastAsia="en-GB"/>
          <w14:ligatures w14:val="standardContextual"/>
        </w:rPr>
      </w:pPr>
      <w:hyperlink w:anchor="_Toc208671272" w:history="1">
        <w:r w:rsidRPr="00C066A2">
          <w:rPr>
            <w:rStyle w:val="Hyperlink"/>
            <w:noProof/>
            <w:lang w:val="en-US"/>
          </w:rPr>
          <w:t xml:space="preserve">Box 9.5 </w:t>
        </w:r>
        <w:r w:rsidR="00A14D2D">
          <w:rPr>
            <w:rStyle w:val="Hyperlink"/>
            <w:noProof/>
            <w:lang w:val="en-US"/>
          </w:rPr>
          <w:t>-</w:t>
        </w:r>
        <w:r w:rsidRPr="00C066A2">
          <w:rPr>
            <w:rStyle w:val="Hyperlink"/>
            <w:noProof/>
            <w:lang w:val="en-US"/>
          </w:rPr>
          <w:t xml:space="preserve"> The scale of AI investment</w:t>
        </w:r>
        <w:r>
          <w:rPr>
            <w:noProof/>
            <w:webHidden/>
          </w:rPr>
          <w:tab/>
        </w:r>
        <w:r>
          <w:rPr>
            <w:noProof/>
            <w:webHidden/>
          </w:rPr>
          <w:fldChar w:fldCharType="begin"/>
        </w:r>
        <w:r>
          <w:rPr>
            <w:noProof/>
            <w:webHidden/>
          </w:rPr>
          <w:instrText xml:space="preserve"> PAGEREF _Toc208671272 \h </w:instrText>
        </w:r>
        <w:r>
          <w:rPr>
            <w:noProof/>
            <w:webHidden/>
          </w:rPr>
        </w:r>
        <w:r>
          <w:rPr>
            <w:noProof/>
            <w:webHidden/>
          </w:rPr>
          <w:fldChar w:fldCharType="separate"/>
        </w:r>
        <w:r>
          <w:rPr>
            <w:noProof/>
            <w:webHidden/>
          </w:rPr>
          <w:t>9-90</w:t>
        </w:r>
        <w:r>
          <w:rPr>
            <w:noProof/>
            <w:webHidden/>
          </w:rPr>
          <w:fldChar w:fldCharType="end"/>
        </w:r>
      </w:hyperlink>
    </w:p>
    <w:p w14:paraId="5BA656EA" w14:textId="38A389BE" w:rsidR="00CD62EB" w:rsidRDefault="00CD62EB">
      <w:pPr>
        <w:pStyle w:val="TableofFigures"/>
        <w:tabs>
          <w:tab w:val="right" w:leader="dot" w:pos="9016"/>
        </w:tabs>
        <w:rPr>
          <w:noProof/>
          <w:kern w:val="2"/>
          <w:sz w:val="24"/>
          <w:szCs w:val="24"/>
          <w:lang w:val="en-NL" w:eastAsia="en-GB"/>
          <w14:ligatures w14:val="standardContextual"/>
        </w:rPr>
      </w:pPr>
      <w:hyperlink w:anchor="_Toc208671273" w:history="1">
        <w:r w:rsidRPr="00C066A2">
          <w:rPr>
            <w:rStyle w:val="Hyperlink"/>
            <w:noProof/>
            <w:lang w:val="en-US"/>
          </w:rPr>
          <w:t xml:space="preserve">Box 10.1 </w:t>
        </w:r>
        <w:r w:rsidR="00A14D2D">
          <w:rPr>
            <w:rStyle w:val="Hyperlink"/>
            <w:noProof/>
            <w:lang w:val="en-US"/>
          </w:rPr>
          <w:t>-</w:t>
        </w:r>
        <w:r w:rsidRPr="00C066A2">
          <w:rPr>
            <w:rStyle w:val="Hyperlink"/>
            <w:noProof/>
            <w:lang w:val="en-US"/>
          </w:rPr>
          <w:t xml:space="preserve"> How do you develop an AI-literate profile?</w:t>
        </w:r>
        <w:r>
          <w:rPr>
            <w:noProof/>
            <w:webHidden/>
          </w:rPr>
          <w:tab/>
        </w:r>
        <w:r>
          <w:rPr>
            <w:noProof/>
            <w:webHidden/>
          </w:rPr>
          <w:fldChar w:fldCharType="begin"/>
        </w:r>
        <w:r>
          <w:rPr>
            <w:noProof/>
            <w:webHidden/>
          </w:rPr>
          <w:instrText xml:space="preserve"> PAGEREF _Toc208671273 \h </w:instrText>
        </w:r>
        <w:r>
          <w:rPr>
            <w:noProof/>
            <w:webHidden/>
          </w:rPr>
        </w:r>
        <w:r>
          <w:rPr>
            <w:noProof/>
            <w:webHidden/>
          </w:rPr>
          <w:fldChar w:fldCharType="separate"/>
        </w:r>
        <w:r>
          <w:rPr>
            <w:noProof/>
            <w:webHidden/>
          </w:rPr>
          <w:t>10-94</w:t>
        </w:r>
        <w:r>
          <w:rPr>
            <w:noProof/>
            <w:webHidden/>
          </w:rPr>
          <w:fldChar w:fldCharType="end"/>
        </w:r>
      </w:hyperlink>
    </w:p>
    <w:p w14:paraId="1761281A" w14:textId="70B6DB42" w:rsidR="00CD62EB" w:rsidRDefault="00CD62EB">
      <w:pPr>
        <w:pStyle w:val="TableofFigures"/>
        <w:tabs>
          <w:tab w:val="right" w:leader="dot" w:pos="9016"/>
        </w:tabs>
        <w:rPr>
          <w:noProof/>
          <w:kern w:val="2"/>
          <w:sz w:val="24"/>
          <w:szCs w:val="24"/>
          <w:lang w:val="en-NL" w:eastAsia="en-GB"/>
          <w14:ligatures w14:val="standardContextual"/>
        </w:rPr>
      </w:pPr>
      <w:hyperlink w:anchor="_Toc208671274" w:history="1">
        <w:r w:rsidRPr="00C066A2">
          <w:rPr>
            <w:rStyle w:val="Hyperlink"/>
            <w:noProof/>
            <w:lang w:val="en-US"/>
          </w:rPr>
          <w:t xml:space="preserve">Box 10.2 </w:t>
        </w:r>
        <w:r w:rsidR="00A14D2D">
          <w:rPr>
            <w:rStyle w:val="Hyperlink"/>
            <w:noProof/>
            <w:lang w:val="en-US"/>
          </w:rPr>
          <w:t>-</w:t>
        </w:r>
        <w:r w:rsidRPr="00C066A2">
          <w:rPr>
            <w:rStyle w:val="Hyperlink"/>
            <w:noProof/>
            <w:lang w:val="en-US"/>
          </w:rPr>
          <w:t xml:space="preserve"> AI and personal development</w:t>
        </w:r>
        <w:r>
          <w:rPr>
            <w:noProof/>
            <w:webHidden/>
          </w:rPr>
          <w:tab/>
        </w:r>
        <w:r>
          <w:rPr>
            <w:noProof/>
            <w:webHidden/>
          </w:rPr>
          <w:fldChar w:fldCharType="begin"/>
        </w:r>
        <w:r>
          <w:rPr>
            <w:noProof/>
            <w:webHidden/>
          </w:rPr>
          <w:instrText xml:space="preserve"> PAGEREF _Toc208671274 \h </w:instrText>
        </w:r>
        <w:r>
          <w:rPr>
            <w:noProof/>
            <w:webHidden/>
          </w:rPr>
        </w:r>
        <w:r>
          <w:rPr>
            <w:noProof/>
            <w:webHidden/>
          </w:rPr>
          <w:fldChar w:fldCharType="separate"/>
        </w:r>
        <w:r>
          <w:rPr>
            <w:noProof/>
            <w:webHidden/>
          </w:rPr>
          <w:t>10-95</w:t>
        </w:r>
        <w:r>
          <w:rPr>
            <w:noProof/>
            <w:webHidden/>
          </w:rPr>
          <w:fldChar w:fldCharType="end"/>
        </w:r>
      </w:hyperlink>
    </w:p>
    <w:p w14:paraId="054C1FCD" w14:textId="572C6DF6" w:rsidR="00CD62EB" w:rsidRDefault="00CD62EB">
      <w:pPr>
        <w:pStyle w:val="TableofFigures"/>
        <w:tabs>
          <w:tab w:val="right" w:leader="dot" w:pos="9016"/>
        </w:tabs>
        <w:rPr>
          <w:noProof/>
          <w:kern w:val="2"/>
          <w:sz w:val="24"/>
          <w:szCs w:val="24"/>
          <w:lang w:val="en-NL" w:eastAsia="en-GB"/>
          <w14:ligatures w14:val="standardContextual"/>
        </w:rPr>
      </w:pPr>
      <w:hyperlink w:anchor="_Toc208671275" w:history="1">
        <w:r w:rsidRPr="00C066A2">
          <w:rPr>
            <w:rStyle w:val="Hyperlink"/>
            <w:noProof/>
            <w:lang w:val="en-US"/>
          </w:rPr>
          <w:t xml:space="preserve">Box 10.3 </w:t>
        </w:r>
        <w:r w:rsidR="00A14D2D">
          <w:rPr>
            <w:rStyle w:val="Hyperlink"/>
            <w:noProof/>
            <w:lang w:val="en-US"/>
          </w:rPr>
          <w:t>-</w:t>
        </w:r>
        <w:r w:rsidRPr="00C066A2">
          <w:rPr>
            <w:rStyle w:val="Hyperlink"/>
            <w:noProof/>
            <w:lang w:val="en-US"/>
          </w:rPr>
          <w:t xml:space="preserve"> Ethical self-reflection in the AI era</w:t>
        </w:r>
        <w:r>
          <w:rPr>
            <w:noProof/>
            <w:webHidden/>
          </w:rPr>
          <w:tab/>
        </w:r>
        <w:r>
          <w:rPr>
            <w:noProof/>
            <w:webHidden/>
          </w:rPr>
          <w:fldChar w:fldCharType="begin"/>
        </w:r>
        <w:r>
          <w:rPr>
            <w:noProof/>
            <w:webHidden/>
          </w:rPr>
          <w:instrText xml:space="preserve"> PAGEREF _Toc208671275 \h </w:instrText>
        </w:r>
        <w:r>
          <w:rPr>
            <w:noProof/>
            <w:webHidden/>
          </w:rPr>
        </w:r>
        <w:r>
          <w:rPr>
            <w:noProof/>
            <w:webHidden/>
          </w:rPr>
          <w:fldChar w:fldCharType="separate"/>
        </w:r>
        <w:r>
          <w:rPr>
            <w:noProof/>
            <w:webHidden/>
          </w:rPr>
          <w:t>10-95</w:t>
        </w:r>
        <w:r>
          <w:rPr>
            <w:noProof/>
            <w:webHidden/>
          </w:rPr>
          <w:fldChar w:fldCharType="end"/>
        </w:r>
      </w:hyperlink>
    </w:p>
    <w:p w14:paraId="10F92887" w14:textId="546CB158" w:rsidR="00AA52EA" w:rsidRPr="00A25D8F" w:rsidRDefault="000A459C" w:rsidP="00A2773D">
      <w:pPr>
        <w:rPr>
          <w:lang w:val="en-US" w:eastAsia="en-US"/>
        </w:rPr>
      </w:pPr>
      <w:r w:rsidRPr="00EF10FA">
        <w:rPr>
          <w:lang w:val="en-US"/>
        </w:rPr>
        <w:fldChar w:fldCharType="end"/>
      </w:r>
    </w:p>
    <w:p w14:paraId="266CCAFC" w14:textId="77777777" w:rsidR="000A459C" w:rsidRPr="00A25D8F" w:rsidRDefault="000A459C" w:rsidP="00435754">
      <w:pPr>
        <w:pStyle w:val="Heading2"/>
        <w:rPr>
          <w:lang w:val="en-US"/>
        </w:rPr>
      </w:pPr>
      <w:bookmarkStart w:id="988" w:name="_Toc208677760"/>
      <w:r w:rsidRPr="00EF10FA">
        <w:rPr>
          <w:lang w:val="en-US"/>
        </w:rPr>
        <w:lastRenderedPageBreak/>
        <w:t>References</w:t>
      </w:r>
      <w:bookmarkEnd w:id="988"/>
    </w:p>
    <w:p w14:paraId="12B31F67" w14:textId="77777777" w:rsidR="006D55A5" w:rsidRPr="006D55A5" w:rsidRDefault="00B334F7" w:rsidP="006D55A5">
      <w:pPr>
        <w:pStyle w:val="Bibliography"/>
        <w:rPr>
          <w:lang w:val="en-GB"/>
        </w:rPr>
      </w:pPr>
      <w:r>
        <w:rPr>
          <w:lang w:val="en-US"/>
        </w:rPr>
        <w:fldChar w:fldCharType="begin"/>
      </w:r>
      <w:r>
        <w:rPr>
          <w:lang w:val="en-US"/>
        </w:rPr>
        <w:instrText xml:space="preserve"> ADDIN ZOTERO_BIBL {"uncited":[],"omitted":[],"custom":[]} CSL_BIBLIOGRAPHY </w:instrText>
      </w:r>
      <w:r>
        <w:rPr>
          <w:lang w:val="en-US"/>
        </w:rPr>
        <w:fldChar w:fldCharType="separate"/>
      </w:r>
      <w:r w:rsidR="006D55A5" w:rsidRPr="006D55A5">
        <w:rPr>
          <w:lang w:val="en-GB"/>
        </w:rPr>
        <w:t xml:space="preserve">Ahmed, A. (2025, May 16). ChatGPT Usage Statistics: Numbers Behind Its Worldwide Growth and Reach. </w:t>
      </w:r>
      <w:r w:rsidR="006D55A5" w:rsidRPr="006D55A5">
        <w:rPr>
          <w:i/>
          <w:iCs/>
          <w:lang w:val="en-GB"/>
        </w:rPr>
        <w:t>Digital Information World</w:t>
      </w:r>
      <w:r w:rsidR="006D55A5" w:rsidRPr="006D55A5">
        <w:rPr>
          <w:lang w:val="en-GB"/>
        </w:rPr>
        <w:t>. https://www.digitalinformationworld.com/2025/05/chatgpt-stats-in-numbers-growth-usage-and-global-impact.html</w:t>
      </w:r>
    </w:p>
    <w:p w14:paraId="7CC8727A" w14:textId="77777777" w:rsidR="006D55A5" w:rsidRPr="006D55A5" w:rsidRDefault="006D55A5" w:rsidP="006D55A5">
      <w:pPr>
        <w:pStyle w:val="Bibliography"/>
        <w:rPr>
          <w:lang w:val="en-GB"/>
        </w:rPr>
      </w:pPr>
      <w:r w:rsidRPr="006D55A5">
        <w:rPr>
          <w:lang w:val="en-GB"/>
        </w:rPr>
        <w:t xml:space="preserve">AI for Education. (2023). </w:t>
      </w:r>
      <w:r w:rsidRPr="006D55A5">
        <w:rPr>
          <w:i/>
          <w:iCs/>
          <w:lang w:val="en-GB"/>
        </w:rPr>
        <w:t>Generative AI Explainer</w:t>
      </w:r>
      <w:r w:rsidRPr="006D55A5">
        <w:rPr>
          <w:lang w:val="en-GB"/>
        </w:rPr>
        <w:t>. AI for Education. https://www.aiforeducation.io/ai-resources/generative-ai-explainer</w:t>
      </w:r>
    </w:p>
    <w:p w14:paraId="30DCBE23" w14:textId="77777777" w:rsidR="006D55A5" w:rsidRPr="006D55A5" w:rsidRDefault="006D55A5" w:rsidP="006D55A5">
      <w:pPr>
        <w:pStyle w:val="Bibliography"/>
        <w:rPr>
          <w:lang w:val="en-GB"/>
        </w:rPr>
      </w:pPr>
      <w:r w:rsidRPr="006D55A5">
        <w:rPr>
          <w:lang w:val="en-GB"/>
        </w:rPr>
        <w:t xml:space="preserve">Akmeşe, B. (2023). The Artificial Intelligence Dimension of Digital Manipulation Deepfake Videos: The Case of the Ukrainian-Russian People. </w:t>
      </w:r>
      <w:r w:rsidRPr="006D55A5">
        <w:rPr>
          <w:i/>
          <w:iCs/>
          <w:lang w:val="en-GB"/>
        </w:rPr>
        <w:t>Contemporary Issues of Communication</w:t>
      </w:r>
      <w:r w:rsidRPr="006D55A5">
        <w:rPr>
          <w:lang w:val="en-GB"/>
        </w:rPr>
        <w:t xml:space="preserve">, </w:t>
      </w:r>
      <w:r w:rsidRPr="006D55A5">
        <w:rPr>
          <w:i/>
          <w:iCs/>
          <w:lang w:val="en-GB"/>
        </w:rPr>
        <w:t>2</w:t>
      </w:r>
      <w:r w:rsidRPr="006D55A5">
        <w:rPr>
          <w:lang w:val="en-GB"/>
        </w:rPr>
        <w:t>(2), Article 2.</w:t>
      </w:r>
    </w:p>
    <w:p w14:paraId="1F771C4F" w14:textId="77777777" w:rsidR="006D55A5" w:rsidRPr="006D55A5" w:rsidRDefault="006D55A5" w:rsidP="006D55A5">
      <w:pPr>
        <w:pStyle w:val="Bibliography"/>
        <w:rPr>
          <w:lang w:val="en-GB"/>
        </w:rPr>
      </w:pPr>
      <w:r w:rsidRPr="006D55A5">
        <w:rPr>
          <w:lang w:val="en-GB"/>
        </w:rPr>
        <w:t xml:space="preserve">Aliani, R. (2024, August 9). How to use Perplexity for Research: Part 1 of 3 [Substack newsletter]. </w:t>
      </w:r>
      <w:r w:rsidRPr="006D55A5">
        <w:rPr>
          <w:i/>
          <w:iCs/>
          <w:lang w:val="en-GB"/>
        </w:rPr>
        <w:t xml:space="preserve">Era of the Research Bots </w:t>
      </w:r>
      <w:r w:rsidRPr="006D55A5">
        <w:rPr>
          <w:rFonts w:ascii="Apple Color Emoji" w:hAnsi="Apple Color Emoji" w:cs="Apple Color Emoji"/>
          <w:i/>
          <w:iCs/>
          <w:lang w:val="en-GB"/>
        </w:rPr>
        <w:t>🤖</w:t>
      </w:r>
      <w:r w:rsidRPr="006D55A5">
        <w:rPr>
          <w:lang w:val="en-GB"/>
        </w:rPr>
        <w:t>. https://raziaaliani.substack.com/p/how-to-use-perplexity-for-research</w:t>
      </w:r>
    </w:p>
    <w:p w14:paraId="3785C323" w14:textId="77777777" w:rsidR="006D55A5" w:rsidRPr="006D55A5" w:rsidRDefault="006D55A5" w:rsidP="006D55A5">
      <w:pPr>
        <w:pStyle w:val="Bibliography"/>
        <w:rPr>
          <w:lang w:val="en-GB"/>
        </w:rPr>
      </w:pPr>
      <w:r w:rsidRPr="006D55A5">
        <w:rPr>
          <w:lang w:val="en-GB"/>
        </w:rPr>
        <w:t xml:space="preserve">Anthropic. (2023). </w:t>
      </w:r>
      <w:r w:rsidRPr="006D55A5">
        <w:rPr>
          <w:i/>
          <w:iCs/>
          <w:lang w:val="en-GB"/>
        </w:rPr>
        <w:t>Anthropic’s Red-Teaming Methodology</w:t>
      </w:r>
      <w:r w:rsidRPr="006D55A5">
        <w:rPr>
          <w:lang w:val="en-GB"/>
        </w:rPr>
        <w:t>. https://www.anthropic.com/index/anthropics-red-teaming</w:t>
      </w:r>
    </w:p>
    <w:p w14:paraId="219BF7A6" w14:textId="77777777" w:rsidR="006D55A5" w:rsidRPr="006D55A5" w:rsidRDefault="006D55A5" w:rsidP="006D55A5">
      <w:pPr>
        <w:pStyle w:val="Bibliography"/>
        <w:rPr>
          <w:lang w:val="en-GB"/>
        </w:rPr>
      </w:pPr>
      <w:r w:rsidRPr="006D55A5">
        <w:rPr>
          <w:lang w:val="en-GB"/>
        </w:rPr>
        <w:t xml:space="preserve">Autoriteit Persoonsgegevens. (2025, January 6). </w:t>
      </w:r>
      <w:r w:rsidRPr="006D55A5">
        <w:rPr>
          <w:i/>
          <w:iCs/>
          <w:lang w:val="en-GB"/>
        </w:rPr>
        <w:t>Wat zijn persoonsgegevens? | Autoriteit Persoonsgegevens</w:t>
      </w:r>
      <w:r w:rsidRPr="006D55A5">
        <w:rPr>
          <w:lang w:val="en-GB"/>
        </w:rPr>
        <w:t>. https://www.autoriteitpersoonsgegevens.nl/themas/basis-avg/privacy-en-persoonsgegevens/wat-zijn-persoonsgegevens</w:t>
      </w:r>
    </w:p>
    <w:p w14:paraId="77785E4A" w14:textId="77777777" w:rsidR="006D55A5" w:rsidRPr="006D55A5" w:rsidRDefault="006D55A5" w:rsidP="006D55A5">
      <w:pPr>
        <w:pStyle w:val="Bibliography"/>
        <w:rPr>
          <w:lang w:val="en-GB"/>
        </w:rPr>
      </w:pPr>
      <w:r w:rsidRPr="006D55A5">
        <w:rPr>
          <w:lang w:val="en-GB"/>
        </w:rPr>
        <w:t xml:space="preserve">Baas, E. (2025, April 30). </w:t>
      </w:r>
      <w:r w:rsidRPr="006D55A5">
        <w:rPr>
          <w:i/>
          <w:iCs/>
          <w:lang w:val="en-GB"/>
        </w:rPr>
        <w:t>(28) Post | LinkedIn</w:t>
      </w:r>
      <w:r w:rsidRPr="006D55A5">
        <w:rPr>
          <w:lang w:val="en-GB"/>
        </w:rPr>
        <w:t>. https://www.linkedin.com/posts/elisa-baas_baasin-chatgpt-kritisch-denken-prompt-ugcPost-7322569391303245824-jLXA/?utm_source=share&amp;utm_medium=member_android&amp;rcm=ACoAAAATgacBx9MluKs48BO1aRxqREWXJBXfTYw</w:t>
      </w:r>
    </w:p>
    <w:p w14:paraId="5FC6258E" w14:textId="77777777" w:rsidR="006D55A5" w:rsidRPr="006D55A5" w:rsidRDefault="006D55A5" w:rsidP="006D55A5">
      <w:pPr>
        <w:pStyle w:val="Bibliography"/>
        <w:rPr>
          <w:lang w:val="en-GB"/>
        </w:rPr>
      </w:pPr>
      <w:r w:rsidRPr="006D55A5">
        <w:rPr>
          <w:lang w:val="en-GB"/>
        </w:rPr>
        <w:t xml:space="preserve">Balo, B. (2025, March 12). </w:t>
      </w:r>
      <w:r w:rsidRPr="006D55A5">
        <w:rPr>
          <w:i/>
          <w:iCs/>
          <w:lang w:val="en-GB"/>
        </w:rPr>
        <w:t>10 ChatGPT Prompts for Powerful Academic Writing</w:t>
      </w:r>
      <w:r w:rsidRPr="006D55A5">
        <w:rPr>
          <w:lang w:val="en-GB"/>
        </w:rPr>
        <w:t>. Prompt Advance. https://promptadvance.club/chat-gpt-prompts-for-academic-writing</w:t>
      </w:r>
    </w:p>
    <w:p w14:paraId="4F9BAF59" w14:textId="77777777" w:rsidR="006D55A5" w:rsidRPr="006D55A5" w:rsidRDefault="006D55A5" w:rsidP="006D55A5">
      <w:pPr>
        <w:pStyle w:val="Bibliography"/>
        <w:rPr>
          <w:lang w:val="en-GB"/>
        </w:rPr>
      </w:pPr>
      <w:r w:rsidRPr="006D55A5">
        <w:rPr>
          <w:lang w:val="en-GB"/>
        </w:rPr>
        <w:t xml:space="preserve">Barberá, P. (2020). Social media, echo chambers, and political polarization. </w:t>
      </w:r>
      <w:r w:rsidRPr="006D55A5">
        <w:rPr>
          <w:i/>
          <w:iCs/>
          <w:lang w:val="en-GB"/>
        </w:rPr>
        <w:t>Social Media and Democracy: The State of the Field, Prospects for Reform</w:t>
      </w:r>
      <w:r w:rsidRPr="006D55A5">
        <w:rPr>
          <w:lang w:val="en-GB"/>
        </w:rPr>
        <w:t>, 34–55.</w:t>
      </w:r>
    </w:p>
    <w:p w14:paraId="22A2BF5A" w14:textId="77777777" w:rsidR="006D55A5" w:rsidRPr="006D55A5" w:rsidRDefault="006D55A5" w:rsidP="006D55A5">
      <w:pPr>
        <w:pStyle w:val="Bibliography"/>
        <w:rPr>
          <w:lang w:val="en-GB"/>
        </w:rPr>
      </w:pPr>
      <w:r w:rsidRPr="006D55A5">
        <w:rPr>
          <w:lang w:val="en-GB"/>
        </w:rPr>
        <w:t xml:space="preserve">Bender, E. M., Gebru, T., McMillan-Major, A., &amp; Shmitchell, S. (2021). On the Dangers of Stochastic Parrots: Can Language Models Be Too Big? </w:t>
      </w:r>
      <w:r w:rsidRPr="006D55A5">
        <w:rPr>
          <w:i/>
          <w:iCs/>
          <w:lang w:val="en-GB"/>
        </w:rPr>
        <w:t>Proceedings of the 2021 ACM Conference on Fairness, Accountability, and Transparency</w:t>
      </w:r>
      <w:r w:rsidRPr="006D55A5">
        <w:rPr>
          <w:lang w:val="en-GB"/>
        </w:rPr>
        <w:t>, 610–623. https://doi.org/10.1145/3442188.3445922</w:t>
      </w:r>
    </w:p>
    <w:p w14:paraId="5893A740" w14:textId="77777777" w:rsidR="006D55A5" w:rsidRPr="006D55A5" w:rsidRDefault="006D55A5" w:rsidP="006D55A5">
      <w:pPr>
        <w:pStyle w:val="Bibliography"/>
        <w:rPr>
          <w:lang w:val="en-GB"/>
        </w:rPr>
      </w:pPr>
      <w:r w:rsidRPr="006D55A5">
        <w:rPr>
          <w:lang w:val="en-GB"/>
        </w:rPr>
        <w:t xml:space="preserve">Berghel, H. (2018). Malice domestic: The Cambridge analytica dystopia. </w:t>
      </w:r>
      <w:r w:rsidRPr="006D55A5">
        <w:rPr>
          <w:i/>
          <w:iCs/>
          <w:lang w:val="en-GB"/>
        </w:rPr>
        <w:t>Computer</w:t>
      </w:r>
      <w:r w:rsidRPr="006D55A5">
        <w:rPr>
          <w:lang w:val="en-GB"/>
        </w:rPr>
        <w:t xml:space="preserve">, </w:t>
      </w:r>
      <w:r w:rsidRPr="006D55A5">
        <w:rPr>
          <w:i/>
          <w:iCs/>
          <w:lang w:val="en-GB"/>
        </w:rPr>
        <w:t>51</w:t>
      </w:r>
      <w:r w:rsidRPr="006D55A5">
        <w:rPr>
          <w:lang w:val="en-GB"/>
        </w:rPr>
        <w:t>(05), 84–89.</w:t>
      </w:r>
    </w:p>
    <w:p w14:paraId="33842DFF" w14:textId="77777777" w:rsidR="006D55A5" w:rsidRPr="006D55A5" w:rsidRDefault="006D55A5" w:rsidP="006D55A5">
      <w:pPr>
        <w:pStyle w:val="Bibliography"/>
        <w:rPr>
          <w:lang w:val="en-GB"/>
        </w:rPr>
      </w:pPr>
      <w:r w:rsidRPr="006D55A5">
        <w:rPr>
          <w:lang w:val="en-GB"/>
        </w:rPr>
        <w:t xml:space="preserve">Bietti, E. (2020). From ethics washing to ethics bashing: A view on tech ethics from within moral philosophy. </w:t>
      </w:r>
      <w:r w:rsidRPr="006D55A5">
        <w:rPr>
          <w:i/>
          <w:iCs/>
          <w:lang w:val="en-GB"/>
        </w:rPr>
        <w:t>Proceedings of the 2020 Conference on Fairness, Accountability, and Transparency</w:t>
      </w:r>
      <w:r w:rsidRPr="006D55A5">
        <w:rPr>
          <w:lang w:val="en-GB"/>
        </w:rPr>
        <w:t>, 210–219. https://doi.org/10.1145/3351095.3372860</w:t>
      </w:r>
    </w:p>
    <w:p w14:paraId="70E5711E" w14:textId="77777777" w:rsidR="006D55A5" w:rsidRPr="006D55A5" w:rsidRDefault="006D55A5" w:rsidP="006D55A5">
      <w:pPr>
        <w:pStyle w:val="Bibliography"/>
        <w:rPr>
          <w:lang w:val="en-GB"/>
        </w:rPr>
      </w:pPr>
      <w:r w:rsidRPr="006D55A5">
        <w:rPr>
          <w:lang w:val="en-GB"/>
        </w:rPr>
        <w:t xml:space="preserve">Binns, R. (2018). Algorithmic Accountability and Public Reason. </w:t>
      </w:r>
      <w:r w:rsidRPr="006D55A5">
        <w:rPr>
          <w:i/>
          <w:iCs/>
          <w:lang w:val="en-GB"/>
        </w:rPr>
        <w:t>Philosophy &amp; Technology</w:t>
      </w:r>
      <w:r w:rsidRPr="006D55A5">
        <w:rPr>
          <w:lang w:val="en-GB"/>
        </w:rPr>
        <w:t xml:space="preserve">, </w:t>
      </w:r>
      <w:r w:rsidRPr="006D55A5">
        <w:rPr>
          <w:i/>
          <w:iCs/>
          <w:lang w:val="en-GB"/>
        </w:rPr>
        <w:t>31</w:t>
      </w:r>
      <w:r w:rsidRPr="006D55A5">
        <w:rPr>
          <w:lang w:val="en-GB"/>
        </w:rPr>
        <w:t>(4), 543–556. https://doi.org/10.1007/s13347-017-0263-5</w:t>
      </w:r>
    </w:p>
    <w:p w14:paraId="2D3171CD" w14:textId="77777777" w:rsidR="006D55A5" w:rsidRPr="006D55A5" w:rsidRDefault="006D55A5" w:rsidP="006D55A5">
      <w:pPr>
        <w:pStyle w:val="Bibliography"/>
        <w:rPr>
          <w:lang w:val="en-GB"/>
        </w:rPr>
      </w:pPr>
      <w:r w:rsidRPr="006D55A5">
        <w:rPr>
          <w:lang w:val="en-GB"/>
        </w:rPr>
        <w:t xml:space="preserve">Bishop, C. M., &amp; Nasrabadi, N. M. (2006). </w:t>
      </w:r>
      <w:r w:rsidRPr="006D55A5">
        <w:rPr>
          <w:i/>
          <w:iCs/>
          <w:lang w:val="en-GB"/>
        </w:rPr>
        <w:t>Pattern recognition and machine learning</w:t>
      </w:r>
      <w:r w:rsidRPr="006D55A5">
        <w:rPr>
          <w:lang w:val="en-GB"/>
        </w:rPr>
        <w:t xml:space="preserve"> (Vol. 4). Springer. https://link.springer.com/book/9780387310732</w:t>
      </w:r>
    </w:p>
    <w:p w14:paraId="5CE7A082" w14:textId="77777777" w:rsidR="006D55A5" w:rsidRPr="006D55A5" w:rsidRDefault="006D55A5" w:rsidP="006D55A5">
      <w:pPr>
        <w:pStyle w:val="Bibliography"/>
        <w:rPr>
          <w:lang w:val="en-GB"/>
        </w:rPr>
      </w:pPr>
      <w:r w:rsidRPr="006D55A5">
        <w:rPr>
          <w:lang w:val="en-GB"/>
        </w:rPr>
        <w:t xml:space="preserve">Bommasani, R., Hudson, D. A., Adeli, E., Altman, R., Arora, S., Arx, S. von, Bernstein, M. S., Bohg, J., Bosselut, A., Brunskill, E., Brynjolfsson, E., Buch, S., Card, D., Castellon, R., Chatterji, N., Chen, A., Creel, K., Davis, J. Q., Demszky, D., … Liang, P. (2022). </w:t>
      </w:r>
      <w:r w:rsidRPr="006D55A5">
        <w:rPr>
          <w:i/>
          <w:iCs/>
          <w:lang w:val="en-GB"/>
        </w:rPr>
        <w:t>On the Opportunities and Risks of Foundation Models</w:t>
      </w:r>
      <w:r w:rsidRPr="006D55A5">
        <w:rPr>
          <w:lang w:val="en-GB"/>
        </w:rPr>
        <w:t xml:space="preserve"> (No. arXiv:2108.07258). arXiv. https://doi.org/10.48550/arXiv.2108.07258</w:t>
      </w:r>
    </w:p>
    <w:p w14:paraId="3D058FAA" w14:textId="77777777" w:rsidR="006D55A5" w:rsidRPr="006D55A5" w:rsidRDefault="006D55A5" w:rsidP="006D55A5">
      <w:pPr>
        <w:pStyle w:val="Bibliography"/>
        <w:rPr>
          <w:lang w:val="en-GB"/>
        </w:rPr>
      </w:pPr>
      <w:r w:rsidRPr="006D55A5">
        <w:rPr>
          <w:lang w:val="en-GB"/>
        </w:rPr>
        <w:lastRenderedPageBreak/>
        <w:t xml:space="preserve">Brown, T. B. (2020). </w:t>
      </w:r>
      <w:r w:rsidRPr="006D55A5">
        <w:rPr>
          <w:i/>
          <w:iCs/>
          <w:lang w:val="en-GB"/>
        </w:rPr>
        <w:t>Language Models are Few-Shot Learners</w:t>
      </w:r>
      <w:r w:rsidRPr="006D55A5">
        <w:rPr>
          <w:lang w:val="en-GB"/>
        </w:rPr>
        <w:t>. NeurIPS.</w:t>
      </w:r>
    </w:p>
    <w:p w14:paraId="196550F1" w14:textId="77777777" w:rsidR="006D55A5" w:rsidRPr="006D55A5" w:rsidRDefault="006D55A5" w:rsidP="006D55A5">
      <w:pPr>
        <w:pStyle w:val="Bibliography"/>
        <w:rPr>
          <w:lang w:val="en-GB"/>
        </w:rPr>
      </w:pPr>
      <w:r w:rsidRPr="006D55A5">
        <w:rPr>
          <w:lang w:val="en-GB"/>
        </w:rPr>
        <w:t xml:space="preserve">Brown, T. B., Mann, B., Ryder, N., Subbiah, M., Kaplan, J., Dhariwal, P., Neelakantan, A., Shyam, P., Sastry, G., Askell, A., Agarwal, S., Herbert-Voss, A., Krueger, G., Henighan, T., Child, R., Ramesh, A., Ziegler, D. M., Wu, J., Winter, C., &amp; Amodei, D. (2020). Language Models are Few-Shot Learners. </w:t>
      </w:r>
      <w:r w:rsidRPr="006D55A5">
        <w:rPr>
          <w:i/>
          <w:iCs/>
          <w:lang w:val="en-GB"/>
        </w:rPr>
        <w:t>Advances in Neural Information Processing Systems</w:t>
      </w:r>
      <w:r w:rsidRPr="006D55A5">
        <w:rPr>
          <w:lang w:val="en-GB"/>
        </w:rPr>
        <w:t xml:space="preserve">, </w:t>
      </w:r>
      <w:r w:rsidRPr="006D55A5">
        <w:rPr>
          <w:i/>
          <w:iCs/>
          <w:lang w:val="en-GB"/>
        </w:rPr>
        <w:t>33</w:t>
      </w:r>
      <w:r w:rsidRPr="006D55A5">
        <w:rPr>
          <w:lang w:val="en-GB"/>
        </w:rPr>
        <w:t>, 1877–1901.</w:t>
      </w:r>
    </w:p>
    <w:p w14:paraId="5EDEDB68" w14:textId="77777777" w:rsidR="006D55A5" w:rsidRPr="006D55A5" w:rsidRDefault="006D55A5" w:rsidP="006D55A5">
      <w:pPr>
        <w:pStyle w:val="Bibliography"/>
        <w:rPr>
          <w:lang w:val="en-GB"/>
        </w:rPr>
      </w:pPr>
      <w:r w:rsidRPr="006D55A5">
        <w:rPr>
          <w:lang w:val="en-GB"/>
        </w:rPr>
        <w:t xml:space="preserve">Brundage, M., Avin, S., Wang, J., Belfield, H., Krueger, G., Hadfield, G., Khlaaf, H., Yang, J., Toner, H., Fong, R., Maharaj, T., Koh, P. W., Hooker, S., Leung, J., Trask, A., Bluemke, E., Lebensold, J., O’Keefe, C., Koren, M., … Anderljung, M. (2020). </w:t>
      </w:r>
      <w:r w:rsidRPr="006D55A5">
        <w:rPr>
          <w:i/>
          <w:iCs/>
          <w:lang w:val="en-GB"/>
        </w:rPr>
        <w:t>Toward Trustworthy AI Development: Mechanisms for Supporting Verifiable Claims</w:t>
      </w:r>
      <w:r w:rsidRPr="006D55A5">
        <w:rPr>
          <w:lang w:val="en-GB"/>
        </w:rPr>
        <w:t xml:space="preserve"> (No. arXiv:2004.07213). arXiv. https://doi.org/10.48550/arXiv.2004.07213</w:t>
      </w:r>
    </w:p>
    <w:p w14:paraId="269404EB" w14:textId="77777777" w:rsidR="006D55A5" w:rsidRPr="006D55A5" w:rsidRDefault="006D55A5" w:rsidP="006D55A5">
      <w:pPr>
        <w:pStyle w:val="Bibliography"/>
        <w:rPr>
          <w:lang w:val="en-GB"/>
        </w:rPr>
      </w:pPr>
      <w:r w:rsidRPr="006D55A5">
        <w:rPr>
          <w:lang w:val="en-GB"/>
        </w:rPr>
        <w:t xml:space="preserve">Buolamwini, J., &amp; Gebru, T. (2018). Gender shades: Intersectional accuracy disparities in commercial gender classification. </w:t>
      </w:r>
      <w:r w:rsidRPr="006D55A5">
        <w:rPr>
          <w:i/>
          <w:iCs/>
          <w:lang w:val="en-GB"/>
        </w:rPr>
        <w:t>Conference on Fairness, Accountability and Transparency</w:t>
      </w:r>
      <w:r w:rsidRPr="006D55A5">
        <w:rPr>
          <w:lang w:val="en-GB"/>
        </w:rPr>
        <w:t>, 77–91. http://proceedings.mlr.press/v81/buolamwini18a.html?mod=article_inline&amp;ref=akusion-ci-shi-dai-bizinesumedeia</w:t>
      </w:r>
    </w:p>
    <w:p w14:paraId="178D6093" w14:textId="77777777" w:rsidR="006D55A5" w:rsidRPr="006D55A5" w:rsidRDefault="006D55A5" w:rsidP="006D55A5">
      <w:pPr>
        <w:pStyle w:val="Bibliography"/>
        <w:rPr>
          <w:lang w:val="en-GB"/>
        </w:rPr>
      </w:pPr>
      <w:r w:rsidRPr="006D55A5">
        <w:rPr>
          <w:lang w:val="en-GB"/>
        </w:rPr>
        <w:t xml:space="preserve">CBS. (2018). </w:t>
      </w:r>
      <w:r w:rsidRPr="006D55A5">
        <w:rPr>
          <w:i/>
          <w:iCs/>
          <w:lang w:val="en-GB"/>
        </w:rPr>
        <w:t>Energy—Figures—Economy | Trends in the Netherlands 2018—CBS</w:t>
      </w:r>
      <w:r w:rsidRPr="006D55A5">
        <w:rPr>
          <w:lang w:val="en-GB"/>
        </w:rPr>
        <w:t xml:space="preserve"> [Webpagina]. Centraal Bureau voor de Statistiek. https://longreads.cbs.nl/trends18-eng/economy/figures/energy</w:t>
      </w:r>
    </w:p>
    <w:p w14:paraId="25BE9988" w14:textId="77777777" w:rsidR="006D55A5" w:rsidRPr="006D55A5" w:rsidRDefault="006D55A5" w:rsidP="006D55A5">
      <w:pPr>
        <w:pStyle w:val="Bibliography"/>
        <w:rPr>
          <w:lang w:val="en-GB"/>
        </w:rPr>
      </w:pPr>
      <w:r w:rsidRPr="006D55A5">
        <w:rPr>
          <w:lang w:val="en-GB"/>
        </w:rPr>
        <w:t xml:space="preserve">Chayka, K. (2022, July 25). The Age of Algorithmic Anxiety. </w:t>
      </w:r>
      <w:r w:rsidRPr="006D55A5">
        <w:rPr>
          <w:i/>
          <w:iCs/>
          <w:lang w:val="en-GB"/>
        </w:rPr>
        <w:t>The New Yorker</w:t>
      </w:r>
      <w:r w:rsidRPr="006D55A5">
        <w:rPr>
          <w:lang w:val="en-GB"/>
        </w:rPr>
        <w:t>. https://www.newyorker.com/culture/infinite-scroll/the-age-of-algorithmic-anxiety</w:t>
      </w:r>
    </w:p>
    <w:p w14:paraId="1C14BDBE" w14:textId="77777777" w:rsidR="006D55A5" w:rsidRPr="006D55A5" w:rsidRDefault="006D55A5" w:rsidP="006D55A5">
      <w:pPr>
        <w:pStyle w:val="Bibliography"/>
        <w:rPr>
          <w:lang w:val="en-GB"/>
        </w:rPr>
      </w:pPr>
      <w:r w:rsidRPr="006D55A5">
        <w:rPr>
          <w:lang w:val="en-GB"/>
        </w:rPr>
        <w:t xml:space="preserve">Chayka, K. (2024). </w:t>
      </w:r>
      <w:r w:rsidRPr="006D55A5">
        <w:rPr>
          <w:i/>
          <w:iCs/>
          <w:lang w:val="en-GB"/>
        </w:rPr>
        <w:t>Filterworld: How Algorithms Make Everything the Same</w:t>
      </w:r>
      <w:r w:rsidRPr="006D55A5">
        <w:rPr>
          <w:lang w:val="en-GB"/>
        </w:rPr>
        <w:t>. Heligo Books.</w:t>
      </w:r>
    </w:p>
    <w:p w14:paraId="62BFD280" w14:textId="77777777" w:rsidR="006D55A5" w:rsidRPr="006D55A5" w:rsidRDefault="006D55A5" w:rsidP="006D55A5">
      <w:pPr>
        <w:pStyle w:val="Bibliography"/>
        <w:rPr>
          <w:lang w:val="en-GB"/>
        </w:rPr>
      </w:pPr>
      <w:r w:rsidRPr="006D55A5">
        <w:rPr>
          <w:lang w:val="en-GB"/>
        </w:rPr>
        <w:t xml:space="preserve">Christiano, P., Leike, J., Brown, T. B., Martic, M., Legg, S., &amp; Amodei, D. (2017). </w:t>
      </w:r>
      <w:r w:rsidRPr="006D55A5">
        <w:rPr>
          <w:i/>
          <w:iCs/>
          <w:lang w:val="en-GB"/>
        </w:rPr>
        <w:t>Deep reinforcement learning from human preferences</w:t>
      </w:r>
      <w:r w:rsidRPr="006D55A5">
        <w:rPr>
          <w:lang w:val="en-GB"/>
        </w:rPr>
        <w:t xml:space="preserve"> (No. arXiv:1706.03741; Version 3). arXiv. https://doi.org/10.48550/arXiv.1706.03741</w:t>
      </w:r>
    </w:p>
    <w:p w14:paraId="73FB6658" w14:textId="77777777" w:rsidR="006D55A5" w:rsidRPr="006D55A5" w:rsidRDefault="006D55A5" w:rsidP="006D55A5">
      <w:pPr>
        <w:pStyle w:val="Bibliography"/>
        <w:rPr>
          <w:lang w:val="en-GB"/>
        </w:rPr>
      </w:pPr>
      <w:r w:rsidRPr="006D55A5">
        <w:rPr>
          <w:lang w:val="en-GB"/>
        </w:rPr>
        <w:t xml:space="preserve">Claude 3.7 Sonnet. (2025). Correct citeren van AI-gegenereerde content. </w:t>
      </w:r>
      <w:r w:rsidRPr="006D55A5">
        <w:rPr>
          <w:i/>
          <w:iCs/>
          <w:lang w:val="en-GB"/>
        </w:rPr>
        <w:t>Anthropic</w:t>
      </w:r>
      <w:r w:rsidRPr="006D55A5">
        <w:rPr>
          <w:lang w:val="en-GB"/>
        </w:rPr>
        <w:t>.</w:t>
      </w:r>
    </w:p>
    <w:p w14:paraId="0E9222C0" w14:textId="77777777" w:rsidR="006D55A5" w:rsidRPr="006D55A5" w:rsidRDefault="006D55A5" w:rsidP="006D55A5">
      <w:pPr>
        <w:pStyle w:val="Bibliography"/>
        <w:rPr>
          <w:lang w:val="en-GB"/>
        </w:rPr>
      </w:pPr>
      <w:r w:rsidRPr="006D55A5">
        <w:rPr>
          <w:lang w:val="en-GB"/>
        </w:rPr>
        <w:t xml:space="preserve">Couldry, N., &amp; Mejias, U. A. (2019). The Costs of Connection: How Data Is Colonizing Human Life and Appropriating It for Capitalism. In </w:t>
      </w:r>
      <w:r w:rsidRPr="006D55A5">
        <w:rPr>
          <w:i/>
          <w:iCs/>
          <w:lang w:val="en-GB"/>
        </w:rPr>
        <w:t>The Costs of Connection</w:t>
      </w:r>
      <w:r w:rsidRPr="006D55A5">
        <w:rPr>
          <w:lang w:val="en-GB"/>
        </w:rPr>
        <w:t>. Stanford University Press. https://www.degruyterbrill.com/document/doi/10.1515/9781503609754/html</w:t>
      </w:r>
    </w:p>
    <w:p w14:paraId="174BDF11" w14:textId="77777777" w:rsidR="006D55A5" w:rsidRPr="006D55A5" w:rsidRDefault="006D55A5" w:rsidP="006D55A5">
      <w:pPr>
        <w:pStyle w:val="Bibliography"/>
        <w:rPr>
          <w:lang w:val="en-GB"/>
        </w:rPr>
      </w:pPr>
      <w:r w:rsidRPr="006D55A5">
        <w:rPr>
          <w:lang w:val="en-GB"/>
        </w:rPr>
        <w:t xml:space="preserve">Cozzi, L., &amp; Gould, T. (2024). </w:t>
      </w:r>
      <w:r w:rsidRPr="006D55A5">
        <w:rPr>
          <w:i/>
          <w:iCs/>
          <w:lang w:val="en-GB"/>
        </w:rPr>
        <w:t>World Energy Outlook 2024 – Analysis</w:t>
      </w:r>
      <w:r w:rsidRPr="006D55A5">
        <w:rPr>
          <w:lang w:val="en-GB"/>
        </w:rPr>
        <w:t xml:space="preserve"> (World Energy Outlook). INTERNATIONAL ENERGY AGENCY. https://www.iea.org/reports/world-energy-outlook-2024</w:t>
      </w:r>
    </w:p>
    <w:p w14:paraId="54B9554F" w14:textId="77777777" w:rsidR="006D55A5" w:rsidRPr="006D55A5" w:rsidRDefault="006D55A5" w:rsidP="006D55A5">
      <w:pPr>
        <w:pStyle w:val="Bibliography"/>
        <w:rPr>
          <w:lang w:val="en-GB"/>
        </w:rPr>
      </w:pPr>
      <w:r w:rsidRPr="006D55A5">
        <w:rPr>
          <w:lang w:val="en-GB"/>
        </w:rPr>
        <w:t xml:space="preserve">Crawford, K. (2021a). </w:t>
      </w:r>
      <w:r w:rsidRPr="006D55A5">
        <w:rPr>
          <w:i/>
          <w:iCs/>
          <w:lang w:val="en-GB"/>
        </w:rPr>
        <w:t>Atlas of AI: Power, Politics, and the Planetary Costs of Artificial Intelligence</w:t>
      </w:r>
      <w:r w:rsidRPr="006D55A5">
        <w:rPr>
          <w:lang w:val="en-GB"/>
        </w:rPr>
        <w:t>. Yale University Press.</w:t>
      </w:r>
    </w:p>
    <w:p w14:paraId="650A9223" w14:textId="77777777" w:rsidR="006D55A5" w:rsidRPr="006D55A5" w:rsidRDefault="006D55A5" w:rsidP="006D55A5">
      <w:pPr>
        <w:pStyle w:val="Bibliography"/>
        <w:rPr>
          <w:lang w:val="en-GB"/>
        </w:rPr>
      </w:pPr>
      <w:r w:rsidRPr="006D55A5">
        <w:rPr>
          <w:lang w:val="en-GB"/>
        </w:rPr>
        <w:t xml:space="preserve">Crawford, K. (2021b). </w:t>
      </w:r>
      <w:r w:rsidRPr="006D55A5">
        <w:rPr>
          <w:i/>
          <w:iCs/>
          <w:lang w:val="en-GB"/>
        </w:rPr>
        <w:t>The Atlas of AI: Power, Politics, and the Planetary Costs of Artificial Intelligence</w:t>
      </w:r>
      <w:r w:rsidRPr="006D55A5">
        <w:rPr>
          <w:lang w:val="en-GB"/>
        </w:rPr>
        <w:t>. Yale University Press.</w:t>
      </w:r>
    </w:p>
    <w:p w14:paraId="61952BC5" w14:textId="77777777" w:rsidR="006D55A5" w:rsidRPr="006D55A5" w:rsidRDefault="006D55A5" w:rsidP="006D55A5">
      <w:pPr>
        <w:pStyle w:val="Bibliography"/>
        <w:rPr>
          <w:lang w:val="en-GB"/>
        </w:rPr>
      </w:pPr>
      <w:r w:rsidRPr="006D55A5">
        <w:rPr>
          <w:lang w:val="en-GB"/>
        </w:rPr>
        <w:t xml:space="preserve">Crevier, D. (1993). </w:t>
      </w:r>
      <w:r w:rsidRPr="006D55A5">
        <w:rPr>
          <w:i/>
          <w:iCs/>
          <w:lang w:val="en-GB"/>
        </w:rPr>
        <w:t>AI: The Tumultuous History of the Search for Artificial Intelligence</w:t>
      </w:r>
      <w:r w:rsidRPr="006D55A5">
        <w:rPr>
          <w:lang w:val="en-GB"/>
        </w:rPr>
        <w:t>. Basic Books.</w:t>
      </w:r>
    </w:p>
    <w:p w14:paraId="32BD035A" w14:textId="77777777" w:rsidR="006D55A5" w:rsidRPr="006D55A5" w:rsidRDefault="006D55A5" w:rsidP="006D55A5">
      <w:pPr>
        <w:pStyle w:val="Bibliography"/>
        <w:rPr>
          <w:lang w:val="en-GB"/>
        </w:rPr>
      </w:pPr>
      <w:r w:rsidRPr="006D55A5">
        <w:rPr>
          <w:lang w:val="en-GB"/>
        </w:rPr>
        <w:t xml:space="preserve">CriticalMynd. (2025, April 7). Understanding LLM Token Counts: What 1,000, 128,000 and 1 Million Tokens Actually Mean? </w:t>
      </w:r>
      <w:r w:rsidRPr="006D55A5">
        <w:rPr>
          <w:i/>
          <w:iCs/>
          <w:lang w:val="en-GB"/>
        </w:rPr>
        <w:t>Medium</w:t>
      </w:r>
      <w:r w:rsidRPr="006D55A5">
        <w:rPr>
          <w:lang w:val="en-GB"/>
        </w:rPr>
        <w:t>. https://criticalmynd.medium.com/understanding-llm-token-counts-what-1-000-128-000-and-1-million-tokens-actually-mean-9751131ac197</w:t>
      </w:r>
    </w:p>
    <w:p w14:paraId="183664EC" w14:textId="77777777" w:rsidR="006D55A5" w:rsidRPr="006D55A5" w:rsidRDefault="006D55A5" w:rsidP="006D55A5">
      <w:pPr>
        <w:pStyle w:val="Bibliography"/>
        <w:rPr>
          <w:lang w:val="en-GB"/>
        </w:rPr>
      </w:pPr>
      <w:r w:rsidRPr="006D55A5">
        <w:rPr>
          <w:lang w:val="en-GB"/>
        </w:rPr>
        <w:t xml:space="preserve">Doctorow, C. (2022, November 28). </w:t>
      </w:r>
      <w:r w:rsidRPr="006D55A5">
        <w:rPr>
          <w:i/>
          <w:iCs/>
          <w:lang w:val="en-GB"/>
        </w:rPr>
        <w:t>Pluralistic: How monopoly enshittified Amazon/28 Nov 2022 – Pluralistic: Daily links from Cory Doctorow</w:t>
      </w:r>
      <w:r w:rsidRPr="006D55A5">
        <w:rPr>
          <w:lang w:val="en-GB"/>
        </w:rPr>
        <w:t>. https://pluralistic.net/2022/11/28/enshittification/</w:t>
      </w:r>
    </w:p>
    <w:p w14:paraId="79CA6150" w14:textId="77777777" w:rsidR="006D55A5" w:rsidRPr="006D55A5" w:rsidRDefault="006D55A5" w:rsidP="006D55A5">
      <w:pPr>
        <w:pStyle w:val="Bibliography"/>
        <w:rPr>
          <w:lang w:val="en-GB"/>
        </w:rPr>
      </w:pPr>
      <w:r w:rsidRPr="006D55A5">
        <w:rPr>
          <w:lang w:val="en-GB"/>
        </w:rPr>
        <w:lastRenderedPageBreak/>
        <w:t xml:space="preserve">Dreschler, G. (2025, April 19). </w:t>
      </w:r>
      <w:r w:rsidRPr="006D55A5">
        <w:rPr>
          <w:i/>
          <w:iCs/>
          <w:lang w:val="en-GB"/>
        </w:rPr>
        <w:t>Is de scriptie dood? Een update over AI en schrijfvaardigheid</w:t>
      </w:r>
      <w:r w:rsidRPr="006D55A5">
        <w:rPr>
          <w:lang w:val="en-GB"/>
        </w:rPr>
        <w:t>. Vrije Universiteit Amsterdam. https://vu.nl/nl/nieuws/2024/is-de-scriptie-dood-een-update-over-ai-en-schrijfvaardigheid</w:t>
      </w:r>
    </w:p>
    <w:p w14:paraId="64042103" w14:textId="77777777" w:rsidR="006D55A5" w:rsidRPr="006D55A5" w:rsidRDefault="006D55A5" w:rsidP="006D55A5">
      <w:pPr>
        <w:pStyle w:val="Bibliography"/>
        <w:rPr>
          <w:lang w:val="en-GB"/>
        </w:rPr>
      </w:pPr>
      <w:r w:rsidRPr="006D55A5">
        <w:rPr>
          <w:lang w:val="en-GB"/>
        </w:rPr>
        <w:t xml:space="preserve">Eliot, L. (2023). Does Take A Deep Breath As A Prompting Strategy For Generative AI Really Work Or Is It Getting Unfair Overworked Credit. </w:t>
      </w:r>
      <w:r w:rsidRPr="006D55A5">
        <w:rPr>
          <w:i/>
          <w:iCs/>
          <w:lang w:val="en-GB"/>
        </w:rPr>
        <w:t>Forbes</w:t>
      </w:r>
      <w:r w:rsidRPr="006D55A5">
        <w:rPr>
          <w:lang w:val="en-GB"/>
        </w:rPr>
        <w:t>. https://www.forbes.com/sites/lanceeliot/2023/09/27/does-take-a-deep-breath-as-a-prompting-strategy-for-generative-ai-really-work-or-is-it-getting-unfair-overworked-credit/</w:t>
      </w:r>
    </w:p>
    <w:p w14:paraId="0D735FF6" w14:textId="77777777" w:rsidR="006D55A5" w:rsidRPr="006D55A5" w:rsidRDefault="006D55A5" w:rsidP="006D55A5">
      <w:pPr>
        <w:pStyle w:val="Bibliography"/>
        <w:rPr>
          <w:lang w:val="en-GB"/>
        </w:rPr>
      </w:pPr>
      <w:r w:rsidRPr="006D55A5">
        <w:rPr>
          <w:lang w:val="en-GB"/>
        </w:rPr>
        <w:t xml:space="preserve">Eubanks, V. (2018). </w:t>
      </w:r>
      <w:r w:rsidRPr="006D55A5">
        <w:rPr>
          <w:i/>
          <w:iCs/>
          <w:lang w:val="en-GB"/>
        </w:rPr>
        <w:t>Automating Inequality: How High-Tech Tools Profile, Police, and Punish the Poor</w:t>
      </w:r>
      <w:r w:rsidRPr="006D55A5">
        <w:rPr>
          <w:lang w:val="en-GB"/>
        </w:rPr>
        <w:t>. St. Martin’s Publishing Group.</w:t>
      </w:r>
    </w:p>
    <w:p w14:paraId="1E351B1D" w14:textId="77777777" w:rsidR="006D55A5" w:rsidRPr="006D55A5" w:rsidRDefault="006D55A5" w:rsidP="006D55A5">
      <w:pPr>
        <w:pStyle w:val="Bibliography"/>
        <w:rPr>
          <w:lang w:val="en-GB"/>
        </w:rPr>
      </w:pPr>
      <w:r w:rsidRPr="006D55A5">
        <w:rPr>
          <w:lang w:val="en-GB"/>
        </w:rPr>
        <w:t xml:space="preserve">European Commission. (2018). </w:t>
      </w:r>
      <w:r w:rsidRPr="006D55A5">
        <w:rPr>
          <w:i/>
          <w:iCs/>
          <w:lang w:val="en-GB"/>
        </w:rPr>
        <w:t>The European AI Alliance</w:t>
      </w:r>
      <w:r w:rsidRPr="006D55A5">
        <w:rPr>
          <w:lang w:val="en-GB"/>
        </w:rPr>
        <w:t>. https://digital-strategy.ec.europa.eu/en/policies/european-ai-alliance</w:t>
      </w:r>
    </w:p>
    <w:p w14:paraId="765DEA98" w14:textId="77777777" w:rsidR="006D55A5" w:rsidRPr="006D55A5" w:rsidRDefault="006D55A5" w:rsidP="006D55A5">
      <w:pPr>
        <w:pStyle w:val="Bibliography"/>
        <w:rPr>
          <w:lang w:val="en-GB"/>
        </w:rPr>
      </w:pPr>
      <w:r w:rsidRPr="006D55A5">
        <w:rPr>
          <w:lang w:val="en-GB"/>
        </w:rPr>
        <w:t xml:space="preserve">European Commission. (2025). </w:t>
      </w:r>
      <w:r w:rsidRPr="006D55A5">
        <w:rPr>
          <w:i/>
          <w:iCs/>
          <w:lang w:val="en-GB"/>
        </w:rPr>
        <w:t>DigComp Framework—European Commission</w:t>
      </w:r>
      <w:r w:rsidRPr="006D55A5">
        <w:rPr>
          <w:lang w:val="en-GB"/>
        </w:rPr>
        <w:t>. https://joint-research-centre.ec.europa.eu/projects-and-activities/education-and-training/digital-transformation-education/digital-competence-framework-citizens-digcomp/digcomp-framework_en</w:t>
      </w:r>
    </w:p>
    <w:p w14:paraId="0BFDB8DE" w14:textId="77777777" w:rsidR="006D55A5" w:rsidRPr="006D55A5" w:rsidRDefault="006D55A5" w:rsidP="006D55A5">
      <w:pPr>
        <w:pStyle w:val="Bibliography"/>
        <w:rPr>
          <w:lang w:val="en-GB"/>
        </w:rPr>
      </w:pPr>
      <w:r w:rsidRPr="006D55A5">
        <w:rPr>
          <w:lang w:val="en-GB"/>
        </w:rPr>
        <w:t xml:space="preserve">Goodfellow, I., Bengio, Y., &amp; Courville, A. (2016). </w:t>
      </w:r>
      <w:r w:rsidRPr="006D55A5">
        <w:rPr>
          <w:i/>
          <w:iCs/>
          <w:lang w:val="en-GB"/>
        </w:rPr>
        <w:t>Deep Learning</w:t>
      </w:r>
      <w:r w:rsidRPr="006D55A5">
        <w:rPr>
          <w:lang w:val="en-GB"/>
        </w:rPr>
        <w:t>. MIT Press. http://www.deeplearningbook.org/</w:t>
      </w:r>
    </w:p>
    <w:p w14:paraId="1FA9C27D" w14:textId="77777777" w:rsidR="006D55A5" w:rsidRPr="006D55A5" w:rsidRDefault="006D55A5" w:rsidP="006D55A5">
      <w:pPr>
        <w:pStyle w:val="Bibliography"/>
        <w:rPr>
          <w:lang w:val="en-GB"/>
        </w:rPr>
      </w:pPr>
      <w:r w:rsidRPr="006D55A5">
        <w:rPr>
          <w:lang w:val="en-GB"/>
        </w:rPr>
        <w:t xml:space="preserve">Goodfellow, I., Pouget-Abadie, J., &amp; Mirza, M. (2014). </w:t>
      </w:r>
      <w:r w:rsidRPr="006D55A5">
        <w:rPr>
          <w:i/>
          <w:iCs/>
          <w:lang w:val="en-GB"/>
        </w:rPr>
        <w:t>Generative adversarial nets</w:t>
      </w:r>
      <w:r w:rsidRPr="006D55A5">
        <w:rPr>
          <w:lang w:val="en-GB"/>
        </w:rPr>
        <w:t xml:space="preserve">. </w:t>
      </w:r>
      <w:r w:rsidRPr="006D55A5">
        <w:rPr>
          <w:i/>
          <w:iCs/>
          <w:lang w:val="en-GB"/>
        </w:rPr>
        <w:t>27</w:t>
      </w:r>
      <w:r w:rsidRPr="006D55A5">
        <w:rPr>
          <w:lang w:val="en-GB"/>
        </w:rPr>
        <w:t>.</w:t>
      </w:r>
    </w:p>
    <w:p w14:paraId="4E9704D5" w14:textId="77777777" w:rsidR="006D55A5" w:rsidRPr="006D55A5" w:rsidRDefault="006D55A5" w:rsidP="006D55A5">
      <w:pPr>
        <w:pStyle w:val="Bibliography"/>
        <w:rPr>
          <w:lang w:val="en-GB"/>
        </w:rPr>
      </w:pPr>
      <w:r w:rsidRPr="006D55A5">
        <w:rPr>
          <w:lang w:val="en-GB"/>
        </w:rPr>
        <w:t xml:space="preserve">Hart van Nederland. (2025, February 12). </w:t>
      </w:r>
      <w:r w:rsidRPr="006D55A5">
        <w:rPr>
          <w:i/>
          <w:iCs/>
          <w:lang w:val="en-GB"/>
        </w:rPr>
        <w:t>Liefde met een AI-chatbot? Jacob hertrouwt met digitale vrouw Aiva</w:t>
      </w:r>
      <w:r w:rsidRPr="006D55A5">
        <w:rPr>
          <w:lang w:val="en-GB"/>
        </w:rPr>
        <w:t>. Hart van Nederland. https://www.hartvannederland.nl/het-beste-van-hart/persoonlijke-verhalen/artikelen/jacob-trouwt-met-ai-vrouw-aiva-experts-waarschuwen</w:t>
      </w:r>
    </w:p>
    <w:p w14:paraId="12A14DE7" w14:textId="77777777" w:rsidR="006D55A5" w:rsidRPr="006D55A5" w:rsidRDefault="006D55A5" w:rsidP="006D55A5">
      <w:pPr>
        <w:pStyle w:val="Bibliography"/>
        <w:rPr>
          <w:lang w:val="en-GB"/>
        </w:rPr>
      </w:pPr>
      <w:r w:rsidRPr="006D55A5">
        <w:rPr>
          <w:lang w:val="en-GB"/>
        </w:rPr>
        <w:t xml:space="preserve">Hastie, T., Tibshirani, R., &amp; Friedman, J. (2009). </w:t>
      </w:r>
      <w:r w:rsidRPr="006D55A5">
        <w:rPr>
          <w:i/>
          <w:iCs/>
          <w:lang w:val="en-GB"/>
        </w:rPr>
        <w:t>The Elements of Statistical Learning</w:t>
      </w:r>
      <w:r w:rsidRPr="006D55A5">
        <w:rPr>
          <w:lang w:val="en-GB"/>
        </w:rPr>
        <w:t>. Springer. https://doi.org/10.1007/978-0-387-84858-7</w:t>
      </w:r>
    </w:p>
    <w:p w14:paraId="51364752" w14:textId="77777777" w:rsidR="006D55A5" w:rsidRPr="006D55A5" w:rsidRDefault="006D55A5" w:rsidP="006D55A5">
      <w:pPr>
        <w:pStyle w:val="Bibliography"/>
        <w:rPr>
          <w:lang w:val="en-GB"/>
        </w:rPr>
      </w:pPr>
      <w:r w:rsidRPr="006D55A5">
        <w:rPr>
          <w:lang w:val="en-GB"/>
        </w:rPr>
        <w:t xml:space="preserve">Heikkiläarchive, M. (2024, June 14). </w:t>
      </w:r>
      <w:r w:rsidRPr="006D55A5">
        <w:rPr>
          <w:i/>
          <w:iCs/>
          <w:lang w:val="en-GB"/>
        </w:rPr>
        <w:t>How to opt out of Meta’s AI training</w:t>
      </w:r>
      <w:r w:rsidRPr="006D55A5">
        <w:rPr>
          <w:lang w:val="en-GB"/>
        </w:rPr>
        <w:t>. MIT Technology Review. https://www.technologyreview.com/2024/06/14/1093789/how-to-opt-out-of-meta-ai-training/</w:t>
      </w:r>
    </w:p>
    <w:p w14:paraId="2A5AFBAB" w14:textId="77777777" w:rsidR="006D55A5" w:rsidRPr="006D55A5" w:rsidRDefault="006D55A5" w:rsidP="006D55A5">
      <w:pPr>
        <w:pStyle w:val="Bibliography"/>
        <w:rPr>
          <w:lang w:val="en-GB"/>
        </w:rPr>
      </w:pPr>
      <w:r w:rsidRPr="006D55A5">
        <w:rPr>
          <w:lang w:val="en-GB"/>
        </w:rPr>
        <w:t xml:space="preserve">Ho, J., Jain, A., &amp; Abbeel, P. (2020). Denoising Diffusion Probabilistic Models. </w:t>
      </w:r>
      <w:r w:rsidRPr="006D55A5">
        <w:rPr>
          <w:i/>
          <w:iCs/>
          <w:lang w:val="en-GB"/>
        </w:rPr>
        <w:t>Advances in Neural Information Processing Systems</w:t>
      </w:r>
      <w:r w:rsidRPr="006D55A5">
        <w:rPr>
          <w:lang w:val="en-GB"/>
        </w:rPr>
        <w:t xml:space="preserve">, </w:t>
      </w:r>
      <w:r w:rsidRPr="006D55A5">
        <w:rPr>
          <w:i/>
          <w:iCs/>
          <w:lang w:val="en-GB"/>
        </w:rPr>
        <w:t>33</w:t>
      </w:r>
      <w:r w:rsidRPr="006D55A5">
        <w:rPr>
          <w:lang w:val="en-GB"/>
        </w:rPr>
        <w:t>, 6840–6851. https://proceedings.neurips.cc/paper/2020/hash/4c5bcfec8584af0d967f1ab10179ca4b-Abstract.html</w:t>
      </w:r>
    </w:p>
    <w:p w14:paraId="7F7591A7" w14:textId="77777777" w:rsidR="006D55A5" w:rsidRPr="006D55A5" w:rsidRDefault="006D55A5" w:rsidP="006D55A5">
      <w:pPr>
        <w:pStyle w:val="Bibliography"/>
        <w:rPr>
          <w:lang w:val="en-GB"/>
        </w:rPr>
      </w:pPr>
      <w:r w:rsidRPr="006D55A5">
        <w:rPr>
          <w:lang w:val="en-GB"/>
        </w:rPr>
        <w:t xml:space="preserve">Hofman, E., &amp; Veerbeek, J. (2023, June 7). Chatbots als ChatGPT putten veel uit nazi- en complotsites. </w:t>
      </w:r>
      <w:r w:rsidRPr="006D55A5">
        <w:rPr>
          <w:i/>
          <w:iCs/>
          <w:lang w:val="en-GB"/>
        </w:rPr>
        <w:t>De Groene Amsterdammer</w:t>
      </w:r>
      <w:r w:rsidRPr="006D55A5">
        <w:rPr>
          <w:lang w:val="en-GB"/>
        </w:rPr>
        <w:t>. https://www.groene.nl/artikel/dat-zijn-toch-gewoon-al-onze-artikelen</w:t>
      </w:r>
    </w:p>
    <w:p w14:paraId="5C61BF42" w14:textId="77777777" w:rsidR="006D55A5" w:rsidRPr="006D55A5" w:rsidRDefault="006D55A5" w:rsidP="006D55A5">
      <w:pPr>
        <w:pStyle w:val="Bibliography"/>
        <w:rPr>
          <w:lang w:val="en-GB"/>
        </w:rPr>
      </w:pPr>
      <w:r w:rsidRPr="006D55A5">
        <w:rPr>
          <w:lang w:val="en-GB"/>
        </w:rPr>
        <w:t xml:space="preserve">Hofman, E., &amp; Veerbeek, J. (2024, December 11). Bedreigende nepbeelden van asielzoekers– ze worden in meerderheid verspreid door één PVV-Kamerlid. </w:t>
      </w:r>
      <w:r w:rsidRPr="006D55A5">
        <w:rPr>
          <w:i/>
          <w:iCs/>
          <w:lang w:val="en-GB"/>
        </w:rPr>
        <w:t>De Groene Amsterdammer</w:t>
      </w:r>
      <w:r w:rsidRPr="006D55A5">
        <w:rPr>
          <w:lang w:val="en-GB"/>
        </w:rPr>
        <w:t>. https://www.groene.nl/artikel/het-land-van-de-hoogblonde-gezinnetjes</w:t>
      </w:r>
    </w:p>
    <w:p w14:paraId="2CF3301A" w14:textId="77777777" w:rsidR="006D55A5" w:rsidRPr="006D55A5" w:rsidRDefault="006D55A5" w:rsidP="006D55A5">
      <w:pPr>
        <w:pStyle w:val="Bibliography"/>
        <w:rPr>
          <w:lang w:val="en-GB"/>
        </w:rPr>
      </w:pPr>
      <w:r w:rsidRPr="006D55A5">
        <w:rPr>
          <w:lang w:val="en-GB"/>
        </w:rPr>
        <w:t xml:space="preserve">Hoog, M. de. (2025, June 2). </w:t>
      </w:r>
      <w:r w:rsidRPr="006D55A5">
        <w:rPr>
          <w:i/>
          <w:iCs/>
          <w:lang w:val="en-GB"/>
        </w:rPr>
        <w:t>Ja, AI kan je productiever maken. Maar wie vertrouwt jou dan nog?</w:t>
      </w:r>
      <w:r w:rsidRPr="006D55A5">
        <w:rPr>
          <w:lang w:val="en-GB"/>
        </w:rPr>
        <w:t xml:space="preserve"> De Correspondent. https://decorrespondent.nl/16133/ja-ai-kan-je-productiever-maken-maar-wie-vertrouwt-jou-dan-nog/9699d435-5d3f-0755-0dae-309ff9658c99</w:t>
      </w:r>
    </w:p>
    <w:p w14:paraId="08892938" w14:textId="77777777" w:rsidR="006D55A5" w:rsidRPr="006D55A5" w:rsidRDefault="006D55A5" w:rsidP="006D55A5">
      <w:pPr>
        <w:pStyle w:val="Bibliography"/>
        <w:rPr>
          <w:lang w:val="en-GB"/>
        </w:rPr>
      </w:pPr>
      <w:r w:rsidRPr="006D55A5">
        <w:rPr>
          <w:lang w:val="en-GB"/>
        </w:rPr>
        <w:t xml:space="preserve">Hubinger, E., van Merwijk, C., Mikulik, V., Skalse, J., &amp; Garrabrant, S. (2019). </w:t>
      </w:r>
      <w:r w:rsidRPr="006D55A5">
        <w:rPr>
          <w:i/>
          <w:iCs/>
          <w:lang w:val="en-GB"/>
        </w:rPr>
        <w:t>Risks from Learned Optimization in Advanced Machine Learning Systems</w:t>
      </w:r>
      <w:r w:rsidRPr="006D55A5">
        <w:rPr>
          <w:lang w:val="en-GB"/>
        </w:rPr>
        <w:t>. arXiv. https://arxiv.org/abs/1906.01820</w:t>
      </w:r>
    </w:p>
    <w:p w14:paraId="10FEFFAC" w14:textId="77777777" w:rsidR="006D55A5" w:rsidRPr="006D55A5" w:rsidRDefault="006D55A5" w:rsidP="006D55A5">
      <w:pPr>
        <w:pStyle w:val="Bibliography"/>
        <w:rPr>
          <w:lang w:val="en-GB"/>
        </w:rPr>
      </w:pPr>
      <w:r w:rsidRPr="006D55A5">
        <w:rPr>
          <w:lang w:val="en-GB"/>
        </w:rPr>
        <w:lastRenderedPageBreak/>
        <w:t xml:space="preserve">King, D. (1997). </w:t>
      </w:r>
      <w:r w:rsidRPr="006D55A5">
        <w:rPr>
          <w:i/>
          <w:iCs/>
          <w:lang w:val="en-GB"/>
        </w:rPr>
        <w:t>The Commissar Vanishes: The Falsification of Photographs and Art in Stalin’s Russia</w:t>
      </w:r>
      <w:r w:rsidRPr="006D55A5">
        <w:rPr>
          <w:lang w:val="en-GB"/>
        </w:rPr>
        <w:t>. Henry Holt and Company.</w:t>
      </w:r>
    </w:p>
    <w:p w14:paraId="21A3110C" w14:textId="77777777" w:rsidR="006D55A5" w:rsidRPr="006D55A5" w:rsidRDefault="006D55A5" w:rsidP="006D55A5">
      <w:pPr>
        <w:pStyle w:val="Bibliography"/>
        <w:rPr>
          <w:lang w:val="en-GB"/>
        </w:rPr>
      </w:pPr>
      <w:r w:rsidRPr="006D55A5">
        <w:rPr>
          <w:lang w:val="en-GB"/>
        </w:rPr>
        <w:t xml:space="preserve">Kniberg, H. (Director). (2024, January 20). </w:t>
      </w:r>
      <w:r w:rsidRPr="006D55A5">
        <w:rPr>
          <w:i/>
          <w:iCs/>
          <w:lang w:val="en-GB"/>
        </w:rPr>
        <w:t>Generative AI in a Nutshell—How to survive and thrive in the age of AI</w:t>
      </w:r>
      <w:r w:rsidRPr="006D55A5">
        <w:rPr>
          <w:lang w:val="en-GB"/>
        </w:rPr>
        <w:t xml:space="preserve"> [Video recording]. https://www.youtube.com/watch?v=2IK3DFHRFfw</w:t>
      </w:r>
    </w:p>
    <w:p w14:paraId="07D1CF9B" w14:textId="77777777" w:rsidR="006D55A5" w:rsidRPr="006D55A5" w:rsidRDefault="006D55A5" w:rsidP="006D55A5">
      <w:pPr>
        <w:pStyle w:val="Bibliography"/>
        <w:rPr>
          <w:lang w:val="en-GB"/>
        </w:rPr>
      </w:pPr>
      <w:r w:rsidRPr="006D55A5">
        <w:rPr>
          <w:lang w:val="en-GB"/>
        </w:rPr>
        <w:t xml:space="preserve">Kojima, T. (2022). Large Language Models are Zero-Shot Reasoners. </w:t>
      </w:r>
      <w:r w:rsidRPr="006D55A5">
        <w:rPr>
          <w:i/>
          <w:iCs/>
          <w:lang w:val="en-GB"/>
        </w:rPr>
        <w:t>arXiv Preprint</w:t>
      </w:r>
      <w:r w:rsidRPr="006D55A5">
        <w:rPr>
          <w:lang w:val="en-GB"/>
        </w:rPr>
        <w:t>.</w:t>
      </w:r>
    </w:p>
    <w:p w14:paraId="17162369" w14:textId="77777777" w:rsidR="006D55A5" w:rsidRPr="006D55A5" w:rsidRDefault="006D55A5" w:rsidP="006D55A5">
      <w:pPr>
        <w:pStyle w:val="Bibliography"/>
        <w:rPr>
          <w:lang w:val="en-GB"/>
        </w:rPr>
      </w:pPr>
      <w:r w:rsidRPr="006D55A5">
        <w:rPr>
          <w:lang w:val="en-GB"/>
        </w:rPr>
        <w:t xml:space="preserve">Kojima, T., Gu, S. S., Reid, M., Matsuo, Y., &amp; Iwasawa, Y. (2023). </w:t>
      </w:r>
      <w:r w:rsidRPr="006D55A5">
        <w:rPr>
          <w:i/>
          <w:iCs/>
          <w:lang w:val="en-GB"/>
        </w:rPr>
        <w:t>Large Language Models are Zero-Shot Reasoners</w:t>
      </w:r>
      <w:r w:rsidRPr="006D55A5">
        <w:rPr>
          <w:lang w:val="en-GB"/>
        </w:rPr>
        <w:t xml:space="preserve"> (No. arXiv:2205.11916). arXiv. https://doi.org/10.48550/arXiv.2205.11916</w:t>
      </w:r>
    </w:p>
    <w:p w14:paraId="47592C2A" w14:textId="77777777" w:rsidR="006D55A5" w:rsidRPr="006D55A5" w:rsidRDefault="006D55A5" w:rsidP="006D55A5">
      <w:pPr>
        <w:pStyle w:val="Bibliography"/>
        <w:rPr>
          <w:lang w:val="en-GB"/>
        </w:rPr>
      </w:pPr>
      <w:r w:rsidRPr="006D55A5">
        <w:rPr>
          <w:lang w:val="en-GB"/>
        </w:rPr>
        <w:t xml:space="preserve">Kreps, S., &amp; Kriner, D. (2023). How AI threatens democracy. </w:t>
      </w:r>
      <w:r w:rsidRPr="006D55A5">
        <w:rPr>
          <w:i/>
          <w:iCs/>
          <w:lang w:val="en-GB"/>
        </w:rPr>
        <w:t>Journal of Democracy</w:t>
      </w:r>
      <w:r w:rsidRPr="006D55A5">
        <w:rPr>
          <w:lang w:val="en-GB"/>
        </w:rPr>
        <w:t xml:space="preserve">, </w:t>
      </w:r>
      <w:r w:rsidRPr="006D55A5">
        <w:rPr>
          <w:i/>
          <w:iCs/>
          <w:lang w:val="en-GB"/>
        </w:rPr>
        <w:t>34</w:t>
      </w:r>
      <w:r w:rsidRPr="006D55A5">
        <w:rPr>
          <w:lang w:val="en-GB"/>
        </w:rPr>
        <w:t>(4), 122–131.</w:t>
      </w:r>
    </w:p>
    <w:p w14:paraId="430029DD" w14:textId="77777777" w:rsidR="006D55A5" w:rsidRPr="006D55A5" w:rsidRDefault="006D55A5" w:rsidP="006D55A5">
      <w:pPr>
        <w:pStyle w:val="Bibliography"/>
        <w:rPr>
          <w:lang w:val="en-GB"/>
        </w:rPr>
      </w:pPr>
      <w:r w:rsidRPr="006D55A5">
        <w:rPr>
          <w:lang w:val="en-GB"/>
        </w:rPr>
        <w:t xml:space="preserve">Lai, V. D., Ngo, N. T., Veyseh, A. P. B., Man, H., Dernoncourt, F., Bui, T., &amp; Nguyen, T. H. (2023). </w:t>
      </w:r>
      <w:r w:rsidRPr="006D55A5">
        <w:rPr>
          <w:i/>
          <w:iCs/>
          <w:lang w:val="en-GB"/>
        </w:rPr>
        <w:t>ChatGPT Beyond English: Towards a Comprehensive Evaluation of Large Language Models in Multilingual Learning</w:t>
      </w:r>
      <w:r w:rsidRPr="006D55A5">
        <w:rPr>
          <w:lang w:val="en-GB"/>
        </w:rPr>
        <w:t xml:space="preserve"> (No. arXiv:2304.05613). arXiv. https://doi.org/10.48550/arXiv.2304.05613</w:t>
      </w:r>
    </w:p>
    <w:p w14:paraId="7852DE9F" w14:textId="77777777" w:rsidR="006D55A5" w:rsidRPr="006D55A5" w:rsidRDefault="006D55A5" w:rsidP="006D55A5">
      <w:pPr>
        <w:pStyle w:val="Bibliography"/>
        <w:rPr>
          <w:lang w:val="en-GB"/>
        </w:rPr>
      </w:pPr>
      <w:r w:rsidRPr="006D55A5">
        <w:rPr>
          <w:lang w:val="en-GB"/>
        </w:rPr>
        <w:t xml:space="preserve">LeCun, Y., Bengio, Y., &amp; Hinton, G. (2015). Deep learning. </w:t>
      </w:r>
      <w:r w:rsidRPr="006D55A5">
        <w:rPr>
          <w:i/>
          <w:iCs/>
          <w:lang w:val="en-GB"/>
        </w:rPr>
        <w:t>Nature</w:t>
      </w:r>
      <w:r w:rsidRPr="006D55A5">
        <w:rPr>
          <w:lang w:val="en-GB"/>
        </w:rPr>
        <w:t xml:space="preserve">, </w:t>
      </w:r>
      <w:r w:rsidRPr="006D55A5">
        <w:rPr>
          <w:i/>
          <w:iCs/>
          <w:lang w:val="en-GB"/>
        </w:rPr>
        <w:t>521</w:t>
      </w:r>
      <w:r w:rsidRPr="006D55A5">
        <w:rPr>
          <w:lang w:val="en-GB"/>
        </w:rPr>
        <w:t>(7553), 436–444.</w:t>
      </w:r>
    </w:p>
    <w:p w14:paraId="1E3363B6" w14:textId="77777777" w:rsidR="006D55A5" w:rsidRPr="006D55A5" w:rsidRDefault="006D55A5" w:rsidP="006D55A5">
      <w:pPr>
        <w:pStyle w:val="Bibliography"/>
        <w:rPr>
          <w:lang w:val="en-GB"/>
        </w:rPr>
      </w:pPr>
      <w:r w:rsidRPr="006D55A5">
        <w:rPr>
          <w:lang w:val="en-GB"/>
        </w:rPr>
        <w:t xml:space="preserve">Lewis, P., Perez, E., Piktus, A., Petroni, F., Karpukhin, V., Goyal, N., Küttler, H., Lewis, M., Yih, W., &amp; Rocktäschel, T. (2020). Retrieval-augmented generation for knowledge-intensive nlp tasks. </w:t>
      </w:r>
      <w:r w:rsidRPr="006D55A5">
        <w:rPr>
          <w:i/>
          <w:iCs/>
          <w:lang w:val="en-GB"/>
        </w:rPr>
        <w:t>Advances in Neural Information Processing Systems</w:t>
      </w:r>
      <w:r w:rsidRPr="006D55A5">
        <w:rPr>
          <w:lang w:val="en-GB"/>
        </w:rPr>
        <w:t xml:space="preserve">, </w:t>
      </w:r>
      <w:r w:rsidRPr="006D55A5">
        <w:rPr>
          <w:i/>
          <w:iCs/>
          <w:lang w:val="en-GB"/>
        </w:rPr>
        <w:t>33</w:t>
      </w:r>
      <w:r w:rsidRPr="006D55A5">
        <w:rPr>
          <w:lang w:val="en-GB"/>
        </w:rPr>
        <w:t>, 9459–9474.</w:t>
      </w:r>
    </w:p>
    <w:p w14:paraId="348510D0" w14:textId="77777777" w:rsidR="006D55A5" w:rsidRPr="006D55A5" w:rsidRDefault="006D55A5" w:rsidP="006D55A5">
      <w:pPr>
        <w:pStyle w:val="Bibliography"/>
        <w:rPr>
          <w:lang w:val="en-GB"/>
        </w:rPr>
      </w:pPr>
      <w:r w:rsidRPr="006D55A5">
        <w:rPr>
          <w:lang w:val="en-GB"/>
        </w:rPr>
        <w:t xml:space="preserve">Lim, S. L., &amp; Bentley, P. J. (2022). Opinion amplification causes extreme polarization in social networks. </w:t>
      </w:r>
      <w:r w:rsidRPr="006D55A5">
        <w:rPr>
          <w:i/>
          <w:iCs/>
          <w:lang w:val="en-GB"/>
        </w:rPr>
        <w:t>Scientific Reports</w:t>
      </w:r>
      <w:r w:rsidRPr="006D55A5">
        <w:rPr>
          <w:lang w:val="en-GB"/>
        </w:rPr>
        <w:t xml:space="preserve">, </w:t>
      </w:r>
      <w:r w:rsidRPr="006D55A5">
        <w:rPr>
          <w:i/>
          <w:iCs/>
          <w:lang w:val="en-GB"/>
        </w:rPr>
        <w:t>12</w:t>
      </w:r>
      <w:r w:rsidRPr="006D55A5">
        <w:rPr>
          <w:lang w:val="en-GB"/>
        </w:rPr>
        <w:t>(1), 18131.</w:t>
      </w:r>
    </w:p>
    <w:p w14:paraId="6FE2D147" w14:textId="77777777" w:rsidR="006D55A5" w:rsidRPr="006D55A5" w:rsidRDefault="006D55A5" w:rsidP="006D55A5">
      <w:pPr>
        <w:pStyle w:val="Bibliography"/>
        <w:rPr>
          <w:lang w:val="en-GB"/>
        </w:rPr>
      </w:pPr>
      <w:r w:rsidRPr="006D55A5">
        <w:rPr>
          <w:lang w:val="en-GB"/>
        </w:rPr>
        <w:t xml:space="preserve">Lipton, Z. C. (2018). The mythos of model interpretability. </w:t>
      </w:r>
      <w:r w:rsidRPr="006D55A5">
        <w:rPr>
          <w:i/>
          <w:iCs/>
          <w:lang w:val="en-GB"/>
        </w:rPr>
        <w:t>Communications of the ACM</w:t>
      </w:r>
      <w:r w:rsidRPr="006D55A5">
        <w:rPr>
          <w:lang w:val="en-GB"/>
        </w:rPr>
        <w:t xml:space="preserve">, </w:t>
      </w:r>
      <w:r w:rsidRPr="006D55A5">
        <w:rPr>
          <w:i/>
          <w:iCs/>
          <w:lang w:val="en-GB"/>
        </w:rPr>
        <w:t>61</w:t>
      </w:r>
      <w:r w:rsidRPr="006D55A5">
        <w:rPr>
          <w:lang w:val="en-GB"/>
        </w:rPr>
        <w:t>(10), 36–43.</w:t>
      </w:r>
    </w:p>
    <w:p w14:paraId="6B838933" w14:textId="77777777" w:rsidR="006D55A5" w:rsidRPr="006D55A5" w:rsidRDefault="006D55A5" w:rsidP="006D55A5">
      <w:pPr>
        <w:pStyle w:val="Bibliography"/>
        <w:rPr>
          <w:lang w:val="en-GB"/>
        </w:rPr>
      </w:pPr>
      <w:r w:rsidRPr="006D55A5">
        <w:rPr>
          <w:lang w:val="en-GB"/>
        </w:rPr>
        <w:t xml:space="preserve">Liu, P. (2021). Pre-train, Prompt, and Predict: A Systematic Survey of Prompting Methods in Natural Language Processing. </w:t>
      </w:r>
      <w:r w:rsidRPr="006D55A5">
        <w:rPr>
          <w:i/>
          <w:iCs/>
          <w:lang w:val="en-GB"/>
        </w:rPr>
        <w:t>ACM Computing Surveys</w:t>
      </w:r>
      <w:r w:rsidRPr="006D55A5">
        <w:rPr>
          <w:lang w:val="en-GB"/>
        </w:rPr>
        <w:t>.</w:t>
      </w:r>
    </w:p>
    <w:p w14:paraId="303365D6" w14:textId="77777777" w:rsidR="006D55A5" w:rsidRPr="006D55A5" w:rsidRDefault="006D55A5" w:rsidP="006D55A5">
      <w:pPr>
        <w:pStyle w:val="Bibliography"/>
        <w:rPr>
          <w:lang w:val="en-GB"/>
        </w:rPr>
      </w:pPr>
      <w:r w:rsidRPr="006D55A5">
        <w:rPr>
          <w:lang w:val="en-GB"/>
        </w:rPr>
        <w:t xml:space="preserve">Luckin, R., Holmes, W., Griffiths, M., &amp; Forcier, L. B. (2022). </w:t>
      </w:r>
      <w:r w:rsidRPr="006D55A5">
        <w:rPr>
          <w:i/>
          <w:iCs/>
          <w:lang w:val="en-GB"/>
        </w:rPr>
        <w:t>Intelligence Unleashed: An Argument for AI in Education</w:t>
      </w:r>
      <w:r w:rsidRPr="006D55A5">
        <w:rPr>
          <w:lang w:val="en-GB"/>
        </w:rPr>
        <w:t>. Pearson Education.</w:t>
      </w:r>
    </w:p>
    <w:p w14:paraId="3ED68368" w14:textId="77777777" w:rsidR="006D55A5" w:rsidRPr="006D55A5" w:rsidRDefault="006D55A5" w:rsidP="006D55A5">
      <w:pPr>
        <w:pStyle w:val="Bibliography"/>
        <w:rPr>
          <w:lang w:val="en-GB"/>
        </w:rPr>
      </w:pPr>
      <w:r w:rsidRPr="006D55A5">
        <w:rPr>
          <w:lang w:val="en-GB"/>
        </w:rPr>
        <w:t xml:space="preserve">Luyendijk, J. (2006). </w:t>
      </w:r>
      <w:r w:rsidRPr="006D55A5">
        <w:rPr>
          <w:i/>
          <w:iCs/>
          <w:lang w:val="en-GB"/>
        </w:rPr>
        <w:t>Het zijn net mensen</w:t>
      </w:r>
      <w:r w:rsidRPr="006D55A5">
        <w:rPr>
          <w:lang w:val="en-GB"/>
        </w:rPr>
        <w:t>. Podium b.v. Uitgeverij.</w:t>
      </w:r>
    </w:p>
    <w:p w14:paraId="467BFD41" w14:textId="77777777" w:rsidR="006D55A5" w:rsidRPr="006D55A5" w:rsidRDefault="006D55A5" w:rsidP="006D55A5">
      <w:pPr>
        <w:pStyle w:val="Bibliography"/>
        <w:rPr>
          <w:lang w:val="en-GB"/>
        </w:rPr>
      </w:pPr>
      <w:r w:rsidRPr="006D55A5">
        <w:rPr>
          <w:lang w:val="en-GB"/>
        </w:rPr>
        <w:t xml:space="preserve">Magnason, A. S. (2022). </w:t>
      </w:r>
      <w:r w:rsidRPr="006D55A5">
        <w:rPr>
          <w:i/>
          <w:iCs/>
          <w:lang w:val="en-GB"/>
        </w:rPr>
        <w:t>Over tijd en water: Een geschiedenis van onze toekomst</w:t>
      </w:r>
      <w:r w:rsidRPr="006D55A5">
        <w:rPr>
          <w:lang w:val="en-GB"/>
        </w:rPr>
        <w:t>. Singel Uitgeverijen.</w:t>
      </w:r>
    </w:p>
    <w:p w14:paraId="1DAF839A" w14:textId="77777777" w:rsidR="006D55A5" w:rsidRPr="006D55A5" w:rsidRDefault="006D55A5" w:rsidP="006D55A5">
      <w:pPr>
        <w:pStyle w:val="Bibliography"/>
        <w:rPr>
          <w:lang w:val="en-GB"/>
        </w:rPr>
      </w:pPr>
      <w:r w:rsidRPr="006D55A5">
        <w:rPr>
          <w:lang w:val="en-GB"/>
        </w:rPr>
        <w:t xml:space="preserve">Martijn, M. (2023, September 20). AI draait op werk van miljoenen onzichtbare, slechtbetaalde mensen. Wie komt er voor ze op? </w:t>
      </w:r>
      <w:r w:rsidRPr="006D55A5">
        <w:rPr>
          <w:i/>
          <w:iCs/>
          <w:lang w:val="en-GB"/>
        </w:rPr>
        <w:t>De Correspondent</w:t>
      </w:r>
      <w:r w:rsidRPr="006D55A5">
        <w:rPr>
          <w:lang w:val="en-GB"/>
        </w:rPr>
        <w:t>. https://decorrespondent.nl/14804/ai-draait-op-werk-van-miljoenen-onzichtbare-slechtbetaalde-mensen-wie-komt-er-voor-ze-op/b7d59642-4142-0f2e-250f-3a2fc529b0cc</w:t>
      </w:r>
    </w:p>
    <w:p w14:paraId="71586E61" w14:textId="77777777" w:rsidR="006D55A5" w:rsidRPr="006D55A5" w:rsidRDefault="006D55A5" w:rsidP="006D55A5">
      <w:pPr>
        <w:pStyle w:val="Bibliography"/>
        <w:rPr>
          <w:lang w:val="en-GB"/>
        </w:rPr>
      </w:pPr>
      <w:r w:rsidRPr="006D55A5">
        <w:rPr>
          <w:lang w:val="en-GB"/>
        </w:rPr>
        <w:t xml:space="preserve">Masley, A. (2025a, January 13). Using ChatGPT is not bad for the environment [Substack newsletter]. </w:t>
      </w:r>
      <w:r w:rsidRPr="006D55A5">
        <w:rPr>
          <w:i/>
          <w:iCs/>
          <w:lang w:val="en-GB"/>
        </w:rPr>
        <w:t>The Weird Turn Pro</w:t>
      </w:r>
      <w:r w:rsidRPr="006D55A5">
        <w:rPr>
          <w:lang w:val="en-GB"/>
        </w:rPr>
        <w:t>. https://andymasley.substack.com/p/individual-ai-use-is-not-bad-for</w:t>
      </w:r>
    </w:p>
    <w:p w14:paraId="688F6B5C" w14:textId="77777777" w:rsidR="006D55A5" w:rsidRPr="006D55A5" w:rsidRDefault="006D55A5" w:rsidP="006D55A5">
      <w:pPr>
        <w:pStyle w:val="Bibliography"/>
        <w:rPr>
          <w:lang w:val="en-GB"/>
        </w:rPr>
      </w:pPr>
      <w:r w:rsidRPr="006D55A5">
        <w:rPr>
          <w:lang w:val="en-GB"/>
        </w:rPr>
        <w:t xml:space="preserve">Masley, A. (2025b, June 14). Computing is efficient [Substack newsletter]. </w:t>
      </w:r>
      <w:r w:rsidRPr="006D55A5">
        <w:rPr>
          <w:i/>
          <w:iCs/>
          <w:lang w:val="en-GB"/>
        </w:rPr>
        <w:t>The Weird Turn Pro</w:t>
      </w:r>
      <w:r w:rsidRPr="006D55A5">
        <w:rPr>
          <w:lang w:val="en-GB"/>
        </w:rPr>
        <w:t>. https://andymasley.substack.com/p/computing-is-efficient</w:t>
      </w:r>
    </w:p>
    <w:p w14:paraId="61168675" w14:textId="77777777" w:rsidR="006D55A5" w:rsidRPr="006D55A5" w:rsidRDefault="006D55A5" w:rsidP="006D55A5">
      <w:pPr>
        <w:pStyle w:val="Bibliography"/>
        <w:rPr>
          <w:lang w:val="en-GB"/>
        </w:rPr>
      </w:pPr>
      <w:r w:rsidRPr="006D55A5">
        <w:rPr>
          <w:lang w:val="en-GB"/>
        </w:rPr>
        <w:t xml:space="preserve">Maynez, J., Narayan, S., Bohnet, B., &amp; McDonald, R. (2020). On Faithfulness and Factuality in Abstractive Summarization. In D. Jurafsky, J. Chai, N. Schluter, &amp; J. Tetreault (Eds.), </w:t>
      </w:r>
      <w:r w:rsidRPr="006D55A5">
        <w:rPr>
          <w:i/>
          <w:iCs/>
          <w:lang w:val="en-GB"/>
        </w:rPr>
        <w:t>Proceedings of the 58th Annual Meeting of the Association for Computational Linguistics</w:t>
      </w:r>
      <w:r w:rsidRPr="006D55A5">
        <w:rPr>
          <w:lang w:val="en-GB"/>
        </w:rPr>
        <w:t xml:space="preserve"> (pp. 1906–1919). Association for Computational Linguistics. https://doi.org/10.18653/v1/2020.acl-main.173</w:t>
      </w:r>
    </w:p>
    <w:p w14:paraId="38310EC5" w14:textId="77777777" w:rsidR="006D55A5" w:rsidRPr="006D55A5" w:rsidRDefault="006D55A5" w:rsidP="006D55A5">
      <w:pPr>
        <w:pStyle w:val="Bibliography"/>
        <w:rPr>
          <w:lang w:val="en-GB"/>
        </w:rPr>
      </w:pPr>
      <w:r w:rsidRPr="006D55A5">
        <w:rPr>
          <w:lang w:val="en-GB"/>
        </w:rPr>
        <w:lastRenderedPageBreak/>
        <w:t xml:space="preserve">Mazzucato, M. (2021). </w:t>
      </w:r>
      <w:r w:rsidRPr="006D55A5">
        <w:rPr>
          <w:i/>
          <w:iCs/>
          <w:lang w:val="en-GB"/>
        </w:rPr>
        <w:t>Mission Economy: A Moonshot Guide to Changing Capitalism</w:t>
      </w:r>
      <w:r w:rsidRPr="006D55A5">
        <w:rPr>
          <w:lang w:val="en-GB"/>
        </w:rPr>
        <w:t>. Penguin UK.</w:t>
      </w:r>
    </w:p>
    <w:p w14:paraId="4D10745B" w14:textId="77777777" w:rsidR="006D55A5" w:rsidRPr="006D55A5" w:rsidRDefault="006D55A5" w:rsidP="006D55A5">
      <w:pPr>
        <w:pStyle w:val="Bibliography"/>
        <w:rPr>
          <w:lang w:val="en-GB"/>
        </w:rPr>
      </w:pPr>
      <w:r w:rsidRPr="006D55A5">
        <w:rPr>
          <w:lang w:val="en-GB"/>
        </w:rPr>
        <w:t xml:space="preserve">McAfee, A., &amp; Brynjolfsson, E. (2017). </w:t>
      </w:r>
      <w:r w:rsidRPr="006D55A5">
        <w:rPr>
          <w:i/>
          <w:iCs/>
          <w:lang w:val="en-GB"/>
        </w:rPr>
        <w:t>Machine, platform, crowd: Harnessing our digital future</w:t>
      </w:r>
      <w:r w:rsidRPr="006D55A5">
        <w:rPr>
          <w:lang w:val="en-GB"/>
        </w:rPr>
        <w:t xml:space="preserve"> (First edition). W.W. Norton &amp; Company.</w:t>
      </w:r>
    </w:p>
    <w:p w14:paraId="0B4CAA44" w14:textId="77777777" w:rsidR="006D55A5" w:rsidRPr="006D55A5" w:rsidRDefault="006D55A5" w:rsidP="006D55A5">
      <w:pPr>
        <w:pStyle w:val="Bibliography"/>
        <w:rPr>
          <w:lang w:val="en-GB"/>
        </w:rPr>
      </w:pPr>
      <w:r w:rsidRPr="006D55A5">
        <w:rPr>
          <w:lang w:val="en-GB"/>
        </w:rPr>
        <w:t xml:space="preserve">McKinsey. (2023, June 14). </w:t>
      </w:r>
      <w:r w:rsidRPr="006D55A5">
        <w:rPr>
          <w:i/>
          <w:iCs/>
          <w:lang w:val="en-GB"/>
        </w:rPr>
        <w:t>Economic potential of generative AI | McKinsey</w:t>
      </w:r>
      <w:r w:rsidRPr="006D55A5">
        <w:rPr>
          <w:lang w:val="en-GB"/>
        </w:rPr>
        <w:t>. https://www.mckinsey.com/capabilities/mckinsey-digital/our-insights/the-economic-potential-of-generative-ai-the-next-productivity-frontier#introduction</w:t>
      </w:r>
    </w:p>
    <w:p w14:paraId="172CB910" w14:textId="77777777" w:rsidR="006D55A5" w:rsidRPr="006D55A5" w:rsidRDefault="006D55A5" w:rsidP="006D55A5">
      <w:pPr>
        <w:pStyle w:val="Bibliography"/>
        <w:rPr>
          <w:lang w:val="en-GB"/>
        </w:rPr>
      </w:pPr>
      <w:r w:rsidRPr="006D55A5">
        <w:rPr>
          <w:lang w:val="en-GB"/>
        </w:rPr>
        <w:t xml:space="preserve">Meer, van der, H. (2025, mei). </w:t>
      </w:r>
      <w:r w:rsidRPr="006D55A5">
        <w:rPr>
          <w:i/>
          <w:iCs/>
          <w:lang w:val="en-GB"/>
        </w:rPr>
        <w:t>Checklist beoordelen GenAI content</w:t>
      </w:r>
      <w:r w:rsidRPr="006D55A5">
        <w:rPr>
          <w:lang w:val="en-GB"/>
        </w:rPr>
        <w:t>. https://edusources.nl/materials/f80b8d39-1dad-4c04-954b-831c15d14117/checklist-beoordelen-genai-content?tab=0</w:t>
      </w:r>
    </w:p>
    <w:p w14:paraId="29C463CB" w14:textId="77777777" w:rsidR="006D55A5" w:rsidRPr="006D55A5" w:rsidRDefault="006D55A5" w:rsidP="006D55A5">
      <w:pPr>
        <w:pStyle w:val="Bibliography"/>
        <w:rPr>
          <w:lang w:val="en-GB"/>
        </w:rPr>
      </w:pPr>
      <w:r w:rsidRPr="006D55A5">
        <w:rPr>
          <w:lang w:val="en-GB"/>
        </w:rPr>
        <w:t xml:space="preserve">Metcalf, J., &amp; Crawford, K. (2016). Where are human subjects in Big Data research? The emerging ethics divide. </w:t>
      </w:r>
      <w:r w:rsidRPr="006D55A5">
        <w:rPr>
          <w:i/>
          <w:iCs/>
          <w:lang w:val="en-GB"/>
        </w:rPr>
        <w:t>Big Data &amp; Society</w:t>
      </w:r>
      <w:r w:rsidRPr="006D55A5">
        <w:rPr>
          <w:lang w:val="en-GB"/>
        </w:rPr>
        <w:t xml:space="preserve">, </w:t>
      </w:r>
      <w:r w:rsidRPr="006D55A5">
        <w:rPr>
          <w:i/>
          <w:iCs/>
          <w:lang w:val="en-GB"/>
        </w:rPr>
        <w:t>3</w:t>
      </w:r>
      <w:r w:rsidRPr="006D55A5">
        <w:rPr>
          <w:lang w:val="en-GB"/>
        </w:rPr>
        <w:t>(1), 2053951716650211. https://doi.org/10.1177/2053951716650211</w:t>
      </w:r>
    </w:p>
    <w:p w14:paraId="6E353970" w14:textId="77777777" w:rsidR="006D55A5" w:rsidRPr="006D55A5" w:rsidRDefault="006D55A5" w:rsidP="006D55A5">
      <w:pPr>
        <w:pStyle w:val="Bibliography"/>
        <w:rPr>
          <w:lang w:val="en-GB"/>
        </w:rPr>
      </w:pPr>
      <w:r w:rsidRPr="006D55A5">
        <w:rPr>
          <w:lang w:val="en-GB"/>
        </w:rPr>
        <w:t xml:space="preserve">Mitchell, M. (2019). </w:t>
      </w:r>
      <w:r w:rsidRPr="006D55A5">
        <w:rPr>
          <w:i/>
          <w:iCs/>
          <w:lang w:val="en-GB"/>
        </w:rPr>
        <w:t>Artificial Intelligence: A Guide for Thinking Humans</w:t>
      </w:r>
      <w:r w:rsidRPr="006D55A5">
        <w:rPr>
          <w:lang w:val="en-GB"/>
        </w:rPr>
        <w:t>. Penguin.</w:t>
      </w:r>
    </w:p>
    <w:p w14:paraId="0AE95D99" w14:textId="77777777" w:rsidR="006D55A5" w:rsidRPr="006D55A5" w:rsidRDefault="006D55A5" w:rsidP="006D55A5">
      <w:pPr>
        <w:pStyle w:val="Bibliography"/>
        <w:rPr>
          <w:lang w:val="en-GB"/>
        </w:rPr>
      </w:pPr>
      <w:r w:rsidRPr="006D55A5">
        <w:rPr>
          <w:lang w:val="en-GB"/>
        </w:rPr>
        <w:t xml:space="preserve">Mitchell, T. M. (1997). </w:t>
      </w:r>
      <w:r w:rsidRPr="006D55A5">
        <w:rPr>
          <w:i/>
          <w:iCs/>
          <w:lang w:val="en-GB"/>
        </w:rPr>
        <w:t>Machine Learning</w:t>
      </w:r>
      <w:r w:rsidRPr="006D55A5">
        <w:rPr>
          <w:lang w:val="en-GB"/>
        </w:rPr>
        <w:t>. McGraw-Hill.</w:t>
      </w:r>
    </w:p>
    <w:p w14:paraId="35B87D3E" w14:textId="77777777" w:rsidR="006D55A5" w:rsidRPr="006D55A5" w:rsidRDefault="006D55A5" w:rsidP="006D55A5">
      <w:pPr>
        <w:pStyle w:val="Bibliography"/>
        <w:rPr>
          <w:lang w:val="en-GB"/>
        </w:rPr>
      </w:pPr>
      <w:r w:rsidRPr="006D55A5">
        <w:rPr>
          <w:lang w:val="en-GB"/>
        </w:rPr>
        <w:t xml:space="preserve">Mollick, E. (2025, January 26). </w:t>
      </w:r>
      <w:r w:rsidRPr="006D55A5">
        <w:rPr>
          <w:i/>
          <w:iCs/>
          <w:lang w:val="en-GB"/>
        </w:rPr>
        <w:t>The Best Available Human Standard</w:t>
      </w:r>
      <w:r w:rsidRPr="006D55A5">
        <w:rPr>
          <w:lang w:val="en-GB"/>
        </w:rPr>
        <w:t>. https://www.oneusefulthing.org/p/the-best-available-human-standard</w:t>
      </w:r>
    </w:p>
    <w:p w14:paraId="01A97205" w14:textId="77777777" w:rsidR="006D55A5" w:rsidRPr="006D55A5" w:rsidRDefault="006D55A5" w:rsidP="006D55A5">
      <w:pPr>
        <w:pStyle w:val="Bibliography"/>
        <w:rPr>
          <w:lang w:val="en-GB"/>
        </w:rPr>
      </w:pPr>
      <w:r w:rsidRPr="006D55A5">
        <w:rPr>
          <w:lang w:val="en-GB"/>
        </w:rPr>
        <w:t xml:space="preserve">Mollick, E., &amp; Mollick, L. (2023). Using AI to improve teaching and learning. </w:t>
      </w:r>
      <w:r w:rsidRPr="006D55A5">
        <w:rPr>
          <w:i/>
          <w:iCs/>
          <w:lang w:val="en-GB"/>
        </w:rPr>
        <w:t>arXiv Preprint</w:t>
      </w:r>
      <w:r w:rsidRPr="006D55A5">
        <w:rPr>
          <w:lang w:val="en-GB"/>
        </w:rPr>
        <w:t>. https://arxiv.org/abs/2304.03442</w:t>
      </w:r>
    </w:p>
    <w:p w14:paraId="5C87C9A9" w14:textId="77777777" w:rsidR="006D55A5" w:rsidRPr="006D55A5" w:rsidRDefault="006D55A5" w:rsidP="006D55A5">
      <w:pPr>
        <w:pStyle w:val="Bibliography"/>
        <w:rPr>
          <w:lang w:val="en-GB"/>
        </w:rPr>
      </w:pPr>
      <w:r w:rsidRPr="006D55A5">
        <w:rPr>
          <w:lang w:val="en-GB"/>
        </w:rPr>
        <w:t xml:space="preserve">NOS. (2023, June 21). </w:t>
      </w:r>
      <w:r w:rsidRPr="006D55A5">
        <w:rPr>
          <w:i/>
          <w:iCs/>
          <w:lang w:val="en-GB"/>
        </w:rPr>
        <w:t>Studenten met migratieachtergrond opvallend vaak beschuldigd van fraude, minister wil systeem grondig nagaan</w:t>
      </w:r>
      <w:r w:rsidRPr="006D55A5">
        <w:rPr>
          <w:lang w:val="en-GB"/>
        </w:rPr>
        <w:t>. https://nos.nl/op3/artikel/2479700-studenten-met-migratieachtergrond-opvallend-vaak-beschuldigd-van-fraude-minister-wil-systeem-grondig-nagaan</w:t>
      </w:r>
    </w:p>
    <w:p w14:paraId="605039CD" w14:textId="77777777" w:rsidR="006D55A5" w:rsidRPr="006D55A5" w:rsidRDefault="006D55A5" w:rsidP="006D55A5">
      <w:pPr>
        <w:pStyle w:val="Bibliography"/>
        <w:rPr>
          <w:lang w:val="en-GB"/>
        </w:rPr>
      </w:pPr>
      <w:r w:rsidRPr="006D55A5">
        <w:rPr>
          <w:lang w:val="en-GB"/>
        </w:rPr>
        <w:t xml:space="preserve">O’Callaghan, D., Greene, D., Conway, M., Carthy, J., &amp; Cunningham, P. (2015). Down the (White) Rabbit Hole: The Extreme Right and Online Recommender Systems. </w:t>
      </w:r>
      <w:r w:rsidRPr="006D55A5">
        <w:rPr>
          <w:i/>
          <w:iCs/>
          <w:lang w:val="en-GB"/>
        </w:rPr>
        <w:t>Social Science Computer Review</w:t>
      </w:r>
      <w:r w:rsidRPr="006D55A5">
        <w:rPr>
          <w:lang w:val="en-GB"/>
        </w:rPr>
        <w:t xml:space="preserve">, </w:t>
      </w:r>
      <w:r w:rsidRPr="006D55A5">
        <w:rPr>
          <w:i/>
          <w:iCs/>
          <w:lang w:val="en-GB"/>
        </w:rPr>
        <w:t>33</w:t>
      </w:r>
      <w:r w:rsidRPr="006D55A5">
        <w:rPr>
          <w:lang w:val="en-GB"/>
        </w:rPr>
        <w:t>(4), 459–478. https://doi.org/10.1177/0894439314555329</w:t>
      </w:r>
    </w:p>
    <w:p w14:paraId="00C657E0" w14:textId="77777777" w:rsidR="006D55A5" w:rsidRPr="006D55A5" w:rsidRDefault="006D55A5" w:rsidP="006D55A5">
      <w:pPr>
        <w:pStyle w:val="Bibliography"/>
        <w:rPr>
          <w:lang w:val="en-GB"/>
        </w:rPr>
      </w:pPr>
      <w:r w:rsidRPr="006D55A5">
        <w:rPr>
          <w:lang w:val="en-GB"/>
        </w:rPr>
        <w:t xml:space="preserve">OECD. (2022). </w:t>
      </w:r>
      <w:r w:rsidRPr="006D55A5">
        <w:rPr>
          <w:i/>
          <w:iCs/>
          <w:lang w:val="en-GB"/>
        </w:rPr>
        <w:t>Measuring the environmental impacts of artificial intelligence compute and applications: The AI footprint</w:t>
      </w:r>
      <w:r w:rsidRPr="006D55A5">
        <w:rPr>
          <w:lang w:val="en-GB"/>
        </w:rPr>
        <w:t xml:space="preserve"> (OECD Digital Economy Papers No. 341; OECD Digital Economy Papers, Vol. 341). https://doi.org/10.1787/7babf571-en</w:t>
      </w:r>
    </w:p>
    <w:p w14:paraId="5425DD27" w14:textId="77777777" w:rsidR="006D55A5" w:rsidRPr="006D55A5" w:rsidRDefault="006D55A5" w:rsidP="006D55A5">
      <w:pPr>
        <w:pStyle w:val="Bibliography"/>
        <w:rPr>
          <w:lang w:val="en-GB"/>
        </w:rPr>
      </w:pPr>
      <w:r w:rsidRPr="006D55A5">
        <w:rPr>
          <w:lang w:val="en-GB"/>
        </w:rPr>
        <w:t xml:space="preserve">Op de Beeck, O. (2024, February 11). </w:t>
      </w:r>
      <w:r w:rsidRPr="006D55A5">
        <w:rPr>
          <w:i/>
          <w:iCs/>
          <w:lang w:val="en-GB"/>
        </w:rPr>
        <w:t>ChatGPT herkennen: Zo zie je wie AI gebruikt</w:t>
      </w:r>
      <w:r w:rsidRPr="006D55A5">
        <w:rPr>
          <w:lang w:val="en-GB"/>
        </w:rPr>
        <w:t>. https://oliveropdebeeck.com/chatgpt-herkennen/</w:t>
      </w:r>
    </w:p>
    <w:p w14:paraId="4BA20486" w14:textId="77777777" w:rsidR="006D55A5" w:rsidRPr="006D55A5" w:rsidRDefault="006D55A5" w:rsidP="006D55A5">
      <w:pPr>
        <w:pStyle w:val="Bibliography"/>
        <w:rPr>
          <w:lang w:val="en-GB"/>
        </w:rPr>
      </w:pPr>
      <w:r w:rsidRPr="006D55A5">
        <w:rPr>
          <w:lang w:val="en-GB"/>
        </w:rPr>
        <w:t xml:space="preserve">OpenAI. (2021, July 28). </w:t>
      </w:r>
      <w:r w:rsidRPr="006D55A5">
        <w:rPr>
          <w:i/>
          <w:iCs/>
          <w:lang w:val="en-GB"/>
        </w:rPr>
        <w:t>Techniques for training large neural networks</w:t>
      </w:r>
      <w:r w:rsidRPr="006D55A5">
        <w:rPr>
          <w:lang w:val="en-GB"/>
        </w:rPr>
        <w:t>. https://openai.com/index/techniques-for-training-large-neural-networks/</w:t>
      </w:r>
    </w:p>
    <w:p w14:paraId="21946871" w14:textId="77777777" w:rsidR="006D55A5" w:rsidRPr="006D55A5" w:rsidRDefault="006D55A5" w:rsidP="006D55A5">
      <w:pPr>
        <w:pStyle w:val="Bibliography"/>
        <w:rPr>
          <w:lang w:val="en-GB"/>
        </w:rPr>
      </w:pPr>
      <w:r w:rsidRPr="006D55A5">
        <w:rPr>
          <w:lang w:val="en-GB"/>
        </w:rPr>
        <w:t xml:space="preserve">OpenAI. (2023, December 13). </w:t>
      </w:r>
      <w:r w:rsidRPr="006D55A5">
        <w:rPr>
          <w:i/>
          <w:iCs/>
          <w:lang w:val="en-GB"/>
        </w:rPr>
        <w:t>Partnership with Axel Springer to deepen beneficial use of AI in journalism</w:t>
      </w:r>
      <w:r w:rsidRPr="006D55A5">
        <w:rPr>
          <w:lang w:val="en-GB"/>
        </w:rPr>
        <w:t>. https://openai.com/index/axel-springer-partnership/</w:t>
      </w:r>
    </w:p>
    <w:p w14:paraId="55776FC5" w14:textId="77777777" w:rsidR="006D55A5" w:rsidRPr="006D55A5" w:rsidRDefault="006D55A5" w:rsidP="006D55A5">
      <w:pPr>
        <w:pStyle w:val="Bibliography"/>
        <w:rPr>
          <w:lang w:val="en-GB"/>
        </w:rPr>
      </w:pPr>
      <w:r w:rsidRPr="006D55A5">
        <w:rPr>
          <w:lang w:val="en-GB"/>
        </w:rPr>
        <w:t xml:space="preserve">OpenAI. (2025, May 2). </w:t>
      </w:r>
      <w:r w:rsidRPr="006D55A5">
        <w:rPr>
          <w:i/>
          <w:iCs/>
          <w:lang w:val="en-GB"/>
        </w:rPr>
        <w:t>Expanding on what we missed with sycophancy</w:t>
      </w:r>
      <w:r w:rsidRPr="006D55A5">
        <w:rPr>
          <w:lang w:val="en-GB"/>
        </w:rPr>
        <w:t>. https://openai.com/index/expanding-on-sycophancy/</w:t>
      </w:r>
    </w:p>
    <w:p w14:paraId="6207C5A9" w14:textId="77777777" w:rsidR="006D55A5" w:rsidRPr="006D55A5" w:rsidRDefault="006D55A5" w:rsidP="006D55A5">
      <w:pPr>
        <w:pStyle w:val="Bibliography"/>
        <w:rPr>
          <w:lang w:val="en-GB"/>
        </w:rPr>
      </w:pPr>
      <w:r w:rsidRPr="006D55A5">
        <w:rPr>
          <w:lang w:val="en-GB"/>
        </w:rPr>
        <w:t xml:space="preserve">OpenAI, Achiam, J., Adler, S., Agarwal, S., Ahmad, L., Akkaya, I., Aleman, F. L., Almeida, D., Altenschmidt, J., Altman, S., Anadkat, S., Avila, R., Babuschkin, I., Balaji, S., Balcom, V., Baltescu, P., Bao, H., </w:t>
      </w:r>
      <w:r w:rsidRPr="006D55A5">
        <w:rPr>
          <w:lang w:val="en-GB"/>
        </w:rPr>
        <w:lastRenderedPageBreak/>
        <w:t xml:space="preserve">Bavarian, M., Belgum, J., … Zoph, B. (2023). </w:t>
      </w:r>
      <w:r w:rsidRPr="006D55A5">
        <w:rPr>
          <w:i/>
          <w:iCs/>
          <w:lang w:val="en-GB"/>
        </w:rPr>
        <w:t>GPT-4 Technical Report</w:t>
      </w:r>
      <w:r w:rsidRPr="006D55A5">
        <w:rPr>
          <w:lang w:val="en-GB"/>
        </w:rPr>
        <w:t xml:space="preserve"> (No. arXiv:2303.08774). arXiv. https://doi.org/10.48550/arXiv.2303.08774</w:t>
      </w:r>
    </w:p>
    <w:p w14:paraId="5F36D037" w14:textId="77777777" w:rsidR="006D55A5" w:rsidRPr="006D55A5" w:rsidRDefault="006D55A5" w:rsidP="006D55A5">
      <w:pPr>
        <w:pStyle w:val="Bibliography"/>
        <w:rPr>
          <w:lang w:val="en-GB"/>
        </w:rPr>
      </w:pPr>
      <w:r w:rsidRPr="006D55A5">
        <w:rPr>
          <w:lang w:val="en-GB"/>
        </w:rPr>
        <w:t xml:space="preserve">Perrigo, B. (2023, January 18). </w:t>
      </w:r>
      <w:r w:rsidRPr="006D55A5">
        <w:rPr>
          <w:i/>
          <w:iCs/>
          <w:lang w:val="en-GB"/>
        </w:rPr>
        <w:t>Exclusive: The $2 Per Hour Workers Who Made ChatGPT Safer</w:t>
      </w:r>
      <w:r w:rsidRPr="006D55A5">
        <w:rPr>
          <w:lang w:val="en-GB"/>
        </w:rPr>
        <w:t>. TIME. https://time.com/6247678/openai-chatgpt-kenya-workers/</w:t>
      </w:r>
    </w:p>
    <w:p w14:paraId="54DEB66E" w14:textId="77777777" w:rsidR="006D55A5" w:rsidRPr="006D55A5" w:rsidRDefault="006D55A5" w:rsidP="006D55A5">
      <w:pPr>
        <w:pStyle w:val="Bibliography"/>
        <w:rPr>
          <w:lang w:val="en-GB"/>
        </w:rPr>
      </w:pPr>
      <w:r w:rsidRPr="006D55A5">
        <w:rPr>
          <w:lang w:val="en-GB"/>
        </w:rPr>
        <w:t xml:space="preserve">Phillips, W. (2015). </w:t>
      </w:r>
      <w:r w:rsidRPr="006D55A5">
        <w:rPr>
          <w:i/>
          <w:iCs/>
          <w:lang w:val="en-GB"/>
        </w:rPr>
        <w:t>This is why we can’t have nice things: Mapping the relationship between online trolling and mainstream culture</w:t>
      </w:r>
      <w:r w:rsidRPr="006D55A5">
        <w:rPr>
          <w:lang w:val="en-GB"/>
        </w:rPr>
        <w:t>. Mit Press. https://books.google.com/books?hl=en&amp;lr=&amp;id=pjYhBwAAQBAJ&amp;oi=fnd&amp;pg=PR7&amp;dq=What+is+online+trolling&amp;ots=THN26JXpbz&amp;sig=oEsugBub901oZQoIk6aNCTveGL8</w:t>
      </w:r>
    </w:p>
    <w:p w14:paraId="7F097BBD" w14:textId="77777777" w:rsidR="006D55A5" w:rsidRPr="006D55A5" w:rsidRDefault="006D55A5" w:rsidP="006D55A5">
      <w:pPr>
        <w:pStyle w:val="Bibliography"/>
        <w:rPr>
          <w:lang w:val="en-GB"/>
        </w:rPr>
      </w:pPr>
      <w:r w:rsidRPr="006D55A5">
        <w:rPr>
          <w:lang w:val="en-GB"/>
        </w:rPr>
        <w:t xml:space="preserve">Pilz, K. F., Sanders, J., Rahman, R., &amp; Heim, L. (2025). </w:t>
      </w:r>
      <w:r w:rsidRPr="006D55A5">
        <w:rPr>
          <w:i/>
          <w:iCs/>
          <w:lang w:val="en-GB"/>
        </w:rPr>
        <w:t>Trends in AI Supercomputers</w:t>
      </w:r>
      <w:r w:rsidRPr="006D55A5">
        <w:rPr>
          <w:lang w:val="en-GB"/>
        </w:rPr>
        <w:t xml:space="preserve"> (No. arXiv:2504.16026). arXiv. https://doi.org/10.48550/arXiv.2504.16026</w:t>
      </w:r>
    </w:p>
    <w:p w14:paraId="29DD0370" w14:textId="77777777" w:rsidR="006D55A5" w:rsidRPr="006D55A5" w:rsidRDefault="006D55A5" w:rsidP="006D55A5">
      <w:pPr>
        <w:pStyle w:val="Bibliography"/>
        <w:rPr>
          <w:lang w:val="en-GB"/>
        </w:rPr>
      </w:pPr>
      <w:r w:rsidRPr="006D55A5">
        <w:rPr>
          <w:lang w:val="en-GB"/>
        </w:rPr>
        <w:t xml:space="preserve">Pinecone. (2025). </w:t>
      </w:r>
      <w:r w:rsidRPr="006D55A5">
        <w:rPr>
          <w:i/>
          <w:iCs/>
          <w:lang w:val="en-GB"/>
        </w:rPr>
        <w:t>Conversational Memory for LLMs with Langchain | Pinecone</w:t>
      </w:r>
      <w:r w:rsidRPr="006D55A5">
        <w:rPr>
          <w:lang w:val="en-GB"/>
        </w:rPr>
        <w:t>. https://www.pinecone.io/learn/series/langchain/langchain-conversational-memory/</w:t>
      </w:r>
    </w:p>
    <w:p w14:paraId="1ED9AA3E" w14:textId="77777777" w:rsidR="006D55A5" w:rsidRPr="006D55A5" w:rsidRDefault="006D55A5" w:rsidP="006D55A5">
      <w:pPr>
        <w:pStyle w:val="Bibliography"/>
        <w:rPr>
          <w:lang w:val="en-GB"/>
        </w:rPr>
      </w:pPr>
      <w:r w:rsidRPr="006D55A5">
        <w:rPr>
          <w:lang w:val="en-GB"/>
        </w:rPr>
        <w:t xml:space="preserve">Polimeni, J. M., Mayumi, K., Giampietro, M., &amp; Alcott, B. (2015). </w:t>
      </w:r>
      <w:r w:rsidRPr="006D55A5">
        <w:rPr>
          <w:i/>
          <w:iCs/>
          <w:lang w:val="en-GB"/>
        </w:rPr>
        <w:t>The Myth of Resource Efficiency: The Jevons Paradox</w:t>
      </w:r>
      <w:r w:rsidRPr="006D55A5">
        <w:rPr>
          <w:lang w:val="en-GB"/>
        </w:rPr>
        <w:t>. Routledge. https://doi.org/10.4324/9781315781358</w:t>
      </w:r>
    </w:p>
    <w:p w14:paraId="1F64DC19" w14:textId="77777777" w:rsidR="006D55A5" w:rsidRPr="006D55A5" w:rsidRDefault="006D55A5" w:rsidP="006D55A5">
      <w:pPr>
        <w:pStyle w:val="Bibliography"/>
        <w:rPr>
          <w:lang w:val="en-GB"/>
        </w:rPr>
      </w:pPr>
      <w:r w:rsidRPr="006D55A5">
        <w:rPr>
          <w:lang w:val="en-GB"/>
        </w:rPr>
        <w:t xml:space="preserve">POLITICO. (2025, April 11). </w:t>
      </w:r>
      <w:r w:rsidRPr="006D55A5">
        <w:rPr>
          <w:i/>
          <w:iCs/>
          <w:lang w:val="en-GB"/>
        </w:rPr>
        <w:t>Ireland probes Musk’s X for feeding Europeans’ data to its AI model Grok</w:t>
      </w:r>
      <w:r w:rsidRPr="006D55A5">
        <w:rPr>
          <w:lang w:val="en-GB"/>
        </w:rPr>
        <w:t>. POLITICO. https://www.politico.eu/article/irish-dpc-launches-investigation-into-xs-use-of-eu-data-to-train-ai/</w:t>
      </w:r>
    </w:p>
    <w:p w14:paraId="7B5C812C" w14:textId="77777777" w:rsidR="006D55A5" w:rsidRPr="006D55A5" w:rsidRDefault="006D55A5" w:rsidP="006D55A5">
      <w:pPr>
        <w:pStyle w:val="Bibliography"/>
        <w:rPr>
          <w:lang w:val="en-GB"/>
        </w:rPr>
      </w:pPr>
      <w:r w:rsidRPr="006D55A5">
        <w:rPr>
          <w:lang w:val="en-GB"/>
        </w:rPr>
        <w:t xml:space="preserve">Pontefract, D. (2025, March 25). Authors Challenge Meta’s Use Of Their Books For Training AI. </w:t>
      </w:r>
      <w:r w:rsidRPr="006D55A5">
        <w:rPr>
          <w:i/>
          <w:iCs/>
          <w:lang w:val="en-GB"/>
        </w:rPr>
        <w:t>Forbes</w:t>
      </w:r>
      <w:r w:rsidRPr="006D55A5">
        <w:rPr>
          <w:lang w:val="en-GB"/>
        </w:rPr>
        <w:t>. https://www.forbes.com/sites/danpontefract/2025/03/25/authors-challenge-metas-use-of-their-books-for-training-ai/</w:t>
      </w:r>
    </w:p>
    <w:p w14:paraId="26D469E0" w14:textId="77777777" w:rsidR="006D55A5" w:rsidRPr="006D55A5" w:rsidRDefault="006D55A5" w:rsidP="006D55A5">
      <w:pPr>
        <w:pStyle w:val="Bibliography"/>
        <w:rPr>
          <w:lang w:val="en-GB"/>
        </w:rPr>
      </w:pPr>
      <w:r w:rsidRPr="006D55A5">
        <w:rPr>
          <w:lang w:val="en-GB"/>
        </w:rPr>
        <w:t xml:space="preserve">Radford, A. (2019). </w:t>
      </w:r>
      <w:r w:rsidRPr="006D55A5">
        <w:rPr>
          <w:i/>
          <w:iCs/>
          <w:lang w:val="en-GB"/>
        </w:rPr>
        <w:t>Language models are unsupervised multitask learners</w:t>
      </w:r>
      <w:r w:rsidRPr="006D55A5">
        <w:rPr>
          <w:lang w:val="en-GB"/>
        </w:rPr>
        <w:t>. OpenAI Blog.</w:t>
      </w:r>
    </w:p>
    <w:p w14:paraId="3DEE77A3" w14:textId="77777777" w:rsidR="006D55A5" w:rsidRPr="006D55A5" w:rsidRDefault="006D55A5" w:rsidP="006D55A5">
      <w:pPr>
        <w:pStyle w:val="Bibliography"/>
        <w:rPr>
          <w:lang w:val="en-GB"/>
        </w:rPr>
      </w:pPr>
      <w:r w:rsidRPr="006D55A5">
        <w:rPr>
          <w:lang w:val="en-GB"/>
        </w:rPr>
        <w:t xml:space="preserve">Reisner, A. (2025, June 25). The End of Publishing as We Know It. </w:t>
      </w:r>
      <w:r w:rsidRPr="006D55A5">
        <w:rPr>
          <w:i/>
          <w:iCs/>
          <w:lang w:val="en-GB"/>
        </w:rPr>
        <w:t>The Atlantic</w:t>
      </w:r>
      <w:r w:rsidRPr="006D55A5">
        <w:rPr>
          <w:lang w:val="en-GB"/>
        </w:rPr>
        <w:t>. https://www.theatlantic.com/technology/archive/2025/06/generative-ai-pirated-articles-books/683009/</w:t>
      </w:r>
    </w:p>
    <w:p w14:paraId="00708A13" w14:textId="77777777" w:rsidR="006D55A5" w:rsidRPr="006D55A5" w:rsidRDefault="006D55A5" w:rsidP="006D55A5">
      <w:pPr>
        <w:pStyle w:val="Bibliography"/>
        <w:rPr>
          <w:lang w:val="en-GB"/>
        </w:rPr>
      </w:pPr>
      <w:r w:rsidRPr="006D55A5">
        <w:rPr>
          <w:lang w:val="en-GB"/>
        </w:rPr>
        <w:t xml:space="preserve">Reuters. (2023, February 8). </w:t>
      </w:r>
      <w:r w:rsidRPr="006D55A5">
        <w:rPr>
          <w:i/>
          <w:iCs/>
          <w:lang w:val="en-GB"/>
        </w:rPr>
        <w:t>Google unveils ChatGPT rival Bard, AI search plans in battle with Microsoft</w:t>
      </w:r>
      <w:r w:rsidRPr="006D55A5">
        <w:rPr>
          <w:lang w:val="en-GB"/>
        </w:rPr>
        <w:t>. https://www.reuters.com/technology/google-unveils-chatgpt-rival-bard-ai-search-plans-battle-with-microsoft-2023-02-07/</w:t>
      </w:r>
    </w:p>
    <w:p w14:paraId="786DB6EB" w14:textId="77777777" w:rsidR="006D55A5" w:rsidRPr="006D55A5" w:rsidRDefault="006D55A5" w:rsidP="006D55A5">
      <w:pPr>
        <w:pStyle w:val="Bibliography"/>
        <w:rPr>
          <w:lang w:val="en-GB"/>
        </w:rPr>
      </w:pPr>
      <w:r w:rsidRPr="006D55A5">
        <w:rPr>
          <w:lang w:val="en-GB"/>
        </w:rPr>
        <w:t xml:space="preserve">Rudin, C. (2019). Stop explaining black box machine learning models for high stakes decisions and use interpretable models instead. </w:t>
      </w:r>
      <w:r w:rsidRPr="006D55A5">
        <w:rPr>
          <w:i/>
          <w:iCs/>
          <w:lang w:val="en-GB"/>
        </w:rPr>
        <w:t>Nature Machine Intelligence</w:t>
      </w:r>
      <w:r w:rsidRPr="006D55A5">
        <w:rPr>
          <w:lang w:val="en-GB"/>
        </w:rPr>
        <w:t xml:space="preserve">, </w:t>
      </w:r>
      <w:r w:rsidRPr="006D55A5">
        <w:rPr>
          <w:i/>
          <w:iCs/>
          <w:lang w:val="en-GB"/>
        </w:rPr>
        <w:t>1</w:t>
      </w:r>
      <w:r w:rsidRPr="006D55A5">
        <w:rPr>
          <w:lang w:val="en-GB"/>
        </w:rPr>
        <w:t>(5), 206–215.</w:t>
      </w:r>
    </w:p>
    <w:p w14:paraId="240F422C" w14:textId="77777777" w:rsidR="006D55A5" w:rsidRPr="006D55A5" w:rsidRDefault="006D55A5" w:rsidP="006D55A5">
      <w:pPr>
        <w:pStyle w:val="Bibliography"/>
        <w:rPr>
          <w:lang w:val="en-GB"/>
        </w:rPr>
      </w:pPr>
      <w:r w:rsidRPr="006D55A5">
        <w:rPr>
          <w:lang w:val="en-GB"/>
        </w:rPr>
        <w:t xml:space="preserve">Russell, S. J., &amp; Norvig, P. (2016). </w:t>
      </w:r>
      <w:r w:rsidRPr="006D55A5">
        <w:rPr>
          <w:i/>
          <w:iCs/>
          <w:lang w:val="en-GB"/>
        </w:rPr>
        <w:t>Artificial Intelligence: A Modern Approach</w:t>
      </w:r>
      <w:r w:rsidRPr="006D55A5">
        <w:rPr>
          <w:lang w:val="en-GB"/>
        </w:rPr>
        <w:t>. Pearson Education Limited.</w:t>
      </w:r>
    </w:p>
    <w:p w14:paraId="786A471B" w14:textId="77777777" w:rsidR="006D55A5" w:rsidRPr="006D55A5" w:rsidRDefault="006D55A5" w:rsidP="006D55A5">
      <w:pPr>
        <w:pStyle w:val="Bibliography"/>
        <w:rPr>
          <w:lang w:val="en-GB"/>
        </w:rPr>
      </w:pPr>
      <w:r w:rsidRPr="006D55A5">
        <w:rPr>
          <w:lang w:val="en-GB"/>
        </w:rPr>
        <w:t xml:space="preserve">Ryan, J. (2024). The Coming Enshittification of AI: Will AI follow internet search and e-commerce down the path of enshittification, or can we finally have nice things? </w:t>
      </w:r>
      <w:r w:rsidRPr="006D55A5">
        <w:rPr>
          <w:i/>
          <w:iCs/>
          <w:lang w:val="en-GB"/>
        </w:rPr>
        <w:t>The Journal of Business and Artificial Intelligence</w:t>
      </w:r>
      <w:r w:rsidRPr="006D55A5">
        <w:rPr>
          <w:lang w:val="en-GB"/>
        </w:rPr>
        <w:t xml:space="preserve">, </w:t>
      </w:r>
      <w:r w:rsidRPr="006D55A5">
        <w:rPr>
          <w:i/>
          <w:iCs/>
          <w:lang w:val="en-GB"/>
        </w:rPr>
        <w:t>1</w:t>
      </w:r>
      <w:r w:rsidRPr="006D55A5">
        <w:rPr>
          <w:lang w:val="en-GB"/>
        </w:rPr>
        <w:t>(2), Article 2. https://jbai.ai/index.php/jbai/article/view/31</w:t>
      </w:r>
    </w:p>
    <w:p w14:paraId="2036CEB2" w14:textId="77777777" w:rsidR="006D55A5" w:rsidRPr="006D55A5" w:rsidRDefault="006D55A5" w:rsidP="006D55A5">
      <w:pPr>
        <w:pStyle w:val="Bibliography"/>
        <w:rPr>
          <w:lang w:val="en-GB"/>
        </w:rPr>
      </w:pPr>
      <w:r w:rsidRPr="006D55A5">
        <w:rPr>
          <w:lang w:val="en-GB"/>
        </w:rPr>
        <w:t xml:space="preserve">Sadowski, J. (2019). When data is capital: Datafication, accumulation, and extraction. </w:t>
      </w:r>
      <w:r w:rsidRPr="006D55A5">
        <w:rPr>
          <w:i/>
          <w:iCs/>
          <w:lang w:val="en-GB"/>
        </w:rPr>
        <w:t>Big Data &amp; Society</w:t>
      </w:r>
      <w:r w:rsidRPr="006D55A5">
        <w:rPr>
          <w:lang w:val="en-GB"/>
        </w:rPr>
        <w:t xml:space="preserve">, </w:t>
      </w:r>
      <w:r w:rsidRPr="006D55A5">
        <w:rPr>
          <w:i/>
          <w:iCs/>
          <w:lang w:val="en-GB"/>
        </w:rPr>
        <w:t>6</w:t>
      </w:r>
      <w:r w:rsidRPr="006D55A5">
        <w:rPr>
          <w:lang w:val="en-GB"/>
        </w:rPr>
        <w:t>(1), 2053951718820549. https://doi.org/10.1177/2053951718820549</w:t>
      </w:r>
    </w:p>
    <w:p w14:paraId="71A44E1D" w14:textId="77777777" w:rsidR="006D55A5" w:rsidRPr="006D55A5" w:rsidRDefault="006D55A5" w:rsidP="006D55A5">
      <w:pPr>
        <w:pStyle w:val="Bibliography"/>
        <w:rPr>
          <w:lang w:val="en-GB"/>
        </w:rPr>
      </w:pPr>
      <w:r w:rsidRPr="006D55A5">
        <w:rPr>
          <w:lang w:val="en-GB"/>
        </w:rPr>
        <w:t xml:space="preserve">Sanderson, G. (2017, Oktober). </w:t>
      </w:r>
      <w:r w:rsidRPr="006D55A5">
        <w:rPr>
          <w:i/>
          <w:iCs/>
          <w:lang w:val="en-GB"/>
        </w:rPr>
        <w:t>3Blue1Brown</w:t>
      </w:r>
      <w:r w:rsidRPr="006D55A5">
        <w:rPr>
          <w:lang w:val="en-GB"/>
        </w:rPr>
        <w:t>. https://www.3blue1brown.com/topics/3blue1brown.com</w:t>
      </w:r>
    </w:p>
    <w:p w14:paraId="4755AB5E" w14:textId="77777777" w:rsidR="006D55A5" w:rsidRPr="006D55A5" w:rsidRDefault="006D55A5" w:rsidP="006D55A5">
      <w:pPr>
        <w:pStyle w:val="Bibliography"/>
        <w:rPr>
          <w:lang w:val="en-GB"/>
        </w:rPr>
      </w:pPr>
      <w:r w:rsidRPr="006D55A5">
        <w:rPr>
          <w:lang w:val="en-GB"/>
        </w:rPr>
        <w:lastRenderedPageBreak/>
        <w:t xml:space="preserve">Shah, J. J., Smith, S. M., &amp; Vargas-Hernandez, N. (2003). Metrics for measuring ideation effectiveness. </w:t>
      </w:r>
      <w:r w:rsidRPr="006D55A5">
        <w:rPr>
          <w:i/>
          <w:iCs/>
          <w:lang w:val="en-GB"/>
        </w:rPr>
        <w:t>Design Studies</w:t>
      </w:r>
      <w:r w:rsidRPr="006D55A5">
        <w:rPr>
          <w:lang w:val="en-GB"/>
        </w:rPr>
        <w:t xml:space="preserve">, </w:t>
      </w:r>
      <w:r w:rsidRPr="006D55A5">
        <w:rPr>
          <w:i/>
          <w:iCs/>
          <w:lang w:val="en-GB"/>
        </w:rPr>
        <w:t>24</w:t>
      </w:r>
      <w:r w:rsidRPr="006D55A5">
        <w:rPr>
          <w:lang w:val="en-GB"/>
        </w:rPr>
        <w:t>(2), 111–134. https://doi.org/10.1016/S0142-694X(02)00034-0</w:t>
      </w:r>
    </w:p>
    <w:p w14:paraId="3C9C0027" w14:textId="77777777" w:rsidR="006D55A5" w:rsidRPr="006D55A5" w:rsidRDefault="006D55A5" w:rsidP="006D55A5">
      <w:pPr>
        <w:pStyle w:val="Bibliography"/>
        <w:rPr>
          <w:lang w:val="en-GB"/>
        </w:rPr>
      </w:pPr>
      <w:r w:rsidRPr="006D55A5">
        <w:rPr>
          <w:lang w:val="en-GB"/>
        </w:rPr>
        <w:t xml:space="preserve">Sharma, M., Tong, M., Korbak, T., Duvenaud, D., Askell, A., Bowman, S. R., Cheng, N., Durmus, E., Hatfield-Dodds, Z., Johnston, S. R., Kravec, S., Maxwell, T., McCandlish, S., Ndousse, K., Rausch, O., Schiefer, N., Yan, D., Zhang, M., &amp; Perez, E. (2023). </w:t>
      </w:r>
      <w:r w:rsidRPr="006D55A5">
        <w:rPr>
          <w:i/>
          <w:iCs/>
          <w:lang w:val="en-GB"/>
        </w:rPr>
        <w:t>Towards Understanding Sycophancy in Language Models</w:t>
      </w:r>
      <w:r w:rsidRPr="006D55A5">
        <w:rPr>
          <w:lang w:val="en-GB"/>
        </w:rPr>
        <w:t xml:space="preserve"> (No. arXiv:2310.13548). arXiv. https://doi.org/10.48550/arXiv.2310.13548</w:t>
      </w:r>
    </w:p>
    <w:p w14:paraId="47BEAB30" w14:textId="77777777" w:rsidR="006D55A5" w:rsidRPr="006D55A5" w:rsidRDefault="006D55A5" w:rsidP="006D55A5">
      <w:pPr>
        <w:pStyle w:val="Bibliography"/>
        <w:rPr>
          <w:lang w:val="en-GB"/>
        </w:rPr>
      </w:pPr>
      <w:r w:rsidRPr="006D55A5">
        <w:rPr>
          <w:lang w:val="en-GB"/>
        </w:rPr>
        <w:t xml:space="preserve">Siu, E. (2025, May 8). </w:t>
      </w:r>
      <w:r w:rsidRPr="006D55A5">
        <w:rPr>
          <w:i/>
          <w:iCs/>
          <w:lang w:val="en-GB"/>
        </w:rPr>
        <w:t>I took a 2-day “vibe coding” class and successfully built a product. Here are my biggest takeaways</w:t>
      </w:r>
      <w:r w:rsidRPr="006D55A5">
        <w:rPr>
          <w:lang w:val="en-GB"/>
        </w:rPr>
        <w:t>. CNBC. https://www.cnbc.com/2025/05/08/i-took-a-2-day-vibe-coding-class-and-successfully-built-a-product.html</w:t>
      </w:r>
    </w:p>
    <w:p w14:paraId="78BA342A" w14:textId="77777777" w:rsidR="006D55A5" w:rsidRPr="006D55A5" w:rsidRDefault="006D55A5" w:rsidP="006D55A5">
      <w:pPr>
        <w:pStyle w:val="Bibliography"/>
        <w:rPr>
          <w:lang w:val="en-GB"/>
        </w:rPr>
      </w:pPr>
      <w:r w:rsidRPr="006D55A5">
        <w:rPr>
          <w:lang w:val="en-GB"/>
        </w:rPr>
        <w:t xml:space="preserve">SLO. (2024, oktober). </w:t>
      </w:r>
      <w:r w:rsidRPr="006D55A5">
        <w:rPr>
          <w:i/>
          <w:iCs/>
          <w:lang w:val="en-GB"/>
        </w:rPr>
        <w:t>Digitale geletterdheid</w:t>
      </w:r>
      <w:r w:rsidRPr="006D55A5">
        <w:rPr>
          <w:lang w:val="en-GB"/>
        </w:rPr>
        <w:t xml:space="preserve"> [Overzichtspagina]. SLO. https://www.slo.nl/thema/meer/basisvaardigheden/digitale-geletterdheid/</w:t>
      </w:r>
    </w:p>
    <w:p w14:paraId="1A702665" w14:textId="77777777" w:rsidR="006D55A5" w:rsidRPr="006D55A5" w:rsidRDefault="006D55A5" w:rsidP="006D55A5">
      <w:pPr>
        <w:pStyle w:val="Bibliography"/>
        <w:rPr>
          <w:lang w:val="en-GB"/>
        </w:rPr>
      </w:pPr>
      <w:r w:rsidRPr="006D55A5">
        <w:rPr>
          <w:lang w:val="en-GB"/>
        </w:rPr>
        <w:t xml:space="preserve">Smith, C., S. (2023, September 8). What Large Models Cost You – There Is No Free AI Lunch. </w:t>
      </w:r>
      <w:r w:rsidRPr="006D55A5">
        <w:rPr>
          <w:i/>
          <w:iCs/>
          <w:lang w:val="en-GB"/>
        </w:rPr>
        <w:t>Forbes</w:t>
      </w:r>
      <w:r w:rsidRPr="006D55A5">
        <w:rPr>
          <w:lang w:val="en-GB"/>
        </w:rPr>
        <w:t>. https://www.forbes.com/sites/craigsmith/2023/09/08/what-large-models-cost-you--there-is-no-free-ai-lunch/</w:t>
      </w:r>
    </w:p>
    <w:p w14:paraId="5B7DC330" w14:textId="77777777" w:rsidR="006D55A5" w:rsidRPr="006D55A5" w:rsidRDefault="006D55A5" w:rsidP="006D55A5">
      <w:pPr>
        <w:pStyle w:val="Bibliography"/>
        <w:rPr>
          <w:lang w:val="en-GB"/>
        </w:rPr>
      </w:pPr>
      <w:r w:rsidRPr="006D55A5">
        <w:rPr>
          <w:lang w:val="en-GB"/>
        </w:rPr>
        <w:t xml:space="preserve">Solon, O. (2021, June 19). Drought-stricken communities push back against data centers. </w:t>
      </w:r>
      <w:r w:rsidRPr="006D55A5">
        <w:rPr>
          <w:i/>
          <w:iCs/>
          <w:lang w:val="en-GB"/>
        </w:rPr>
        <w:t>NBC News</w:t>
      </w:r>
      <w:r w:rsidRPr="006D55A5">
        <w:rPr>
          <w:lang w:val="en-GB"/>
        </w:rPr>
        <w:t>. https://www.nbcnews.com/tech/internet/drought-stricken-communities-push-back-against-data-centers-n1271344</w:t>
      </w:r>
    </w:p>
    <w:p w14:paraId="02B5E1C2" w14:textId="77777777" w:rsidR="006D55A5" w:rsidRPr="006D55A5" w:rsidRDefault="006D55A5" w:rsidP="006D55A5">
      <w:pPr>
        <w:pStyle w:val="Bibliography"/>
        <w:rPr>
          <w:lang w:val="en-GB"/>
        </w:rPr>
      </w:pPr>
      <w:r w:rsidRPr="006D55A5">
        <w:rPr>
          <w:lang w:val="en-GB"/>
        </w:rPr>
        <w:t xml:space="preserve">Sparrow, R. (2021). Virtue and Vice in Our Relationships with Robots: Is There an Asymmetry and How Might it be Explained? </w:t>
      </w:r>
      <w:r w:rsidRPr="006D55A5">
        <w:rPr>
          <w:i/>
          <w:iCs/>
          <w:lang w:val="en-GB"/>
        </w:rPr>
        <w:t>International Journal of Social Robotics</w:t>
      </w:r>
      <w:r w:rsidRPr="006D55A5">
        <w:rPr>
          <w:lang w:val="en-GB"/>
        </w:rPr>
        <w:t xml:space="preserve">, </w:t>
      </w:r>
      <w:r w:rsidRPr="006D55A5">
        <w:rPr>
          <w:i/>
          <w:iCs/>
          <w:lang w:val="en-GB"/>
        </w:rPr>
        <w:t>13</w:t>
      </w:r>
      <w:r w:rsidRPr="006D55A5">
        <w:rPr>
          <w:lang w:val="en-GB"/>
        </w:rPr>
        <w:t>(1), 23–29. https://doi.org/10.1007/s12369-020-00631-2</w:t>
      </w:r>
    </w:p>
    <w:p w14:paraId="16A2705F" w14:textId="77777777" w:rsidR="006D55A5" w:rsidRPr="006D55A5" w:rsidRDefault="006D55A5" w:rsidP="006D55A5">
      <w:pPr>
        <w:pStyle w:val="Bibliography"/>
        <w:rPr>
          <w:lang w:val="en-GB"/>
        </w:rPr>
      </w:pPr>
      <w:r w:rsidRPr="006D55A5">
        <w:rPr>
          <w:lang w:val="en-GB"/>
        </w:rPr>
        <w:t xml:space="preserve">Spinner, Y. (2025). Rechter houdt recordschikking van Anthropic in zaak auteursrecht voorlopig tegen. </w:t>
      </w:r>
      <w:r w:rsidRPr="006D55A5">
        <w:rPr>
          <w:i/>
          <w:iCs/>
          <w:lang w:val="en-GB"/>
        </w:rPr>
        <w:t>Tweakers</w:t>
      </w:r>
      <w:r w:rsidRPr="006D55A5">
        <w:rPr>
          <w:lang w:val="en-GB"/>
        </w:rPr>
        <w:t>. https://tweakers.net/nieuws/238930/rechter-houdt-recordschikking-van-anthropic-in-zaak-auteursrecht-voorlopig-tegen.html</w:t>
      </w:r>
    </w:p>
    <w:p w14:paraId="70BDBC63" w14:textId="77777777" w:rsidR="006D55A5" w:rsidRPr="006D55A5" w:rsidRDefault="006D55A5" w:rsidP="006D55A5">
      <w:pPr>
        <w:pStyle w:val="Bibliography"/>
        <w:rPr>
          <w:lang w:val="en-GB"/>
        </w:rPr>
      </w:pPr>
      <w:r w:rsidRPr="006D55A5">
        <w:rPr>
          <w:lang w:val="en-GB"/>
        </w:rPr>
        <w:t xml:space="preserve">Streppel, A. R., Nijenkamp, R., Tabois, L., &amp; Blikmans-Middel, M. B. (2024, September 1). </w:t>
      </w:r>
      <w:r w:rsidRPr="006D55A5">
        <w:rPr>
          <w:i/>
          <w:iCs/>
          <w:lang w:val="en-GB"/>
        </w:rPr>
        <w:t>Critical AI Literacy Module</w:t>
      </w:r>
      <w:r w:rsidRPr="006D55A5">
        <w:rPr>
          <w:lang w:val="en-GB"/>
        </w:rPr>
        <w:t>. University of Groningen. https://edusources.nl/materials/2bee669c-264e-461b-af05-2f54351496d1/critical-ai-literacy-e-learning-course</w:t>
      </w:r>
    </w:p>
    <w:p w14:paraId="39F10492" w14:textId="77777777" w:rsidR="006D55A5" w:rsidRPr="006D55A5" w:rsidRDefault="006D55A5" w:rsidP="006D55A5">
      <w:pPr>
        <w:pStyle w:val="Bibliography"/>
        <w:rPr>
          <w:lang w:val="en-GB"/>
        </w:rPr>
      </w:pPr>
      <w:r w:rsidRPr="006D55A5">
        <w:rPr>
          <w:lang w:val="en-GB"/>
        </w:rPr>
        <w:t xml:space="preserve">Susser, D., Roessler, B., &amp; Nissenbaum, H. (2019). Online manipulation: Hidden influences in a digital world. </w:t>
      </w:r>
      <w:r w:rsidRPr="006D55A5">
        <w:rPr>
          <w:i/>
          <w:iCs/>
          <w:lang w:val="en-GB"/>
        </w:rPr>
        <w:t>Geo. L. Tech. Rev.</w:t>
      </w:r>
      <w:r w:rsidRPr="006D55A5">
        <w:rPr>
          <w:lang w:val="en-GB"/>
        </w:rPr>
        <w:t xml:space="preserve">, </w:t>
      </w:r>
      <w:r w:rsidRPr="006D55A5">
        <w:rPr>
          <w:i/>
          <w:iCs/>
          <w:lang w:val="en-GB"/>
        </w:rPr>
        <w:t>4</w:t>
      </w:r>
      <w:r w:rsidRPr="006D55A5">
        <w:rPr>
          <w:lang w:val="en-GB"/>
        </w:rPr>
        <w:t>, 1.</w:t>
      </w:r>
    </w:p>
    <w:p w14:paraId="6E493060" w14:textId="77777777" w:rsidR="006D55A5" w:rsidRPr="006D55A5" w:rsidRDefault="006D55A5" w:rsidP="006D55A5">
      <w:pPr>
        <w:pStyle w:val="Bibliography"/>
        <w:rPr>
          <w:lang w:val="en-GB"/>
        </w:rPr>
      </w:pPr>
      <w:r w:rsidRPr="006D55A5">
        <w:rPr>
          <w:lang w:val="en-GB"/>
        </w:rPr>
        <w:t xml:space="preserve">Sutton, R. S., &amp; Barto, A. G. (1998). </w:t>
      </w:r>
      <w:r w:rsidRPr="006D55A5">
        <w:rPr>
          <w:i/>
          <w:iCs/>
          <w:lang w:val="en-GB"/>
        </w:rPr>
        <w:t>Reinforcement learning: An introduction</w:t>
      </w:r>
      <w:r w:rsidRPr="006D55A5">
        <w:rPr>
          <w:lang w:val="en-GB"/>
        </w:rPr>
        <w:t xml:space="preserve"> (Vol. 1). MIT press Cambridge. https://www.cambridge.org/core/journals/robotica/article/robot-learning-edited-by-jonathan-h-connell-and-sridhar-mahadevan-kluwer-boston-19931997-xii240-pp-isbn-0792393651-hardback-21800-guilders-12000-8995/737FD21CA908246DF17779E9C20B6DF6</w:t>
      </w:r>
    </w:p>
    <w:p w14:paraId="08D1BCD4" w14:textId="77777777" w:rsidR="006D55A5" w:rsidRPr="006D55A5" w:rsidRDefault="006D55A5" w:rsidP="006D55A5">
      <w:pPr>
        <w:pStyle w:val="Bibliography"/>
        <w:rPr>
          <w:lang w:val="en-GB"/>
        </w:rPr>
      </w:pPr>
      <w:r w:rsidRPr="006D55A5">
        <w:rPr>
          <w:lang w:val="en-GB"/>
        </w:rPr>
        <w:t xml:space="preserve">Terbeek, L. (2025). </w:t>
      </w:r>
      <w:r w:rsidRPr="006D55A5">
        <w:rPr>
          <w:i/>
          <w:iCs/>
          <w:lang w:val="en-GB"/>
        </w:rPr>
        <w:t>The AI Maturity in Education Scan (AIMES)</w:t>
      </w:r>
      <w:r w:rsidRPr="006D55A5">
        <w:rPr>
          <w:lang w:val="en-GB"/>
        </w:rPr>
        <w:t>. Vrije Universiteit Amsterdam. https://vu.nl/en/education/more-about/the-ai-maturity-in-education-scan-aimes</w:t>
      </w:r>
    </w:p>
    <w:p w14:paraId="7145BE58" w14:textId="77777777" w:rsidR="006D55A5" w:rsidRPr="006D55A5" w:rsidRDefault="006D55A5" w:rsidP="006D55A5">
      <w:pPr>
        <w:pStyle w:val="Bibliography"/>
        <w:rPr>
          <w:lang w:val="en-GB"/>
        </w:rPr>
      </w:pPr>
      <w:r w:rsidRPr="006D55A5">
        <w:rPr>
          <w:lang w:val="en-GB"/>
        </w:rPr>
        <w:t xml:space="preserve">United Consumers. (2025). Sluipverbruik van Stroom Meten en Verlagen: Bekijk onze tips! </w:t>
      </w:r>
      <w:r w:rsidRPr="006D55A5">
        <w:rPr>
          <w:i/>
          <w:iCs/>
          <w:lang w:val="en-GB"/>
        </w:rPr>
        <w:t>UnitedConsumers</w:t>
      </w:r>
      <w:r w:rsidRPr="006D55A5">
        <w:rPr>
          <w:lang w:val="en-GB"/>
        </w:rPr>
        <w:t>. https://www.unitedconsumers.com/energie/blog/sluipverbruik</w:t>
      </w:r>
    </w:p>
    <w:p w14:paraId="1BA4320D" w14:textId="77777777" w:rsidR="006D55A5" w:rsidRPr="006D55A5" w:rsidRDefault="006D55A5" w:rsidP="006D55A5">
      <w:pPr>
        <w:pStyle w:val="Bibliography"/>
        <w:rPr>
          <w:lang w:val="en-GB"/>
        </w:rPr>
      </w:pPr>
      <w:r w:rsidRPr="006D55A5">
        <w:rPr>
          <w:lang w:val="en-GB"/>
        </w:rPr>
        <w:t xml:space="preserve">Vaendel, D. (2025, June 16). Je motivatiebrief schrijven met ChatGPT? “Die kandidaten zijn sowieso zwak.” </w:t>
      </w:r>
      <w:r w:rsidRPr="006D55A5">
        <w:rPr>
          <w:i/>
          <w:iCs/>
          <w:lang w:val="en-GB"/>
        </w:rPr>
        <w:t>Observant</w:t>
      </w:r>
      <w:r w:rsidRPr="006D55A5">
        <w:rPr>
          <w:lang w:val="en-GB"/>
        </w:rPr>
        <w:t>. https://www.observantonline.nl/Home/Artikelen/id/63439/je-motivatiebrief-schrijven-met-chatgpt-die-kandidaten-zijn-sowieso-zwak</w:t>
      </w:r>
    </w:p>
    <w:p w14:paraId="0520EEC6" w14:textId="77777777" w:rsidR="006D55A5" w:rsidRPr="006D55A5" w:rsidRDefault="006D55A5" w:rsidP="006D55A5">
      <w:pPr>
        <w:pStyle w:val="Bibliography"/>
        <w:rPr>
          <w:lang w:val="en-GB"/>
        </w:rPr>
      </w:pPr>
      <w:r w:rsidRPr="006D55A5">
        <w:rPr>
          <w:lang w:val="en-GB"/>
        </w:rPr>
        <w:lastRenderedPageBreak/>
        <w:t xml:space="preserve">Van Bergeijk, J. (2025, April 30). Heeft het werk als trainer van AI-modellen als ChatGPT überhaupt zin? </w:t>
      </w:r>
      <w:r w:rsidRPr="006D55A5">
        <w:rPr>
          <w:i/>
          <w:iCs/>
          <w:lang w:val="en-GB"/>
        </w:rPr>
        <w:t>De Groene Amsterdammer</w:t>
      </w:r>
      <w:r w:rsidRPr="006D55A5">
        <w:rPr>
          <w:lang w:val="en-GB"/>
        </w:rPr>
        <w:t>. https://www.groene.nl/artikel/heeaal-leuke-mensen-haha</w:t>
      </w:r>
    </w:p>
    <w:p w14:paraId="5B74D16F" w14:textId="77777777" w:rsidR="006D55A5" w:rsidRPr="006D55A5" w:rsidRDefault="006D55A5" w:rsidP="006D55A5">
      <w:pPr>
        <w:pStyle w:val="Bibliography"/>
        <w:rPr>
          <w:lang w:val="en-GB"/>
        </w:rPr>
      </w:pPr>
      <w:r w:rsidRPr="006D55A5">
        <w:rPr>
          <w:lang w:val="en-GB"/>
        </w:rPr>
        <w:t xml:space="preserve">Vaswani, A., Shazeer, N., Parmar, N., Uszkoreit, J., Jones, L., Gomez, A. N., Kaiser, Ł. ukasz, &amp; Polosukhin, I. (2017). Attention is All you Need. </w:t>
      </w:r>
      <w:r w:rsidRPr="006D55A5">
        <w:rPr>
          <w:i/>
          <w:iCs/>
          <w:lang w:val="en-GB"/>
        </w:rPr>
        <w:t>Advances in Neural Information Processing Systems</w:t>
      </w:r>
      <w:r w:rsidRPr="006D55A5">
        <w:rPr>
          <w:lang w:val="en-GB"/>
        </w:rPr>
        <w:t xml:space="preserve">, </w:t>
      </w:r>
      <w:r w:rsidRPr="006D55A5">
        <w:rPr>
          <w:i/>
          <w:iCs/>
          <w:lang w:val="en-GB"/>
        </w:rPr>
        <w:t>30</w:t>
      </w:r>
      <w:r w:rsidRPr="006D55A5">
        <w:rPr>
          <w:lang w:val="en-GB"/>
        </w:rPr>
        <w:t>. https://proceedings.neurips.cc/paper/2017/hash/3f5ee243547dee91fbd053c1c4a845aa-Abstract.html</w:t>
      </w:r>
    </w:p>
    <w:p w14:paraId="2B936F4F" w14:textId="77777777" w:rsidR="006D55A5" w:rsidRPr="006D55A5" w:rsidRDefault="006D55A5" w:rsidP="006D55A5">
      <w:pPr>
        <w:pStyle w:val="Bibliography"/>
        <w:rPr>
          <w:lang w:val="en-GB"/>
        </w:rPr>
      </w:pPr>
      <w:r w:rsidRPr="006D55A5">
        <w:rPr>
          <w:lang w:val="en-GB"/>
        </w:rPr>
        <w:t xml:space="preserve">Verhagen, L. (2025, May 1). Krachtigste AI-computers in privébezit: ‘Een treurig beeld. We zijn overgeleverd aan big tech.’ </w:t>
      </w:r>
      <w:r w:rsidRPr="006D55A5">
        <w:rPr>
          <w:i/>
          <w:iCs/>
          <w:lang w:val="en-GB"/>
        </w:rPr>
        <w:t>de Volkskrant</w:t>
      </w:r>
      <w:r w:rsidRPr="006D55A5">
        <w:rPr>
          <w:lang w:val="en-GB"/>
        </w:rPr>
        <w:t>. https://www.volkskrant.nl/tech/krachtigste-ai-computers-in-privebezit-een-treurig-beeld-we-zijn-overgeleverd-aan-big-tech~b427d0ff/</w:t>
      </w:r>
    </w:p>
    <w:p w14:paraId="5221F753" w14:textId="77777777" w:rsidR="006D55A5" w:rsidRPr="006D55A5" w:rsidRDefault="006D55A5" w:rsidP="006D55A5">
      <w:pPr>
        <w:pStyle w:val="Bibliography"/>
        <w:rPr>
          <w:lang w:val="en-GB"/>
        </w:rPr>
      </w:pPr>
      <w:r w:rsidRPr="006D55A5">
        <w:rPr>
          <w:lang w:val="en-GB"/>
        </w:rPr>
        <w:t xml:space="preserve">Visser, D. (2025, June 26). Trainen van AI is géén ‘fair use.’ </w:t>
      </w:r>
      <w:r w:rsidRPr="006D55A5">
        <w:rPr>
          <w:i/>
          <w:iCs/>
          <w:lang w:val="en-GB"/>
        </w:rPr>
        <w:t>Mr. Online</w:t>
      </w:r>
      <w:r w:rsidRPr="006D55A5">
        <w:rPr>
          <w:lang w:val="en-GB"/>
        </w:rPr>
        <w:t>. https://www.mr-online.nl/trainen-van-ai-is-geen-fair-use/</w:t>
      </w:r>
    </w:p>
    <w:p w14:paraId="7C1A0BE2" w14:textId="77777777" w:rsidR="006D55A5" w:rsidRPr="006D55A5" w:rsidRDefault="006D55A5" w:rsidP="006D55A5">
      <w:pPr>
        <w:pStyle w:val="Bibliography"/>
        <w:rPr>
          <w:lang w:val="en-GB"/>
        </w:rPr>
      </w:pPr>
      <w:r w:rsidRPr="006D55A5">
        <w:rPr>
          <w:lang w:val="en-GB"/>
        </w:rPr>
        <w:t xml:space="preserve">Vries-Gao, A. de. (2025). Artificial intelligence: Supply chain constraints and energy implications. </w:t>
      </w:r>
      <w:r w:rsidRPr="006D55A5">
        <w:rPr>
          <w:i/>
          <w:iCs/>
          <w:lang w:val="en-GB"/>
        </w:rPr>
        <w:t>Joule</w:t>
      </w:r>
      <w:r w:rsidRPr="006D55A5">
        <w:rPr>
          <w:lang w:val="en-GB"/>
        </w:rPr>
        <w:t xml:space="preserve">, </w:t>
      </w:r>
      <w:r w:rsidRPr="006D55A5">
        <w:rPr>
          <w:i/>
          <w:iCs/>
          <w:lang w:val="en-GB"/>
        </w:rPr>
        <w:t>0</w:t>
      </w:r>
      <w:r w:rsidRPr="006D55A5">
        <w:rPr>
          <w:lang w:val="en-GB"/>
        </w:rPr>
        <w:t>(0). https://doi.org/10.1016/j.joule.2025.101961</w:t>
      </w:r>
    </w:p>
    <w:p w14:paraId="0E46CA0D" w14:textId="77777777" w:rsidR="006D55A5" w:rsidRPr="006D55A5" w:rsidRDefault="006D55A5" w:rsidP="006D55A5">
      <w:pPr>
        <w:pStyle w:val="Bibliography"/>
        <w:rPr>
          <w:lang w:val="en-GB"/>
        </w:rPr>
      </w:pPr>
      <w:r w:rsidRPr="006D55A5">
        <w:rPr>
          <w:lang w:val="en-GB"/>
        </w:rPr>
        <w:t xml:space="preserve">VU Amsterdam. (2025). </w:t>
      </w:r>
      <w:r w:rsidRPr="006D55A5">
        <w:rPr>
          <w:i/>
          <w:iCs/>
          <w:lang w:val="en-GB"/>
        </w:rPr>
        <w:t>Generatieve AI, Copilot en ChatGPT</w:t>
      </w:r>
      <w:r w:rsidRPr="006D55A5">
        <w:rPr>
          <w:lang w:val="en-GB"/>
        </w:rPr>
        <w:t>. Generatieve AI, Copilot en ChatGPT. https://vu.nl/nl/student/tentamens/generatieve-ai-jouw-gebruik-onze-verwachtingen</w:t>
      </w:r>
    </w:p>
    <w:p w14:paraId="4CC20C3E" w14:textId="77777777" w:rsidR="006D55A5" w:rsidRPr="006D55A5" w:rsidRDefault="006D55A5" w:rsidP="006D55A5">
      <w:pPr>
        <w:pStyle w:val="Bibliography"/>
        <w:rPr>
          <w:lang w:val="en-GB"/>
        </w:rPr>
      </w:pPr>
      <w:r w:rsidRPr="006D55A5">
        <w:rPr>
          <w:lang w:val="en-GB"/>
        </w:rPr>
        <w:t xml:space="preserve">Wei, J. (2022). Chain of Thought Prompting Elicits Reasoning in Large Language Models. </w:t>
      </w:r>
      <w:r w:rsidRPr="006D55A5">
        <w:rPr>
          <w:i/>
          <w:iCs/>
          <w:lang w:val="en-GB"/>
        </w:rPr>
        <w:t>arXiv Preprint</w:t>
      </w:r>
      <w:r w:rsidRPr="006D55A5">
        <w:rPr>
          <w:lang w:val="en-GB"/>
        </w:rPr>
        <w:t>.</w:t>
      </w:r>
    </w:p>
    <w:p w14:paraId="4B5C9737" w14:textId="77777777" w:rsidR="006D55A5" w:rsidRPr="006D55A5" w:rsidRDefault="006D55A5" w:rsidP="006D55A5">
      <w:pPr>
        <w:pStyle w:val="Bibliography"/>
        <w:rPr>
          <w:lang w:val="en-GB"/>
        </w:rPr>
      </w:pPr>
      <w:r w:rsidRPr="006D55A5">
        <w:rPr>
          <w:lang w:val="en-GB"/>
        </w:rPr>
        <w:t xml:space="preserve">Yang, C., Wang, X., Lu, Y., Liu, H., Le, Q. V., Zhou, D., &amp; Chen, X. (2023). Large language models as optimizers. </w:t>
      </w:r>
      <w:r w:rsidRPr="006D55A5">
        <w:rPr>
          <w:i/>
          <w:iCs/>
          <w:lang w:val="en-GB"/>
        </w:rPr>
        <w:t>The Twelfth International Conference on Learning Representations</w:t>
      </w:r>
      <w:r w:rsidRPr="006D55A5">
        <w:rPr>
          <w:lang w:val="en-GB"/>
        </w:rPr>
        <w:t>. https://openreview.net/forum?id=Bb4VGOWELI</w:t>
      </w:r>
    </w:p>
    <w:p w14:paraId="3A21FA03" w14:textId="77777777" w:rsidR="006D55A5" w:rsidRPr="006D55A5" w:rsidRDefault="006D55A5" w:rsidP="006D55A5">
      <w:pPr>
        <w:pStyle w:val="Bibliography"/>
        <w:rPr>
          <w:lang w:val="en-GB"/>
        </w:rPr>
      </w:pPr>
      <w:r w:rsidRPr="006D55A5">
        <w:rPr>
          <w:lang w:val="en-GB"/>
        </w:rPr>
        <w:t xml:space="preserve">Yang, L., Zhang, Z., Song, Y., Hong, S., Xu, R., Zhao, Y., Zhang, W., Cui, B., &amp; Yang, M.-H. (2024). Diffusion models: A comprehensive survey of methods and applications. </w:t>
      </w:r>
      <w:r w:rsidRPr="006D55A5">
        <w:rPr>
          <w:i/>
          <w:iCs/>
          <w:lang w:val="en-GB"/>
        </w:rPr>
        <w:t>arXiv.Org</w:t>
      </w:r>
      <w:r w:rsidRPr="006D55A5">
        <w:rPr>
          <w:lang w:val="en-GB"/>
        </w:rPr>
        <w:t>. https://arxiv.org/abs/2209.00796</w:t>
      </w:r>
    </w:p>
    <w:p w14:paraId="4481278C" w14:textId="77777777" w:rsidR="006D55A5" w:rsidRPr="006D55A5" w:rsidRDefault="006D55A5" w:rsidP="006D55A5">
      <w:pPr>
        <w:pStyle w:val="Bibliography"/>
        <w:rPr>
          <w:lang w:val="en-GB"/>
        </w:rPr>
      </w:pPr>
      <w:r w:rsidRPr="006D55A5">
        <w:rPr>
          <w:lang w:val="en-GB"/>
        </w:rPr>
        <w:t xml:space="preserve">You, J. (2025, February 7). </w:t>
      </w:r>
      <w:r w:rsidRPr="006D55A5">
        <w:rPr>
          <w:i/>
          <w:iCs/>
          <w:lang w:val="en-GB"/>
        </w:rPr>
        <w:t>How much energy does ChatGPT use?</w:t>
      </w:r>
      <w:r w:rsidRPr="006D55A5">
        <w:rPr>
          <w:lang w:val="en-GB"/>
        </w:rPr>
        <w:t xml:space="preserve"> Epoch AI. https://epoch.ai/gradient-updates/how-much-energy-does-chatgpt-use</w:t>
      </w:r>
    </w:p>
    <w:p w14:paraId="29D6F343" w14:textId="77777777" w:rsidR="006D55A5" w:rsidRPr="006D55A5" w:rsidRDefault="006D55A5" w:rsidP="006D55A5">
      <w:pPr>
        <w:pStyle w:val="Bibliography"/>
        <w:rPr>
          <w:lang w:val="en-GB"/>
        </w:rPr>
      </w:pPr>
      <w:r w:rsidRPr="006D55A5">
        <w:rPr>
          <w:lang w:val="en-GB"/>
        </w:rPr>
        <w:t xml:space="preserve">Zamfirescu-Pereira, J. D. (2023). </w:t>
      </w:r>
      <w:r w:rsidRPr="006D55A5">
        <w:rPr>
          <w:i/>
          <w:iCs/>
          <w:lang w:val="en-GB"/>
        </w:rPr>
        <w:t>Why Johnny Can’t Prompt: How Non-AI Experts Try (and Fail) to Design LLM Prompts</w:t>
      </w:r>
      <w:r w:rsidRPr="006D55A5">
        <w:rPr>
          <w:lang w:val="en-GB"/>
        </w:rPr>
        <w:t>. CHI Conference.</w:t>
      </w:r>
    </w:p>
    <w:p w14:paraId="363F1D2B" w14:textId="77777777" w:rsidR="006D55A5" w:rsidRPr="006D55A5" w:rsidRDefault="006D55A5" w:rsidP="006D55A5">
      <w:pPr>
        <w:pStyle w:val="Bibliography"/>
        <w:rPr>
          <w:lang w:val="en-GB"/>
        </w:rPr>
      </w:pPr>
      <w:r w:rsidRPr="006D55A5">
        <w:rPr>
          <w:lang w:val="en-GB"/>
        </w:rPr>
        <w:t xml:space="preserve">Ziegelmayer, U. (2021). </w:t>
      </w:r>
      <w:r w:rsidRPr="006D55A5">
        <w:rPr>
          <w:i/>
          <w:iCs/>
          <w:lang w:val="en-GB"/>
        </w:rPr>
        <w:t>The ethics of artificial intelligence</w:t>
      </w:r>
      <w:r w:rsidRPr="006D55A5">
        <w:rPr>
          <w:lang w:val="en-GB"/>
        </w:rPr>
        <w:t>. Springer.</w:t>
      </w:r>
    </w:p>
    <w:p w14:paraId="7306069E" w14:textId="2E4ECD91" w:rsidR="000A459C" w:rsidRPr="00A25D8F" w:rsidRDefault="00B334F7" w:rsidP="006D55A5">
      <w:pPr>
        <w:pStyle w:val="Bibliography"/>
        <w:rPr>
          <w:lang w:val="en-US"/>
        </w:rPr>
      </w:pPr>
      <w:r>
        <w:rPr>
          <w:lang w:val="en-US"/>
        </w:rPr>
        <w:fldChar w:fldCharType="end"/>
      </w:r>
    </w:p>
    <w:p w14:paraId="013D66FF" w14:textId="280C5FFB" w:rsidR="47C72F4A" w:rsidRDefault="00545075" w:rsidP="00545075">
      <w:pPr>
        <w:pStyle w:val="Heading2"/>
        <w:rPr>
          <w:lang w:val="en-US"/>
        </w:rPr>
      </w:pPr>
      <w:r>
        <w:rPr>
          <w:lang w:val="en-US"/>
        </w:rPr>
        <w:t>Viewing tips</w:t>
      </w:r>
    </w:p>
    <w:p w14:paraId="6D5FEDA1" w14:textId="41078C23" w:rsidR="00EA37F4" w:rsidRDefault="00545075">
      <w:pPr>
        <w:pStyle w:val="TableofFigures"/>
        <w:tabs>
          <w:tab w:val="right" w:leader="dot" w:pos="9016"/>
        </w:tabs>
        <w:rPr>
          <w:noProof/>
          <w:kern w:val="2"/>
          <w:sz w:val="24"/>
          <w:szCs w:val="24"/>
          <w:lang w:val="en-NL" w:eastAsia="en-GB"/>
          <w14:ligatures w14:val="standardContextual"/>
        </w:rPr>
      </w:pPr>
      <w:r>
        <w:rPr>
          <w:lang w:val="en-US"/>
        </w:rPr>
        <w:fldChar w:fldCharType="begin"/>
      </w:r>
      <w:r>
        <w:rPr>
          <w:lang w:val="en-US"/>
        </w:rPr>
        <w:instrText xml:space="preserve"> TOC \h \z \c "Viewing tip" </w:instrText>
      </w:r>
      <w:r>
        <w:rPr>
          <w:lang w:val="en-US"/>
        </w:rPr>
        <w:fldChar w:fldCharType="separate"/>
      </w:r>
      <w:hyperlink w:anchor="_Toc208746599" w:history="1">
        <w:r w:rsidR="00EA37F4" w:rsidRPr="009051E4">
          <w:rPr>
            <w:rStyle w:val="Hyperlink"/>
            <w:noProof/>
          </w:rPr>
          <w:t>Viewing tip 2</w:t>
        </w:r>
        <w:r w:rsidR="00EA37F4" w:rsidRPr="009051E4">
          <w:rPr>
            <w:rStyle w:val="Hyperlink"/>
            <w:noProof/>
          </w:rPr>
          <w:noBreakHyphen/>
          <w:t>1</w:t>
        </w:r>
        <w:r w:rsidR="00EA37F4" w:rsidRPr="009051E4">
          <w:rPr>
            <w:rStyle w:val="Hyperlink"/>
            <w:noProof/>
            <w:lang w:val="en-US"/>
          </w:rPr>
          <w:t xml:space="preserve">: </w:t>
        </w:r>
        <w:r w:rsidR="00EA37F4" w:rsidRPr="009051E4">
          <w:rPr>
            <w:rStyle w:val="Hyperlink"/>
            <w:rFonts w:ascii="Aptos" w:eastAsia="Aptos" w:hAnsi="Aptos" w:cs="Aptos"/>
            <w:noProof/>
            <w:lang w:val="en-US"/>
          </w:rPr>
          <w:t xml:space="preserve">Want to see how mundane AI functionalities can slip into something existential? </w:t>
        </w:r>
        <w:r w:rsidR="00EA37F4" w:rsidRPr="009051E4">
          <w:rPr>
            <w:rStyle w:val="Hyperlink"/>
            <w:rFonts w:ascii="Aptos" w:hAnsi="Aptos" w:cs="Aptos"/>
            <w:noProof/>
            <w:lang w:val="en-US"/>
          </w:rPr>
          <w:t>Watch the episode ‘Be Right Back’ from the series Black Mirror</w:t>
        </w:r>
        <w:r w:rsidR="00EA37F4" w:rsidRPr="009051E4">
          <w:rPr>
            <w:rStyle w:val="Hyperlink"/>
            <w:rFonts w:ascii="Aptos" w:eastAsia="Aptos" w:hAnsi="Aptos" w:cs="Aptos"/>
            <w:noProof/>
            <w:lang w:val="en-US"/>
          </w:rPr>
          <w:t xml:space="preserve"> (season 2, episode 1), in which an AI mimics a deceased person based on chat and search history.</w:t>
        </w:r>
        <w:r w:rsidR="00EA37F4">
          <w:rPr>
            <w:noProof/>
            <w:webHidden/>
          </w:rPr>
          <w:tab/>
        </w:r>
        <w:r w:rsidR="00EA37F4">
          <w:rPr>
            <w:noProof/>
            <w:webHidden/>
          </w:rPr>
          <w:fldChar w:fldCharType="begin"/>
        </w:r>
        <w:r w:rsidR="00EA37F4">
          <w:rPr>
            <w:noProof/>
            <w:webHidden/>
          </w:rPr>
          <w:instrText xml:space="preserve"> PAGEREF _Toc208746599 \h </w:instrText>
        </w:r>
        <w:r w:rsidR="00EA37F4">
          <w:rPr>
            <w:noProof/>
            <w:webHidden/>
          </w:rPr>
        </w:r>
        <w:r w:rsidR="00EA37F4">
          <w:rPr>
            <w:noProof/>
            <w:webHidden/>
          </w:rPr>
          <w:fldChar w:fldCharType="separate"/>
        </w:r>
        <w:r w:rsidR="00EA37F4">
          <w:rPr>
            <w:noProof/>
            <w:webHidden/>
          </w:rPr>
          <w:t>2-16</w:t>
        </w:r>
        <w:r w:rsidR="00EA37F4">
          <w:rPr>
            <w:noProof/>
            <w:webHidden/>
          </w:rPr>
          <w:fldChar w:fldCharType="end"/>
        </w:r>
      </w:hyperlink>
    </w:p>
    <w:p w14:paraId="142C3A38" w14:textId="37DB02BF" w:rsidR="00EA37F4" w:rsidRDefault="00EA37F4">
      <w:pPr>
        <w:pStyle w:val="TableofFigures"/>
        <w:tabs>
          <w:tab w:val="right" w:leader="dot" w:pos="9016"/>
        </w:tabs>
        <w:rPr>
          <w:noProof/>
          <w:kern w:val="2"/>
          <w:sz w:val="24"/>
          <w:szCs w:val="24"/>
          <w:lang w:val="en-NL" w:eastAsia="en-GB"/>
          <w14:ligatures w14:val="standardContextual"/>
        </w:rPr>
      </w:pPr>
      <w:hyperlink w:anchor="_Toc208746600" w:history="1">
        <w:r w:rsidRPr="009051E4">
          <w:rPr>
            <w:rStyle w:val="Hyperlink"/>
            <w:noProof/>
          </w:rPr>
          <w:t>Viewing tip 3</w:t>
        </w:r>
        <w:r w:rsidRPr="009051E4">
          <w:rPr>
            <w:rStyle w:val="Hyperlink"/>
            <w:noProof/>
          </w:rPr>
          <w:noBreakHyphen/>
          <w:t>1</w:t>
        </w:r>
        <w:r w:rsidRPr="009051E4">
          <w:rPr>
            <w:rStyle w:val="Hyperlink"/>
            <w:noProof/>
            <w:lang w:val="en-US"/>
          </w:rPr>
          <w:t xml:space="preserve">: Want to see what can go wrong if your task is too vague? Then watch </w:t>
        </w:r>
        <w:r w:rsidRPr="009051E4">
          <w:rPr>
            <w:rStyle w:val="Hyperlink"/>
            <w:rFonts w:ascii="Aptos" w:hAnsi="Aptos" w:cs="Aptos"/>
            <w:noProof/>
            <w:lang w:val="en-US"/>
          </w:rPr>
          <w:t>Star Trek: The Next Generation - Elementary, Dear Data</w:t>
        </w:r>
        <w:r w:rsidRPr="009051E4">
          <w:rPr>
            <w:rStyle w:val="Hyperlink"/>
            <w:noProof/>
            <w:lang w:val="en-US"/>
          </w:rPr>
          <w:t xml:space="preserve"> (season 2, episode 3), in which an unclear prompt leads to unforeseen consequences.</w:t>
        </w:r>
        <w:r>
          <w:rPr>
            <w:noProof/>
            <w:webHidden/>
          </w:rPr>
          <w:tab/>
        </w:r>
        <w:r>
          <w:rPr>
            <w:noProof/>
            <w:webHidden/>
          </w:rPr>
          <w:fldChar w:fldCharType="begin"/>
        </w:r>
        <w:r>
          <w:rPr>
            <w:noProof/>
            <w:webHidden/>
          </w:rPr>
          <w:instrText xml:space="preserve"> PAGEREF _Toc208746600 \h </w:instrText>
        </w:r>
        <w:r>
          <w:rPr>
            <w:noProof/>
            <w:webHidden/>
          </w:rPr>
        </w:r>
        <w:r>
          <w:rPr>
            <w:noProof/>
            <w:webHidden/>
          </w:rPr>
          <w:fldChar w:fldCharType="separate"/>
        </w:r>
        <w:r>
          <w:rPr>
            <w:noProof/>
            <w:webHidden/>
          </w:rPr>
          <w:t>3-21</w:t>
        </w:r>
        <w:r>
          <w:rPr>
            <w:noProof/>
            <w:webHidden/>
          </w:rPr>
          <w:fldChar w:fldCharType="end"/>
        </w:r>
      </w:hyperlink>
    </w:p>
    <w:p w14:paraId="7FC22C10" w14:textId="2A5A2BF1" w:rsidR="00EA37F4" w:rsidRDefault="00EA37F4">
      <w:pPr>
        <w:pStyle w:val="TableofFigures"/>
        <w:tabs>
          <w:tab w:val="right" w:leader="dot" w:pos="9016"/>
        </w:tabs>
        <w:rPr>
          <w:noProof/>
          <w:kern w:val="2"/>
          <w:sz w:val="24"/>
          <w:szCs w:val="24"/>
          <w:lang w:val="en-NL" w:eastAsia="en-GB"/>
          <w14:ligatures w14:val="standardContextual"/>
        </w:rPr>
      </w:pPr>
      <w:hyperlink w:anchor="_Toc208746601" w:history="1">
        <w:r w:rsidRPr="009051E4">
          <w:rPr>
            <w:rStyle w:val="Hyperlink"/>
            <w:noProof/>
          </w:rPr>
          <w:t>Viewing tip 3</w:t>
        </w:r>
        <w:r w:rsidRPr="009051E4">
          <w:rPr>
            <w:rStyle w:val="Hyperlink"/>
            <w:noProof/>
          </w:rPr>
          <w:noBreakHyphen/>
          <w:t>2</w:t>
        </w:r>
        <w:r w:rsidRPr="009051E4">
          <w:rPr>
            <w:rStyle w:val="Hyperlink"/>
            <w:noProof/>
            <w:lang w:val="en-US"/>
          </w:rPr>
          <w:t>: For an absurdist example of where this could lead, check out episode 3 ‘Sickofancy’ of season 27 of South Park.</w:t>
        </w:r>
        <w:r>
          <w:rPr>
            <w:noProof/>
            <w:webHidden/>
          </w:rPr>
          <w:tab/>
        </w:r>
        <w:r>
          <w:rPr>
            <w:noProof/>
            <w:webHidden/>
          </w:rPr>
          <w:fldChar w:fldCharType="begin"/>
        </w:r>
        <w:r>
          <w:rPr>
            <w:noProof/>
            <w:webHidden/>
          </w:rPr>
          <w:instrText xml:space="preserve"> PAGEREF _Toc208746601 \h </w:instrText>
        </w:r>
        <w:r>
          <w:rPr>
            <w:noProof/>
            <w:webHidden/>
          </w:rPr>
        </w:r>
        <w:r>
          <w:rPr>
            <w:noProof/>
            <w:webHidden/>
          </w:rPr>
          <w:fldChar w:fldCharType="separate"/>
        </w:r>
        <w:r>
          <w:rPr>
            <w:noProof/>
            <w:webHidden/>
          </w:rPr>
          <w:t>3-23</w:t>
        </w:r>
        <w:r>
          <w:rPr>
            <w:noProof/>
            <w:webHidden/>
          </w:rPr>
          <w:fldChar w:fldCharType="end"/>
        </w:r>
      </w:hyperlink>
    </w:p>
    <w:p w14:paraId="57216B14" w14:textId="2709384A" w:rsidR="00EA37F4" w:rsidRDefault="00EA37F4">
      <w:pPr>
        <w:pStyle w:val="TableofFigures"/>
        <w:tabs>
          <w:tab w:val="right" w:leader="dot" w:pos="9016"/>
        </w:tabs>
        <w:rPr>
          <w:noProof/>
          <w:kern w:val="2"/>
          <w:sz w:val="24"/>
          <w:szCs w:val="24"/>
          <w:lang w:val="en-NL" w:eastAsia="en-GB"/>
          <w14:ligatures w14:val="standardContextual"/>
        </w:rPr>
      </w:pPr>
      <w:hyperlink w:anchor="_Toc208746602" w:history="1">
        <w:r w:rsidRPr="009051E4">
          <w:rPr>
            <w:rStyle w:val="Hyperlink"/>
            <w:noProof/>
          </w:rPr>
          <w:t>Viewing tip 3</w:t>
        </w:r>
        <w:r w:rsidRPr="009051E4">
          <w:rPr>
            <w:rStyle w:val="Hyperlink"/>
            <w:noProof/>
          </w:rPr>
          <w:noBreakHyphen/>
          <w:t>3</w:t>
        </w:r>
        <w:r w:rsidRPr="009051E4">
          <w:rPr>
            <w:rStyle w:val="Hyperlink"/>
            <w:noProof/>
            <w:lang w:val="en-US"/>
          </w:rPr>
          <w:t xml:space="preserve">: For more depth on how datasets can incorporate bias, watch the </w:t>
        </w:r>
        <w:r w:rsidRPr="009051E4">
          <w:rPr>
            <w:rStyle w:val="Hyperlink"/>
            <w:rFonts w:ascii="Aptos" w:hAnsi="Aptos" w:cs="Aptos"/>
            <w:noProof/>
            <w:lang w:val="en-US"/>
          </w:rPr>
          <w:t>documentary ‘Coded Bias’</w:t>
        </w:r>
        <w:r w:rsidRPr="009051E4">
          <w:rPr>
            <w:rStyle w:val="Hyperlink"/>
            <w:noProof/>
            <w:lang w:val="en-US"/>
          </w:rPr>
          <w:t xml:space="preserve"> (2020), which shows how facial recognition and algorithms can systematically reproduce bias and why human control remains necessary.</w:t>
        </w:r>
        <w:r>
          <w:rPr>
            <w:noProof/>
            <w:webHidden/>
          </w:rPr>
          <w:tab/>
        </w:r>
        <w:r>
          <w:rPr>
            <w:noProof/>
            <w:webHidden/>
          </w:rPr>
          <w:fldChar w:fldCharType="begin"/>
        </w:r>
        <w:r>
          <w:rPr>
            <w:noProof/>
            <w:webHidden/>
          </w:rPr>
          <w:instrText xml:space="preserve"> PAGEREF _Toc208746602 \h </w:instrText>
        </w:r>
        <w:r>
          <w:rPr>
            <w:noProof/>
            <w:webHidden/>
          </w:rPr>
        </w:r>
        <w:r>
          <w:rPr>
            <w:noProof/>
            <w:webHidden/>
          </w:rPr>
          <w:fldChar w:fldCharType="separate"/>
        </w:r>
        <w:r>
          <w:rPr>
            <w:noProof/>
            <w:webHidden/>
          </w:rPr>
          <w:t>3-26</w:t>
        </w:r>
        <w:r>
          <w:rPr>
            <w:noProof/>
            <w:webHidden/>
          </w:rPr>
          <w:fldChar w:fldCharType="end"/>
        </w:r>
      </w:hyperlink>
    </w:p>
    <w:p w14:paraId="3815D57A" w14:textId="386C884B" w:rsidR="00EA37F4" w:rsidRDefault="00EA37F4">
      <w:pPr>
        <w:pStyle w:val="TableofFigures"/>
        <w:tabs>
          <w:tab w:val="right" w:leader="dot" w:pos="9016"/>
        </w:tabs>
        <w:rPr>
          <w:noProof/>
          <w:kern w:val="2"/>
          <w:sz w:val="24"/>
          <w:szCs w:val="24"/>
          <w:lang w:val="en-NL" w:eastAsia="en-GB"/>
          <w14:ligatures w14:val="standardContextual"/>
        </w:rPr>
      </w:pPr>
      <w:hyperlink w:anchor="_Toc208746603" w:history="1">
        <w:r w:rsidRPr="009051E4">
          <w:rPr>
            <w:rStyle w:val="Hyperlink"/>
            <w:noProof/>
          </w:rPr>
          <w:t>Viewing tip 4</w:t>
        </w:r>
        <w:r w:rsidRPr="009051E4">
          <w:rPr>
            <w:rStyle w:val="Hyperlink"/>
            <w:noProof/>
          </w:rPr>
          <w:noBreakHyphen/>
          <w:t>1</w:t>
        </w:r>
        <w:r w:rsidRPr="009051E4">
          <w:rPr>
            <w:rStyle w:val="Hyperlink"/>
            <w:noProof/>
            <w:lang w:val="en-US"/>
          </w:rPr>
          <w:t xml:space="preserve">: Want to see an example of how a strictly programmed system takes the rules too literally? Then watch the movie </w:t>
        </w:r>
        <w:r w:rsidRPr="009051E4">
          <w:rPr>
            <w:rStyle w:val="Hyperlink"/>
            <w:rFonts w:ascii="Aptos" w:hAnsi="Aptos" w:cs="Aptos"/>
            <w:noProof/>
            <w:lang w:val="en-US"/>
          </w:rPr>
          <w:t>Avengers: Age of Ultron</w:t>
        </w:r>
        <w:r w:rsidRPr="009051E4">
          <w:rPr>
            <w:rStyle w:val="Hyperlink"/>
            <w:noProof/>
            <w:lang w:val="en-US"/>
          </w:rPr>
          <w:t xml:space="preserve"> (2015), in which the AI Ultron gets out of control by interpreting the mission to protect humanity too rigidly.</w:t>
        </w:r>
        <w:r>
          <w:rPr>
            <w:noProof/>
            <w:webHidden/>
          </w:rPr>
          <w:tab/>
        </w:r>
        <w:r>
          <w:rPr>
            <w:noProof/>
            <w:webHidden/>
          </w:rPr>
          <w:fldChar w:fldCharType="begin"/>
        </w:r>
        <w:r>
          <w:rPr>
            <w:noProof/>
            <w:webHidden/>
          </w:rPr>
          <w:instrText xml:space="preserve"> PAGEREF _Toc208746603 \h </w:instrText>
        </w:r>
        <w:r>
          <w:rPr>
            <w:noProof/>
            <w:webHidden/>
          </w:rPr>
        </w:r>
        <w:r>
          <w:rPr>
            <w:noProof/>
            <w:webHidden/>
          </w:rPr>
          <w:fldChar w:fldCharType="separate"/>
        </w:r>
        <w:r>
          <w:rPr>
            <w:noProof/>
            <w:webHidden/>
          </w:rPr>
          <w:t>4-32</w:t>
        </w:r>
        <w:r>
          <w:rPr>
            <w:noProof/>
            <w:webHidden/>
          </w:rPr>
          <w:fldChar w:fldCharType="end"/>
        </w:r>
      </w:hyperlink>
    </w:p>
    <w:p w14:paraId="38AB82C9" w14:textId="6821CB78" w:rsidR="00EA37F4" w:rsidRDefault="00EA37F4">
      <w:pPr>
        <w:pStyle w:val="TableofFigures"/>
        <w:tabs>
          <w:tab w:val="right" w:leader="dot" w:pos="9016"/>
        </w:tabs>
        <w:rPr>
          <w:noProof/>
          <w:kern w:val="2"/>
          <w:sz w:val="24"/>
          <w:szCs w:val="24"/>
          <w:lang w:val="en-NL" w:eastAsia="en-GB"/>
          <w14:ligatures w14:val="standardContextual"/>
        </w:rPr>
      </w:pPr>
      <w:hyperlink w:anchor="_Toc208746604" w:history="1">
        <w:r w:rsidRPr="009051E4">
          <w:rPr>
            <w:rStyle w:val="Hyperlink"/>
            <w:noProof/>
          </w:rPr>
          <w:t>Viewing tip 9</w:t>
        </w:r>
        <w:r w:rsidRPr="009051E4">
          <w:rPr>
            <w:rStyle w:val="Hyperlink"/>
            <w:noProof/>
          </w:rPr>
          <w:noBreakHyphen/>
          <w:t>1</w:t>
        </w:r>
        <w:r w:rsidRPr="009051E4">
          <w:rPr>
            <w:rStyle w:val="Hyperlink"/>
            <w:noProof/>
            <w:lang w:val="en-US"/>
          </w:rPr>
          <w:t>: For an in-depth look at how tech companies use your data without you even realizing it, watch the Netflix documentary The Social Dilemma. In this documentary, former Google and Facebook engineers explain how algorithms grab your attention and what really happens to your personal data.</w:t>
        </w:r>
        <w:r>
          <w:rPr>
            <w:noProof/>
            <w:webHidden/>
          </w:rPr>
          <w:tab/>
        </w:r>
        <w:r>
          <w:rPr>
            <w:noProof/>
            <w:webHidden/>
          </w:rPr>
          <w:fldChar w:fldCharType="begin"/>
        </w:r>
        <w:r>
          <w:rPr>
            <w:noProof/>
            <w:webHidden/>
          </w:rPr>
          <w:instrText xml:space="preserve"> PAGEREF _Toc208746604 \h </w:instrText>
        </w:r>
        <w:r>
          <w:rPr>
            <w:noProof/>
            <w:webHidden/>
          </w:rPr>
        </w:r>
        <w:r>
          <w:rPr>
            <w:noProof/>
            <w:webHidden/>
          </w:rPr>
          <w:fldChar w:fldCharType="separate"/>
        </w:r>
        <w:r>
          <w:rPr>
            <w:noProof/>
            <w:webHidden/>
          </w:rPr>
          <w:t>9-87</w:t>
        </w:r>
        <w:r>
          <w:rPr>
            <w:noProof/>
            <w:webHidden/>
          </w:rPr>
          <w:fldChar w:fldCharType="end"/>
        </w:r>
      </w:hyperlink>
    </w:p>
    <w:p w14:paraId="6CB32332" w14:textId="26C52E37" w:rsidR="00545075" w:rsidRPr="00A25D8F" w:rsidRDefault="00545075" w:rsidP="000A459C">
      <w:pPr>
        <w:rPr>
          <w:lang w:val="en-US"/>
        </w:rPr>
      </w:pPr>
      <w:r>
        <w:rPr>
          <w:lang w:val="en-US"/>
        </w:rPr>
        <w:fldChar w:fldCharType="end"/>
      </w:r>
    </w:p>
    <w:sectPr w:rsidR="00545075" w:rsidRPr="00A25D8F" w:rsidSect="009661E4">
      <w:headerReference w:type="default" r:id="rId126"/>
      <w:pgSz w:w="11906" w:h="16838"/>
      <w:pgMar w:top="1034" w:right="1440" w:bottom="1241" w:left="1440" w:header="567" w:footer="567" w:gutter="0"/>
      <w:pgNumType w:chapStyle="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3" w:author="Meijer, C.C.C. (Charlotte)" w:date="2025-05-13T11:16:00Z" w:initials="MC">
    <w:p w14:paraId="672FB06B" w14:textId="64C520CB" w:rsidR="000A459C" w:rsidRDefault="000A459C" w:rsidP="000A459C">
      <w:pPr>
        <w:pStyle w:val="CommentText"/>
      </w:pPr>
      <w:r>
        <w:rPr>
          <w:rStyle w:val="CommentReference"/>
        </w:rPr>
        <w:annotationRef/>
      </w:r>
      <w:r w:rsidRPr="15E80076">
        <w:t xml:space="preserve">Nice to start with, but I would really have this one written by a student to really connect with their environment. </w:t>
      </w:r>
    </w:p>
  </w:comment>
  <w:comment w:id="34" w:author="Draaijer, S. (Silvester)" w:date="2025-08-22T17:13:00Z" w:initials="S">
    <w:p w14:paraId="753A4A08" w14:textId="77777777" w:rsidR="001340E8" w:rsidRDefault="001340E8" w:rsidP="001340E8">
      <w:r>
        <w:rPr>
          <w:rStyle w:val="CommentReference"/>
        </w:rPr>
        <w:annotationRef/>
      </w:r>
      <w:r>
        <w:rPr>
          <w:rFonts w:eastAsiaTheme="minorEastAsia" w:cstheme="minorBidi"/>
          <w:lang w:eastAsia="en-US"/>
        </w:rPr>
        <w:t>For version 2</w:t>
      </w:r>
    </w:p>
  </w:comment>
  <w:comment w:id="59" w:author="t.e.dekker1@amsterdamumc.nl" w:date="2025-06-18T10:32:00Z" w:initials="t.">
    <w:p w14:paraId="6F5DF3D0" w14:textId="25999446" w:rsidR="00173452" w:rsidRDefault="00173452">
      <w:pPr>
        <w:pStyle w:val="CommentText"/>
      </w:pPr>
      <w:r>
        <w:rPr>
          <w:rStyle w:val="CommentReference"/>
        </w:rPr>
        <w:annotationRef/>
      </w:r>
      <w:r w:rsidRPr="41477B0C">
        <w:t xml:space="preserve">You also have UNESCO's AI competency framework for students: </w:t>
      </w:r>
      <w:hyperlink r:id="rId1">
        <w:r w:rsidRPr="3464CF7D">
          <w:rPr>
            <w:rStyle w:val="Hyperlink"/>
          </w:rPr>
          <w:t>AI competency framework for students - UNESCO Digital Library</w:t>
        </w:r>
      </w:hyperlink>
    </w:p>
    <w:p w14:paraId="79D013C0" w14:textId="6AD1F310" w:rsidR="00173452" w:rsidRDefault="00173452">
      <w:pPr>
        <w:pStyle w:val="CommentText"/>
      </w:pPr>
    </w:p>
    <w:p w14:paraId="11CDE8D6" w14:textId="7BD33BD5" w:rsidR="00173452" w:rsidRDefault="00173452">
      <w:pPr>
        <w:pStyle w:val="CommentText"/>
      </w:pPr>
      <w:r w:rsidRPr="4B6A9568">
        <w:t xml:space="preserve">The UNESCO </w:t>
      </w:r>
      <w:r w:rsidRPr="50E65AAB">
        <w:rPr>
          <w:i/>
          <w:iCs/>
        </w:rPr>
        <w:t xml:space="preserve">AI Competency Framework for Students </w:t>
      </w:r>
      <w:r w:rsidRPr="1DBDD5CF">
        <w:t xml:space="preserve">aims to help educators in this integration, outlining 12 competencies across four dimensions: </w:t>
      </w:r>
    </w:p>
    <w:p w14:paraId="269302FF" w14:textId="1CF05889" w:rsidR="00173452" w:rsidRDefault="00173452">
      <w:pPr>
        <w:pStyle w:val="CommentText"/>
      </w:pPr>
      <w:r w:rsidRPr="39A478B0">
        <w:t>A human-centred mindset</w:t>
      </w:r>
    </w:p>
    <w:p w14:paraId="74B5BD4B" w14:textId="4E003112" w:rsidR="00173452" w:rsidRDefault="00173452">
      <w:pPr>
        <w:pStyle w:val="CommentText"/>
      </w:pPr>
      <w:r w:rsidRPr="05566BF0">
        <w:t>Ethics of AI</w:t>
      </w:r>
    </w:p>
    <w:p w14:paraId="3DDAF2F1" w14:textId="7D2A8839" w:rsidR="00173452" w:rsidRDefault="00173452">
      <w:pPr>
        <w:pStyle w:val="CommentText"/>
      </w:pPr>
      <w:r w:rsidRPr="249FD18D">
        <w:t>AI techniques and applications</w:t>
      </w:r>
    </w:p>
    <w:p w14:paraId="03B65992" w14:textId="26CD8FA4" w:rsidR="00173452" w:rsidRDefault="00173452">
      <w:pPr>
        <w:pStyle w:val="CommentText"/>
      </w:pPr>
      <w:r w:rsidRPr="31E32C19">
        <w:t>AI system design</w:t>
      </w:r>
    </w:p>
    <w:p w14:paraId="78E64F77" w14:textId="09CF77A2" w:rsidR="00173452" w:rsidRDefault="00173452">
      <w:pPr>
        <w:pStyle w:val="CommentText"/>
      </w:pPr>
      <w:r w:rsidRPr="305232EB">
        <w:t xml:space="preserve">These competencies span three progression levels: </w:t>
      </w:r>
    </w:p>
    <w:p w14:paraId="37A55311" w14:textId="4C799728" w:rsidR="00173452" w:rsidRDefault="00173452">
      <w:pPr>
        <w:pStyle w:val="CommentText"/>
      </w:pPr>
      <w:r w:rsidRPr="333CE21E">
        <w:t>Understand</w:t>
      </w:r>
    </w:p>
    <w:p w14:paraId="00E2BFED" w14:textId="026B162A" w:rsidR="00173452" w:rsidRDefault="00173452">
      <w:pPr>
        <w:pStyle w:val="CommentText"/>
      </w:pPr>
      <w:r w:rsidRPr="32D2203B">
        <w:t>Apply</w:t>
      </w:r>
    </w:p>
    <w:p w14:paraId="25E15927" w14:textId="3F25F84B" w:rsidR="00173452" w:rsidRDefault="00173452">
      <w:pPr>
        <w:pStyle w:val="CommentText"/>
      </w:pPr>
      <w:r w:rsidRPr="6E40C1B0">
        <w:t>Create</w:t>
      </w:r>
    </w:p>
  </w:comment>
  <w:comment w:id="60" w:author="Eggink, M.R. (Marianne)" w:date="2025-08-05T11:30:00Z" w:initials="EM">
    <w:p w14:paraId="3C008B20" w14:textId="53D829FF" w:rsidR="001221F1" w:rsidRDefault="001221F1">
      <w:r>
        <w:annotationRef/>
      </w:r>
      <w:r>
        <w:fldChar w:fldCharType="begin"/>
      </w:r>
      <w:r>
        <w:instrText xml:space="preserve"> HYPERLINK "mailto:silvester.draaijer@vu.nl"</w:instrText>
      </w:r>
      <w:bookmarkStart w:id="62" w:name="_@_47392E091B8A4399AD31730F5A3B13B2Z"/>
      <w:r>
        <w:fldChar w:fldCharType="separate"/>
      </w:r>
      <w:bookmarkEnd w:id="62"/>
      <w:r w:rsidRPr="51E5D015">
        <w:rPr>
          <w:noProof/>
        </w:rPr>
        <w:t>@Draaijer, S. (Silvester)</w:t>
      </w:r>
      <w:r>
        <w:fldChar w:fldCharType="end"/>
      </w:r>
      <w:r w:rsidRPr="2A43B53F">
        <w:t xml:space="preserve"> this seems like a good one to use, maybe replace the table? Maybe also not necessary to describe digital literacy so extensively, I have now inserted before this that AI literacy is part of it. Maybe that is enough, but do mention this above framework for reference?</w:t>
      </w:r>
    </w:p>
  </w:comment>
  <w:comment w:id="61" w:author="Eggink, M.R. (Marianne)" w:date="2025-08-18T13:25:00Z" w:initials="EM">
    <w:p w14:paraId="1197C145" w14:textId="449BE7B2" w:rsidR="00CE5CB1" w:rsidRDefault="00CE5CB1">
      <w:pPr>
        <w:pStyle w:val="CommentText"/>
      </w:pPr>
      <w:r>
        <w:rPr>
          <w:rStyle w:val="CommentReference"/>
        </w:rPr>
        <w:annotationRef/>
      </w:r>
      <w:r w:rsidRPr="2880D3F0">
        <w:t>possibly for version 2</w:t>
      </w:r>
    </w:p>
  </w:comment>
  <w:comment w:id="73" w:author="Eggink, M.R. (Marianne)" w:date="2025-09-08T15:04:00Z" w:initials="EM">
    <w:p w14:paraId="0D24107D" w14:textId="3D676133" w:rsidR="00F27C9C" w:rsidRDefault="00F27C9C">
      <w:pPr>
        <w:pStyle w:val="CommentText"/>
      </w:pPr>
      <w:r>
        <w:rPr>
          <w:rStyle w:val="CommentReference"/>
        </w:rPr>
        <w:annotationRef/>
      </w:r>
      <w:r w:rsidRPr="31AD8119">
        <w:t>These last two are quite abstract, maybe omit for version 2, elaborate more or other examples.</w:t>
      </w:r>
    </w:p>
  </w:comment>
  <w:comment w:id="370" w:author="Draaijer, S. (Silvester)" w:date="2025-05-21T09:32:00Z" w:initials="SD">
    <w:p w14:paraId="75459FA5" w14:textId="77777777" w:rsidR="000A459C" w:rsidRDefault="000A459C" w:rsidP="000A459C">
      <w:r>
        <w:rPr>
          <w:rStyle w:val="CommentReference"/>
        </w:rPr>
        <w:annotationRef/>
      </w:r>
      <w:r>
        <w:t>Have these re-styled as well.</w:t>
      </w:r>
    </w:p>
  </w:comment>
  <w:comment w:id="377" w:author="Eggink, M.R. (Marianne)" w:date="2025-08-18T14:10:00Z" w:initials="EM">
    <w:p w14:paraId="3FC71E5B" w14:textId="3EA47A0D" w:rsidR="00D763D7" w:rsidRDefault="00D763D7">
      <w:pPr>
        <w:pStyle w:val="CommentText"/>
      </w:pPr>
      <w:r>
        <w:rPr>
          <w:rStyle w:val="CommentReference"/>
        </w:rPr>
        <w:annotationRef/>
      </w:r>
      <w:r w:rsidRPr="4234FDCE">
        <w:t>Merge into 1-2 paragraphs and table</w:t>
      </w:r>
    </w:p>
  </w:comment>
  <w:comment w:id="378" w:author="Eggink, M.R. (Marianne)" w:date="2025-09-01T14:19:00Z" w:initials="EM">
    <w:p w14:paraId="215F70F8" w14:textId="14B789C0" w:rsidR="00CA092A" w:rsidRDefault="00CA092A">
      <w:pPr>
        <w:pStyle w:val="CommentText"/>
      </w:pPr>
      <w:r>
        <w:rPr>
          <w:rStyle w:val="CommentReference"/>
        </w:rPr>
        <w:annotationRef/>
      </w:r>
      <w:r w:rsidRPr="2B2CAACC">
        <w:t>Version 2?</w:t>
      </w:r>
    </w:p>
  </w:comment>
  <w:comment w:id="385" w:author="Eggink, M.R. (Marianne)" w:date="2025-09-08T10:57:00Z" w:initials="EM">
    <w:p w14:paraId="4A91FC5F" w14:textId="5F9FE8B5" w:rsidR="004660DE" w:rsidRDefault="004660DE">
      <w:pPr>
        <w:pStyle w:val="CommentText"/>
      </w:pPr>
      <w:r>
        <w:rPr>
          <w:rStyle w:val="CommentReference"/>
        </w:rPr>
        <w:annotationRef/>
      </w:r>
      <w:r>
        <w:fldChar w:fldCharType="begin"/>
      </w:r>
      <w:r>
        <w:instrText xml:space="preserve"> HYPERLINK "mailto:silvester.draaijer@vu.nl"</w:instrText>
      </w:r>
      <w:bookmarkStart w:id="386" w:name="_@_6637A778C8204709B2DC84EA30A53C5BZ"/>
      <w:r>
        <w:fldChar w:fldCharType="separate"/>
      </w:r>
      <w:bookmarkEnd w:id="386"/>
      <w:r w:rsidRPr="7AF0E3FE">
        <w:rPr>
          <w:rStyle w:val="Mention"/>
          <w:noProof/>
        </w:rPr>
        <w:t>@Draaijer, S. (Silvester)</w:t>
      </w:r>
      <w:r>
        <w:fldChar w:fldCharType="end"/>
      </w:r>
      <w:r w:rsidRPr="25180B9A">
        <w:t xml:space="preserve"> header still missing for this</w:t>
      </w:r>
    </w:p>
  </w:comment>
  <w:comment w:id="399" w:author="Eggink, M.R. (Marianne)" w:date="2025-08-18T11:50:00Z" w:initials="EM">
    <w:p w14:paraId="64D24BA1" w14:textId="071851BC" w:rsidR="005A5139" w:rsidRDefault="005A5139">
      <w:pPr>
        <w:pStyle w:val="CommentText"/>
      </w:pPr>
      <w:r>
        <w:rPr>
          <w:rStyle w:val="CommentReference"/>
        </w:rPr>
        <w:annotationRef/>
      </w:r>
      <w:r w:rsidRPr="032406BC">
        <w:t>Came across another interesting study about it, think this could illustrate nicely or as a reading tip:</w:t>
      </w:r>
    </w:p>
    <w:p w14:paraId="5E444416" w14:textId="64434C7C" w:rsidR="005A5139" w:rsidRDefault="005A5139">
      <w:pPr>
        <w:pStyle w:val="CommentText"/>
      </w:pPr>
      <w:r w:rsidRPr="02021FA0">
        <w:t>A comprehensive taxonomy of hallucinations in Large Language Models https://arxiv.org/abs/2508.01781</w:t>
      </w:r>
    </w:p>
  </w:comment>
  <w:comment w:id="400" w:author="Eggink, M.R. (Marianne)" w:date="2025-08-18T14:30:00Z" w:initials="EM">
    <w:p w14:paraId="33F0F424" w14:textId="1C49A1E9" w:rsidR="00C30073" w:rsidRDefault="00C30073">
      <w:pPr>
        <w:pStyle w:val="CommentText"/>
      </w:pPr>
      <w:r>
        <w:rPr>
          <w:rStyle w:val="CommentReference"/>
        </w:rPr>
        <w:annotationRef/>
      </w:r>
      <w:r w:rsidRPr="6EE5420E">
        <w:t>Check with chatgpt or add for this chapter M</w:t>
      </w:r>
    </w:p>
  </w:comment>
  <w:comment w:id="401" w:author="Draaijer, S. (Silvester)" w:date="2025-08-22T13:37:00Z" w:initials="S">
    <w:p w14:paraId="4368A6BA" w14:textId="77777777" w:rsidR="0031080A" w:rsidRDefault="0031080A" w:rsidP="0031080A">
      <w:r>
        <w:rPr>
          <w:rStyle w:val="CommentReference"/>
        </w:rPr>
        <w:annotationRef/>
      </w:r>
      <w:r>
        <w:rPr>
          <w:rFonts w:eastAsiaTheme="minorEastAsia" w:cstheme="minorBidi"/>
          <w:lang w:eastAsia="en-US"/>
        </w:rPr>
        <w:t>It's a nice resource, but goes a long way. I don't know.</w:t>
      </w:r>
    </w:p>
  </w:comment>
  <w:comment w:id="402" w:author="Eggink, M.R. (Marianne)" w:date="2025-08-25T11:10:00Z" w:initials="EM">
    <w:p w14:paraId="24D2A091" w14:textId="7CBC5AC9" w:rsidR="004C21ED" w:rsidRDefault="004C21ED">
      <w:pPr>
        <w:pStyle w:val="CommentText"/>
      </w:pPr>
      <w:r>
        <w:rPr>
          <w:rStyle w:val="CommentReference"/>
        </w:rPr>
        <w:annotationRef/>
      </w:r>
      <w:r w:rsidRPr="13C7F7BF">
        <w:t>For version 2 view</w:t>
      </w:r>
    </w:p>
  </w:comment>
  <w:comment w:id="433" w:author="Draaijer, S. (Silvester)" w:date="2025-05-21T10:05:00Z" w:initials="SD">
    <w:p w14:paraId="569BDEB5" w14:textId="77777777" w:rsidR="000A459C" w:rsidRDefault="000A459C" w:rsidP="000A459C">
      <w:r>
        <w:rPr>
          <w:rStyle w:val="CommentReference"/>
        </w:rPr>
        <w:annotationRef/>
      </w:r>
      <w:r>
        <w:t>Figure also have it styled.</w:t>
      </w:r>
    </w:p>
  </w:comment>
  <w:comment w:id="440" w:author="Eggink, M.R. (Marianne)" w:date="2025-08-18T11:55:00Z" w:initials="EM">
    <w:p w14:paraId="1A904A7D" w14:textId="0467826E" w:rsidR="00512ACF" w:rsidRDefault="00512ACF">
      <w:pPr>
        <w:pStyle w:val="CommentText"/>
      </w:pPr>
      <w:r>
        <w:rPr>
          <w:rStyle w:val="CommentReference"/>
        </w:rPr>
        <w:annotationRef/>
      </w:r>
      <w:r w:rsidRPr="3EF22E9E">
        <w:t>Confusing because chatgpt also offers an 'agent mode' among the other models these days</w:t>
      </w:r>
    </w:p>
  </w:comment>
  <w:comment w:id="441" w:author="Draaijer, S. (Silvester)" w:date="2025-08-22T13:57:00Z" w:initials="S">
    <w:p w14:paraId="5CD91A64" w14:textId="77777777" w:rsidR="00E62400" w:rsidRDefault="00E62400" w:rsidP="00E62400">
      <w:r>
        <w:rPr>
          <w:rStyle w:val="CommentReference"/>
        </w:rPr>
        <w:annotationRef/>
      </w:r>
      <w:r>
        <w:rPr>
          <w:rFonts w:eastAsiaTheme="minorEastAsia" w:cstheme="minorBidi"/>
          <w:lang w:eastAsia="en-US"/>
        </w:rPr>
        <w:t xml:space="preserve">Yes, Agents is currently providing great speech confusion anyway </w:t>
      </w:r>
      <w:hyperlink r:id="rId2" w:history="1">
        <w:r w:rsidRPr="00DB4CCA">
          <w:rPr>
            <w:rStyle w:val="Hyperlink"/>
            <w:rFonts w:eastAsiaTheme="minorEastAsia" w:cstheme="minorBidi"/>
            <w:lang w:eastAsia="en-US"/>
          </w:rPr>
          <w:t>https://www.researchgate.net/publication/393333664_AI_Agents_and_Agentic_AI-Navigating_a_Plethora_of_Concepts_for_Future_Manufacturing</w:t>
        </w:r>
      </w:hyperlink>
    </w:p>
  </w:comment>
  <w:comment w:id="442" w:author="Draaijer, S. (Silvester)" w:date="2025-09-02T20:15:00Z" w:initials="S">
    <w:p w14:paraId="25EC8970" w14:textId="77777777" w:rsidR="007B5E42" w:rsidRDefault="007B5E42" w:rsidP="007B5E42">
      <w:r>
        <w:rPr>
          <w:rStyle w:val="CommentReference"/>
        </w:rPr>
        <w:annotationRef/>
      </w:r>
      <w:r>
        <w:rPr>
          <w:rFonts w:eastAsiaTheme="minorEastAsia" w:cstheme="minorBidi"/>
          <w:lang w:eastAsia="en-US"/>
        </w:rPr>
        <w:t>Resolve in version 2</w:t>
      </w:r>
    </w:p>
  </w:comment>
  <w:comment w:id="528" w:author="Eggink, M.R. (Marianne)" w:date="2025-09-03T13:42:00Z" w:initials="EM">
    <w:p w14:paraId="5F1FC5AA" w14:textId="2B264ED8" w:rsidR="00DB376A" w:rsidRDefault="00DB376A">
      <w:pPr>
        <w:pStyle w:val="CommentText"/>
      </w:pPr>
      <w:r>
        <w:rPr>
          <w:rStyle w:val="CommentReference"/>
        </w:rPr>
        <w:annotationRef/>
      </w:r>
      <w:r w:rsidRPr="3C7FB7A1">
        <w:t xml:space="preserve">Think tricky because of the size of the quote, just like earlier in the book at other source. </w:t>
      </w:r>
      <w:r>
        <w:fldChar w:fldCharType="begin"/>
      </w:r>
      <w:r>
        <w:instrText xml:space="preserve"> HYPERLINK "mailto:silvester.draaijer@vu.nl"</w:instrText>
      </w:r>
      <w:bookmarkStart w:id="529" w:name="_@_AC05654E21D2451B830023C86987E132Z"/>
      <w:r>
        <w:fldChar w:fldCharType="separate"/>
      </w:r>
      <w:bookmarkEnd w:id="529"/>
      <w:r w:rsidRPr="750F3816">
        <w:rPr>
          <w:rStyle w:val="Mention"/>
          <w:noProof/>
        </w:rPr>
        <w:t xml:space="preserve">@Draaijer, S. (Silvester) </w:t>
      </w:r>
      <w:r>
        <w:fldChar w:fldCharType="end"/>
      </w:r>
    </w:p>
  </w:comment>
  <w:comment w:id="546" w:author="Eggink, M.R. (Marianne)" w:date="2025-07-01T13:35:00Z" w:initials="EM">
    <w:p w14:paraId="005AFBFD" w14:textId="750EDC2F" w:rsidR="009D4A37" w:rsidRDefault="009D4A37">
      <w:r>
        <w:annotationRef/>
      </w:r>
      <w:r w:rsidRPr="0982EDD6">
        <w:t>Making addition about Sci-hub</w:t>
      </w:r>
    </w:p>
  </w:comment>
  <w:comment w:id="547" w:author="Draaijer, S. (Silvester)" w:date="2025-08-24T16:06:00Z" w:initials="S">
    <w:p w14:paraId="02A1AB26" w14:textId="131AFA99" w:rsidR="008723DC" w:rsidRDefault="008723DC" w:rsidP="008723DC">
      <w:r>
        <w:rPr>
          <w:rStyle w:val="CommentReference"/>
        </w:rPr>
        <w:annotationRef/>
      </w:r>
      <w:r>
        <w:rPr>
          <w:rFonts w:eastAsiaTheme="minorEastAsia" w:cstheme="minorBidi"/>
          <w:lang w:eastAsia="en-US"/>
        </w:rPr>
        <w:t xml:space="preserve">I don't know. That's about another problem again ... misshien for version 2 of the Handbook ... or ask what the UB does with these illegal sites in its offerings? </w:t>
      </w:r>
      <w:r>
        <w:rPr>
          <w:rFonts w:eastAsiaTheme="minorEastAsia" w:cstheme="minorBidi"/>
          <w:lang w:eastAsia="en-US"/>
        </w:rPr>
        <w:fldChar w:fldCharType="begin"/>
      </w:r>
      <w:r>
        <w:rPr>
          <w:rFonts w:eastAsiaTheme="minorEastAsia" w:cstheme="minorBidi"/>
          <w:lang w:eastAsia="en-US"/>
        </w:rPr>
        <w:instrText>HYPERLINK "mailto:k.i.dibbets@vu.nl"</w:instrText>
      </w:r>
      <w:r>
        <w:rPr>
          <w:rFonts w:eastAsiaTheme="minorEastAsia" w:cstheme="minorBidi"/>
          <w:lang w:eastAsia="en-US"/>
        </w:rPr>
      </w:r>
      <w:bookmarkStart w:id="548" w:name="_@_AF62EC63F9C6AD4E9B42DDC66F15181DZ"/>
      <w:r>
        <w:rPr>
          <w:rFonts w:eastAsiaTheme="minorEastAsia" w:cstheme="minorBidi"/>
          <w:lang w:eastAsia="en-US"/>
        </w:rPr>
        <w:fldChar w:fldCharType="separate"/>
      </w:r>
      <w:bookmarkEnd w:id="548"/>
      <w:r w:rsidRPr="008723DC">
        <w:rPr>
          <w:rStyle w:val="Mention"/>
          <w:rFonts w:eastAsiaTheme="minorEastAsia" w:cstheme="minorBidi"/>
          <w:noProof/>
          <w:lang w:eastAsia="en-US"/>
        </w:rPr>
        <w:t>@Dibbets, K.I. (Kim)</w:t>
      </w:r>
      <w:r>
        <w:rPr>
          <w:rFonts w:eastAsiaTheme="minorEastAsia" w:cstheme="minorBidi"/>
          <w:lang w:eastAsia="en-US"/>
        </w:rPr>
        <w:fldChar w:fldCharType="end"/>
      </w:r>
      <w:r>
        <w:rPr>
          <w:rFonts w:eastAsiaTheme="minorEastAsia" w:cstheme="minorBidi"/>
          <w:lang w:eastAsia="en-US"/>
        </w:rPr>
        <w:t xml:space="preserve"> can you comment on this?</w:t>
      </w:r>
    </w:p>
  </w:comment>
  <w:comment w:id="557" w:author="Draaijer, S. (Silvester)" w:date="2025-10-04T17:00:00Z" w:initials="S">
    <w:p w14:paraId="2FBCBC38" w14:textId="77777777" w:rsidR="003500AE" w:rsidRDefault="003500AE" w:rsidP="003500AE">
      <w:r>
        <w:rPr>
          <w:rStyle w:val="CommentReference"/>
        </w:rPr>
        <w:annotationRef/>
      </w:r>
      <w:r>
        <w:rPr>
          <w:rFonts w:eastAsiaTheme="minorEastAsia" w:cstheme="minorBidi"/>
          <w:lang w:eastAsia="en-US"/>
        </w:rPr>
        <w:t>In version 2: discuss RStudio, Cursor ...</w:t>
      </w:r>
    </w:p>
  </w:comment>
  <w:comment w:id="589" w:author="Eggink, M.R. (Marianne)" w:date="2025-07-01T14:08:00Z" w:initials="EM">
    <w:p w14:paraId="514C2E4A" w14:textId="41D96A90" w:rsidR="009D4A37" w:rsidRDefault="009D4A37">
      <w:r>
        <w:annotationRef/>
      </w:r>
      <w:r w:rsidRPr="26F22BB7">
        <w:t>Possibly loose pieces elsewhere, chapter itself possibly gone</w:t>
      </w:r>
    </w:p>
  </w:comment>
  <w:comment w:id="600" w:author="Eggink, M.R. (Marianne)" w:date="2025-08-29T11:49:00Z" w:initials="EM">
    <w:p w14:paraId="5623125F" w14:textId="0924BB21" w:rsidR="004454AE" w:rsidRDefault="004454AE">
      <w:pPr>
        <w:pStyle w:val="CommentText"/>
      </w:pPr>
      <w:r>
        <w:rPr>
          <w:rStyle w:val="CommentReference"/>
        </w:rPr>
        <w:annotationRef/>
      </w:r>
      <w:r w:rsidRPr="2AB99122">
        <w:t>Insert digital gap somewhere still</w:t>
      </w:r>
    </w:p>
  </w:comment>
  <w:comment w:id="601" w:author="Draaijer, S. (Silvester)" w:date="2025-09-08T12:45:00Z" w:initials="S">
    <w:p w14:paraId="6009CB21" w14:textId="77777777" w:rsidR="00B37039" w:rsidRDefault="00B37039" w:rsidP="00B37039">
      <w:r>
        <w:rPr>
          <w:rStyle w:val="CommentReference"/>
        </w:rPr>
        <w:annotationRef/>
      </w:r>
      <w:r>
        <w:rPr>
          <w:rFonts w:eastAsiaTheme="minorEastAsia" w:cstheme="minorBidi"/>
          <w:lang w:eastAsia="en-US"/>
        </w:rPr>
        <w:t>version 2 perhaps?</w:t>
      </w:r>
    </w:p>
  </w:comment>
  <w:comment w:id="626" w:author="Draaijer, S. (Silvester)" w:date="2025-07-14T08:42:00Z" w:initials="S">
    <w:p w14:paraId="7215E019" w14:textId="77777777" w:rsidR="00355148" w:rsidRDefault="00355148" w:rsidP="00355148">
      <w:r>
        <w:rPr>
          <w:rStyle w:val="CommentReference"/>
        </w:rPr>
        <w:annotationRef/>
      </w:r>
      <w:r>
        <w:rPr>
          <w:rFonts w:eastAsiaTheme="minorEastAsia" w:cstheme="minorBidi"/>
          <w:lang w:eastAsia="en-US"/>
        </w:rPr>
        <w:t>This one now looks too much like the Box XX in chapter 4. Choosing where to put it.</w:t>
      </w:r>
    </w:p>
  </w:comment>
  <w:comment w:id="627" w:author="Eggink, M.R. (Marianne)" w:date="2025-09-08T14:24:00Z" w:initials="EM">
    <w:p w14:paraId="5985DC9E" w14:textId="4DC11573" w:rsidR="00F27C9C" w:rsidRDefault="00F27C9C">
      <w:pPr>
        <w:pStyle w:val="CommentText"/>
      </w:pPr>
      <w:r>
        <w:rPr>
          <w:rStyle w:val="CommentReference"/>
        </w:rPr>
        <w:annotationRef/>
      </w:r>
      <w:r w:rsidRPr="2CC2A3AB">
        <w:t>Version 2</w:t>
      </w:r>
    </w:p>
  </w:comment>
  <w:comment w:id="628" w:author="Draaijer, S. (Silvester)" w:date="2025-09-08T14:28:00Z" w:initials="DS">
    <w:p w14:paraId="0C5AAAED" w14:textId="402B07C2" w:rsidR="00F27C9C" w:rsidRDefault="00F27C9C">
      <w:pPr>
        <w:pStyle w:val="CommentText"/>
      </w:pPr>
      <w:r>
        <w:rPr>
          <w:rStyle w:val="CommentReference"/>
        </w:rPr>
        <w:annotationRef/>
      </w:r>
      <w:r w:rsidRPr="12E0A68F">
        <w:t>OK!</w:t>
      </w:r>
    </w:p>
  </w:comment>
  <w:comment w:id="632" w:author="Draaijer, S. (Silvester)" w:date="2025-09-08T12:46:00Z" w:initials="S">
    <w:p w14:paraId="2A7A6F77" w14:textId="2BDF2621" w:rsidR="00B37039" w:rsidRDefault="00B37039" w:rsidP="00B37039">
      <w:r>
        <w:rPr>
          <w:rStyle w:val="CommentReference"/>
        </w:rPr>
        <w:annotationRef/>
      </w:r>
      <w:r>
        <w:rPr>
          <w:rFonts w:eastAsiaTheme="minorEastAsia" w:cstheme="minorBidi"/>
          <w:lang w:eastAsia="en-US"/>
        </w:rPr>
        <w:fldChar w:fldCharType="begin"/>
      </w:r>
      <w:r>
        <w:rPr>
          <w:rFonts w:eastAsiaTheme="minorEastAsia" w:cstheme="minorBidi"/>
          <w:lang w:eastAsia="en-US"/>
        </w:rPr>
        <w:instrText>HYPERLINK "mailto:m.r.eggink@vu.nl"</w:instrText>
      </w:r>
      <w:r>
        <w:rPr>
          <w:rFonts w:eastAsiaTheme="minorEastAsia" w:cstheme="minorBidi"/>
          <w:lang w:eastAsia="en-US"/>
        </w:rPr>
      </w:r>
      <w:bookmarkStart w:id="635" w:name="_@_2B9FC73910BB3A4DA5A0923994B4610FZ"/>
      <w:r>
        <w:rPr>
          <w:rFonts w:eastAsiaTheme="minorEastAsia" w:cstheme="minorBidi"/>
          <w:lang w:eastAsia="en-US"/>
        </w:rPr>
        <w:fldChar w:fldCharType="separate"/>
      </w:r>
      <w:bookmarkEnd w:id="635"/>
      <w:r w:rsidRPr="00B37039">
        <w:rPr>
          <w:rStyle w:val="Mention"/>
          <w:rFonts w:eastAsiaTheme="minorEastAsia" w:cstheme="minorBidi"/>
          <w:noProof/>
          <w:lang w:eastAsia="en-US"/>
        </w:rPr>
        <w:t>@Eggink, M.R. (Marianne)</w:t>
      </w:r>
      <w:r>
        <w:rPr>
          <w:rFonts w:eastAsiaTheme="minorEastAsia" w:cstheme="minorBidi"/>
          <w:lang w:eastAsia="en-US"/>
        </w:rPr>
        <w:fldChar w:fldCharType="end"/>
      </w:r>
      <w:r>
        <w:rPr>
          <w:rFonts w:eastAsiaTheme="minorEastAsia" w:cstheme="minorBidi"/>
          <w:lang w:eastAsia="en-US"/>
        </w:rPr>
        <w:t xml:space="preserve"> I have attached this box. Can you take a look at that?</w:t>
      </w:r>
    </w:p>
  </w:comment>
  <w:comment w:id="633" w:author="Eggink, M.R. (Marianne)" w:date="2025-09-08T14:34:00Z" w:initials="EM">
    <w:p w14:paraId="49527CA1" w14:textId="1B179164" w:rsidR="00F27C9C" w:rsidRDefault="00F27C9C">
      <w:pPr>
        <w:pStyle w:val="CommentText"/>
      </w:pPr>
      <w:r>
        <w:rPr>
          <w:rStyle w:val="CommentReference"/>
        </w:rPr>
        <w:annotationRef/>
      </w:r>
      <w:r>
        <w:fldChar w:fldCharType="begin"/>
      </w:r>
      <w:r>
        <w:instrText xml:space="preserve"> HYPERLINK "mailto:silvester.draaijer@vu.nl"</w:instrText>
      </w:r>
      <w:bookmarkStart w:id="636" w:name="_@_AAAEE5D1174F409B85BADCCE8C00BD80Z"/>
      <w:r>
        <w:fldChar w:fldCharType="separate"/>
      </w:r>
      <w:bookmarkEnd w:id="636"/>
      <w:r w:rsidRPr="509D0B56">
        <w:rPr>
          <w:rStyle w:val="Mention"/>
          <w:noProof/>
        </w:rPr>
        <w:t>@Draaijer, S. (Silvester)</w:t>
      </w:r>
      <w:r>
        <w:fldChar w:fldCharType="end"/>
      </w:r>
      <w:r w:rsidRPr="689E7181">
        <w:t xml:space="preserve"> good addition, I made some more small changes and additions. One more question though: the percentages in the first paragraph are a bit unclear: </w:t>
      </w:r>
    </w:p>
    <w:p w14:paraId="2E4F0509" w14:textId="32722F81" w:rsidR="00F27C9C" w:rsidRDefault="00F27C9C">
      <w:pPr>
        <w:pStyle w:val="CommentText"/>
      </w:pPr>
      <w:r w:rsidRPr="056FCB36">
        <w:t xml:space="preserve">'is 42 percent of app Replika users in a relationship or married,' --&gt; do you mean in a relationship or married to their AI companion, or that they are this in 'real life'? </w:t>
      </w:r>
    </w:p>
    <w:p w14:paraId="0D58581B" w14:textId="6F7E9FD8" w:rsidR="00F27C9C" w:rsidRDefault="00F27C9C">
      <w:pPr>
        <w:pStyle w:val="CommentText"/>
      </w:pPr>
    </w:p>
  </w:comment>
  <w:comment w:id="634" w:author="Draaijer, S. (Silvester)" w:date="2025-09-08T15:55:00Z" w:initials="DS">
    <w:p w14:paraId="282F8AD7" w14:textId="6C953664" w:rsidR="00D8328D" w:rsidRDefault="00D8328D">
      <w:pPr>
        <w:pStyle w:val="CommentText"/>
      </w:pPr>
      <w:r>
        <w:rPr>
          <w:rStyle w:val="CommentReference"/>
        </w:rPr>
        <w:annotationRef/>
      </w:r>
      <w:r w:rsidRPr="7FC43AC4">
        <w:t>Slightly condensed because I just can't verify these sources properly .</w:t>
      </w:r>
    </w:p>
    <w:p w14:paraId="1FD33ED2" w14:textId="705E1A19" w:rsidR="00D8328D" w:rsidRDefault="00D8328D">
      <w:pPr>
        <w:pStyle w:val="CommentText"/>
      </w:pPr>
    </w:p>
  </w:comment>
  <w:comment w:id="836" w:author="Draaijer, S. (Silvester)" w:date="2025-05-05T16:50:00Z" w:initials="SD">
    <w:p w14:paraId="07A71AC0" w14:textId="77777777" w:rsidR="000A459C" w:rsidRDefault="000A459C" w:rsidP="000A459C">
      <w:r>
        <w:rPr>
          <w:rStyle w:val="CommentReference"/>
        </w:rPr>
        <w:annotationRef/>
      </w:r>
      <w:r>
        <w:t>Reference checking.</w:t>
      </w:r>
    </w:p>
    <w:p w14:paraId="30B9F6B1" w14:textId="77777777" w:rsidR="000A459C" w:rsidRDefault="000A459C" w:rsidP="000A459C"/>
  </w:comment>
  <w:comment w:id="932" w:author="Eggink, M.R. (Marianne)" w:date="2025-07-17T12:29:00Z" w:initials="EM">
    <w:p w14:paraId="1A3CECF3" w14:textId="3DC9D766" w:rsidR="005E1094" w:rsidRDefault="00823EEB">
      <w:pPr>
        <w:pStyle w:val="CommentText"/>
      </w:pPr>
      <w:r>
        <w:rPr>
          <w:rStyle w:val="CommentReference"/>
        </w:rPr>
        <w:annotationRef/>
      </w:r>
      <w:r w:rsidRPr="2E48F30D">
        <w:t xml:space="preserve">Checking with: </w:t>
      </w:r>
      <w:hyperlink r:id="rId3">
        <w:r w:rsidRPr="08D3A133">
          <w:rPr>
            <w:rStyle w:val="Hyperlink"/>
          </w:rPr>
          <w:t>https://www.oneusefulthing.org/p/15-times-to-use-ai-and-5-not-to</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2FB06B" w15:done="0"/>
  <w15:commentEx w15:paraId="753A4A08" w15:paraIdParent="672FB06B" w15:done="0"/>
  <w15:commentEx w15:paraId="25E15927" w15:done="0"/>
  <w15:commentEx w15:paraId="3C008B20" w15:paraIdParent="25E15927" w15:done="0"/>
  <w15:commentEx w15:paraId="1197C145" w15:paraIdParent="25E15927" w15:done="0"/>
  <w15:commentEx w15:paraId="0D24107D" w15:done="0"/>
  <w15:commentEx w15:paraId="75459FA5" w15:done="0"/>
  <w15:commentEx w15:paraId="3FC71E5B" w15:done="0"/>
  <w15:commentEx w15:paraId="215F70F8" w15:paraIdParent="3FC71E5B" w15:done="0"/>
  <w15:commentEx w15:paraId="4A91FC5F" w15:done="0"/>
  <w15:commentEx w15:paraId="5E444416" w15:done="0"/>
  <w15:commentEx w15:paraId="33F0F424" w15:paraIdParent="5E444416" w15:done="0"/>
  <w15:commentEx w15:paraId="4368A6BA" w15:paraIdParent="5E444416" w15:done="0"/>
  <w15:commentEx w15:paraId="24D2A091" w15:paraIdParent="5E444416" w15:done="0"/>
  <w15:commentEx w15:paraId="569BDEB5" w15:done="0"/>
  <w15:commentEx w15:paraId="1A904A7D" w15:done="0"/>
  <w15:commentEx w15:paraId="5CD91A64" w15:paraIdParent="1A904A7D" w15:done="0"/>
  <w15:commentEx w15:paraId="25EC8970" w15:paraIdParent="1A904A7D" w15:done="0"/>
  <w15:commentEx w15:paraId="5F1FC5AA" w15:done="0"/>
  <w15:commentEx w15:paraId="005AFBFD" w15:done="0"/>
  <w15:commentEx w15:paraId="02A1AB26" w15:paraIdParent="005AFBFD" w15:done="0"/>
  <w15:commentEx w15:paraId="2FBCBC38" w15:done="0"/>
  <w15:commentEx w15:paraId="514C2E4A" w15:done="0"/>
  <w15:commentEx w15:paraId="5623125F" w15:done="0"/>
  <w15:commentEx w15:paraId="6009CB21" w15:paraIdParent="5623125F" w15:done="0"/>
  <w15:commentEx w15:paraId="7215E019" w15:done="0"/>
  <w15:commentEx w15:paraId="5985DC9E" w15:paraIdParent="7215E019" w15:done="0"/>
  <w15:commentEx w15:paraId="0C5AAAED" w15:paraIdParent="7215E019" w15:done="0"/>
  <w15:commentEx w15:paraId="2A7A6F77" w15:done="0"/>
  <w15:commentEx w15:paraId="0D58581B" w15:paraIdParent="2A7A6F77" w15:done="0"/>
  <w15:commentEx w15:paraId="1FD33ED2" w15:paraIdParent="2A7A6F77" w15:done="0"/>
  <w15:commentEx w15:paraId="30B9F6B1" w15:done="0"/>
  <w15:commentEx w15:paraId="1A3CEC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2A064E7" w16cex:dateUtc="2025-05-13T09:16:00Z">
    <w16cex:extLst>
      <w16:ext w16:uri="{CE6994B0-6A32-4C9F-8C6B-6E91EDA988CE}">
        <cr:reactions xmlns:cr="http://schemas.microsoft.com/office/comments/2020/reactions">
          <cr:reaction reactionType="1">
            <cr:reactionInfo dateUtc="2025-07-22T09:35:21Z">
              <cr:user userId="S::k.i.dibbets@vu.nl::a52caeb7-c6f3-479e-9025-416cab9e6515" userProvider="AD" userName="Dibbets, K.I. (Kim)"/>
            </cr:reactionInfo>
          </cr:reaction>
        </cr:reactions>
      </w16:ext>
    </w16cex:extLst>
  </w16cex:commentExtensible>
  <w16cex:commentExtensible w16cex:durableId="545BFBD5" w16cex:dateUtc="2025-08-22T15:13:00Z"/>
  <w16cex:commentExtensible w16cex:durableId="6299B8D6" w16cex:dateUtc="2025-06-18T08:32:00Z"/>
  <w16cex:commentExtensible w16cex:durableId="0198248F" w16cex:dateUtc="2025-08-05T09:30:00Z"/>
  <w16cex:commentExtensible w16cex:durableId="38E7D91F" w16cex:dateUtc="2025-08-18T11:25:00Z"/>
  <w16cex:commentExtensible w16cex:durableId="7F015743" w16cex:dateUtc="2025-09-08T13:04:00Z"/>
  <w16cex:commentExtensible w16cex:durableId="429EF8EC" w16cex:dateUtc="2025-05-21T07:32:00Z"/>
  <w16cex:commentExtensible w16cex:durableId="1495F2D0" w16cex:dateUtc="2025-08-18T12:10:00Z"/>
  <w16cex:commentExtensible w16cex:durableId="5B1CEBC9" w16cex:dateUtc="2025-09-01T12:19:00Z"/>
  <w16cex:commentExtensible w16cex:durableId="0FF2C2A7" w16cex:dateUtc="2025-09-08T08:57:00Z"/>
  <w16cex:commentExtensible w16cex:durableId="3619BD60" w16cex:dateUtc="2025-08-18T09:50:00Z"/>
  <w16cex:commentExtensible w16cex:durableId="04D5F680" w16cex:dateUtc="2025-08-18T12:30:00Z"/>
  <w16cex:commentExtensible w16cex:durableId="123F7E5A" w16cex:dateUtc="2025-08-22T11:37:00Z"/>
  <w16cex:commentExtensible w16cex:durableId="1F9394DE" w16cex:dateUtc="2025-08-25T09:10:00Z"/>
  <w16cex:commentExtensible w16cex:durableId="1F732950" w16cex:dateUtc="2025-05-21T08:05:00Z"/>
  <w16cex:commentExtensible w16cex:durableId="2EC9E4E8" w16cex:dateUtc="2025-08-18T09:55:00Z"/>
  <w16cex:commentExtensible w16cex:durableId="1EE404C4" w16cex:dateUtc="2025-08-22T11:57:00Z"/>
  <w16cex:commentExtensible w16cex:durableId="2D875C1F" w16cex:dateUtc="2025-09-02T18:15:00Z"/>
  <w16cex:commentExtensible w16cex:durableId="2E01B318" w16cex:dateUtc="2025-09-03T11:42:00Z"/>
  <w16cex:commentExtensible w16cex:durableId="61C50225" w16cex:dateUtc="2025-07-01T11:35:00Z"/>
  <w16cex:commentExtensible w16cex:durableId="3471D382" w16cex:dateUtc="2025-08-24T14:06:00Z"/>
  <w16cex:commentExtensible w16cex:durableId="633E2019" w16cex:dateUtc="2025-10-04T15:00:00Z"/>
  <w16cex:commentExtensible w16cex:durableId="3D8CA4D5" w16cex:dateUtc="2025-07-01T12:08:00Z"/>
  <w16cex:commentExtensible w16cex:durableId="739D5290" w16cex:dateUtc="2025-08-29T09:49:00Z"/>
  <w16cex:commentExtensible w16cex:durableId="10F822C3" w16cex:dateUtc="2025-09-08T10:45:00Z"/>
  <w16cex:commentExtensible w16cex:durableId="0978DC8E" w16cex:dateUtc="2025-07-14T06:42:00Z"/>
  <w16cex:commentExtensible w16cex:durableId="5E1CF521" w16cex:dateUtc="2025-09-08T12:24:00Z"/>
  <w16cex:commentExtensible w16cex:durableId="59932D5D" w16cex:dateUtc="2025-09-08T12:28:00Z"/>
  <w16cex:commentExtensible w16cex:durableId="24C6A8BA" w16cex:dateUtc="2025-09-08T10:46:00Z"/>
  <w16cex:commentExtensible w16cex:durableId="05A4EEA1" w16cex:dateUtc="2025-09-08T12:34:00Z"/>
  <w16cex:commentExtensible w16cex:durableId="02184283" w16cex:dateUtc="2025-09-08T13:55:00Z"/>
  <w16cex:commentExtensible w16cex:durableId="312B4ED0" w16cex:dateUtc="2025-05-05T14:50:00Z"/>
  <w16cex:commentExtensible w16cex:durableId="0333919E" w16cex:dateUtc="2025-07-17T1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2FB06B" w16cid:durableId="12A064E7"/>
  <w16cid:commentId w16cid:paraId="753A4A08" w16cid:durableId="545BFBD5"/>
  <w16cid:commentId w16cid:paraId="25E15927" w16cid:durableId="6299B8D6"/>
  <w16cid:commentId w16cid:paraId="3C008B20" w16cid:durableId="0198248F"/>
  <w16cid:commentId w16cid:paraId="1197C145" w16cid:durableId="38E7D91F"/>
  <w16cid:commentId w16cid:paraId="0D24107D" w16cid:durableId="7F015743"/>
  <w16cid:commentId w16cid:paraId="75459FA5" w16cid:durableId="429EF8EC"/>
  <w16cid:commentId w16cid:paraId="3FC71E5B" w16cid:durableId="1495F2D0"/>
  <w16cid:commentId w16cid:paraId="215F70F8" w16cid:durableId="5B1CEBC9"/>
  <w16cid:commentId w16cid:paraId="4A91FC5F" w16cid:durableId="0FF2C2A7"/>
  <w16cid:commentId w16cid:paraId="5E444416" w16cid:durableId="3619BD60"/>
  <w16cid:commentId w16cid:paraId="33F0F424" w16cid:durableId="04D5F680"/>
  <w16cid:commentId w16cid:paraId="4368A6BA" w16cid:durableId="123F7E5A"/>
  <w16cid:commentId w16cid:paraId="24D2A091" w16cid:durableId="1F9394DE"/>
  <w16cid:commentId w16cid:paraId="569BDEB5" w16cid:durableId="1F732950"/>
  <w16cid:commentId w16cid:paraId="1A904A7D" w16cid:durableId="2EC9E4E8"/>
  <w16cid:commentId w16cid:paraId="5CD91A64" w16cid:durableId="1EE404C4"/>
  <w16cid:commentId w16cid:paraId="25EC8970" w16cid:durableId="2D875C1F"/>
  <w16cid:commentId w16cid:paraId="5F1FC5AA" w16cid:durableId="2E01B318"/>
  <w16cid:commentId w16cid:paraId="005AFBFD" w16cid:durableId="61C50225"/>
  <w16cid:commentId w16cid:paraId="02A1AB26" w16cid:durableId="3471D382"/>
  <w16cid:commentId w16cid:paraId="2FBCBC38" w16cid:durableId="633E2019"/>
  <w16cid:commentId w16cid:paraId="514C2E4A" w16cid:durableId="3D8CA4D5"/>
  <w16cid:commentId w16cid:paraId="5623125F" w16cid:durableId="739D5290"/>
  <w16cid:commentId w16cid:paraId="6009CB21" w16cid:durableId="10F822C3"/>
  <w16cid:commentId w16cid:paraId="7215E019" w16cid:durableId="0978DC8E"/>
  <w16cid:commentId w16cid:paraId="5985DC9E" w16cid:durableId="5E1CF521"/>
  <w16cid:commentId w16cid:paraId="0C5AAAED" w16cid:durableId="59932D5D"/>
  <w16cid:commentId w16cid:paraId="2A7A6F77" w16cid:durableId="24C6A8BA"/>
  <w16cid:commentId w16cid:paraId="0D58581B" w16cid:durableId="05A4EEA1"/>
  <w16cid:commentId w16cid:paraId="1FD33ED2" w16cid:durableId="02184283"/>
  <w16cid:commentId w16cid:paraId="30B9F6B1" w16cid:durableId="312B4ED0"/>
  <w16cid:commentId w16cid:paraId="1A3CECF3" w16cid:durableId="033391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C4D8F6" w14:textId="77777777" w:rsidR="00D8760B" w:rsidRDefault="00D8760B" w:rsidP="00224DE6">
      <w:r>
        <w:separator/>
      </w:r>
    </w:p>
  </w:endnote>
  <w:endnote w:type="continuationSeparator" w:id="0">
    <w:p w14:paraId="0F3C28EC" w14:textId="77777777" w:rsidR="00D8760B" w:rsidRDefault="00D8760B" w:rsidP="00224DE6">
      <w:r>
        <w:continuationSeparator/>
      </w:r>
    </w:p>
  </w:endnote>
  <w:endnote w:type="continuationNotice" w:id="1">
    <w:p w14:paraId="594F9632" w14:textId="77777777" w:rsidR="00D8760B" w:rsidRDefault="00D8760B" w:rsidP="00224D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hnschrift">
    <w:panose1 w:val="020B0502040204020203"/>
    <w:charset w:val="00"/>
    <w:family w:val="swiss"/>
    <w:pitch w:val="variable"/>
    <w:sig w:usb0="A00002C7"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PT Mono">
    <w:panose1 w:val="02060509020205020204"/>
    <w:charset w:val="4D"/>
    <w:family w:val="modern"/>
    <w:pitch w:val="fixed"/>
    <w:sig w:usb0="A00002EF" w:usb1="500078EB" w:usb2="00000000" w:usb3="00000000" w:csb0="00000097"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77516626"/>
      <w:docPartObj>
        <w:docPartGallery w:val="Page Numbers (Bottom of Page)"/>
        <w:docPartUnique/>
      </w:docPartObj>
    </w:sdtPr>
    <w:sdtContent>
      <w:p w14:paraId="6939ADF4" w14:textId="77777777" w:rsidR="000A459C" w:rsidRDefault="000A459C" w:rsidP="00224DE6">
        <w:pPr>
          <w:pStyle w:val="Footer"/>
          <w:rPr>
            <w:rStyle w:val="PageNumber"/>
            <w:rFonts w:cs="Times New Roman"/>
            <w:sz w:val="24"/>
            <w:szCs w:val="24"/>
            <w:lang w:eastAsia="en-GB"/>
          </w:rPr>
        </w:pPr>
        <w:r w:rsidRPr="2ED87368">
          <w:rPr>
            <w:rStyle w:val="PageNumber"/>
          </w:rPr>
          <w:fldChar w:fldCharType="begin"/>
        </w:r>
        <w:r w:rsidRPr="2ED87368">
          <w:rPr>
            <w:rStyle w:val="PageNumber"/>
          </w:rPr>
          <w:instrText xml:space="preserve"> PAGE </w:instrText>
        </w:r>
        <w:r w:rsidRPr="2ED87368">
          <w:rPr>
            <w:rStyle w:val="PageNumber"/>
          </w:rPr>
          <w:fldChar w:fldCharType="end"/>
        </w:r>
      </w:p>
    </w:sdtContent>
  </w:sdt>
  <w:sdt>
    <w:sdtPr>
      <w:rPr>
        <w:rStyle w:val="PageNumber"/>
      </w:rPr>
      <w:id w:val="-1150828640"/>
      <w:docPartObj>
        <w:docPartGallery w:val="Page Numbers (Bottom of Page)"/>
        <w:docPartUnique/>
      </w:docPartObj>
    </w:sdtPr>
    <w:sdtContent>
      <w:p w14:paraId="64D358AF" w14:textId="77777777" w:rsidR="000A459C" w:rsidRDefault="000A459C" w:rsidP="00224DE6">
        <w:pPr>
          <w:pStyle w:val="Footer"/>
          <w:rPr>
            <w:rStyle w:val="PageNumber"/>
          </w:rPr>
        </w:pPr>
        <w:r w:rsidRPr="2ED87368">
          <w:rPr>
            <w:rStyle w:val="PageNumber"/>
          </w:rPr>
          <w:fldChar w:fldCharType="begin"/>
        </w:r>
        <w:r w:rsidRPr="2ED87368">
          <w:rPr>
            <w:rStyle w:val="PageNumber"/>
          </w:rPr>
          <w:instrText xml:space="preserve"> PAGE </w:instrText>
        </w:r>
        <w:r w:rsidRPr="2ED87368">
          <w:rPr>
            <w:rStyle w:val="PageNumber"/>
          </w:rPr>
          <w:fldChar w:fldCharType="end"/>
        </w:r>
      </w:p>
    </w:sdtContent>
  </w:sdt>
  <w:sdt>
    <w:sdtPr>
      <w:rPr>
        <w:rStyle w:val="PageNumber"/>
      </w:rPr>
      <w:id w:val="-2120368323"/>
      <w:docPartObj>
        <w:docPartGallery w:val="Page Numbers (Bottom of Page)"/>
        <w:docPartUnique/>
      </w:docPartObj>
    </w:sdtPr>
    <w:sdtContent>
      <w:p w14:paraId="1AFE12C2" w14:textId="77777777" w:rsidR="000A459C" w:rsidRDefault="000A459C" w:rsidP="00224DE6">
        <w:pPr>
          <w:pStyle w:val="Footer"/>
          <w:rPr>
            <w:rStyle w:val="PageNumber"/>
          </w:rPr>
        </w:pPr>
        <w:r w:rsidRPr="2ED87368">
          <w:rPr>
            <w:rStyle w:val="PageNumber"/>
          </w:rPr>
          <w:fldChar w:fldCharType="begin"/>
        </w:r>
        <w:r w:rsidRPr="2ED87368">
          <w:rPr>
            <w:rStyle w:val="PageNumber"/>
          </w:rPr>
          <w:instrText xml:space="preserve"> PAGE </w:instrText>
        </w:r>
        <w:r w:rsidRPr="2ED87368">
          <w:rPr>
            <w:rStyle w:val="PageNumber"/>
          </w:rPr>
          <w:fldChar w:fldCharType="end"/>
        </w:r>
      </w:p>
    </w:sdtContent>
  </w:sdt>
  <w:p w14:paraId="20226682" w14:textId="77777777" w:rsidR="000A459C" w:rsidRDefault="000A459C" w:rsidP="00224D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2F88A" w14:textId="2D1C645B" w:rsidR="000A459C" w:rsidRPr="00F801ED" w:rsidRDefault="00000000" w:rsidP="1E5EA214">
    <w:pPr>
      <w:pStyle w:val="Footer"/>
      <w:rPr>
        <w:rStyle w:val="PageNumber"/>
      </w:rPr>
    </w:pPr>
    <w:sdt>
      <w:sdtPr>
        <w:rPr>
          <w:rStyle w:val="PageNumber"/>
        </w:rPr>
        <w:id w:val="2086328656"/>
        <w:showingPlcHdr/>
        <w:docPartObj>
          <w:docPartGallery w:val="Page Numbers (Bottom of Page)"/>
          <w:docPartUnique/>
        </w:docPartObj>
      </w:sdtPr>
      <w:sdtContent>
        <w:r w:rsidR="1E5EA214" w:rsidRPr="1E5EA214">
          <w:rPr>
            <w:rStyle w:val="PageNumber"/>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EB4AE" w14:textId="0F21ACEA" w:rsidR="000A459C" w:rsidRPr="00C23BCE" w:rsidRDefault="000A459C" w:rsidP="1E5EA214">
    <w:pPr>
      <w:pStyle w:val="Footer"/>
      <w:ind w:right="360" w:firstLine="360"/>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573CC" w14:textId="409AF08D" w:rsidR="000B7F36" w:rsidRDefault="00000000" w:rsidP="006E64E9">
    <w:pPr>
      <w:pStyle w:val="Footer"/>
    </w:pPr>
    <w:sdt>
      <w:sdtPr>
        <w:rPr>
          <w:rStyle w:val="PageNumber"/>
        </w:rPr>
        <w:id w:val="-438768744"/>
        <w:docPartObj>
          <w:docPartGallery w:val="Page Numbers (Bottom of Page)"/>
          <w:docPartUnique/>
        </w:docPartObj>
      </w:sdtPr>
      <w:sdtContent>
        <w:r w:rsidR="2ED87368" w:rsidRPr="2ED87368">
          <w:rPr>
            <w:rStyle w:val="PageNumber"/>
          </w:rPr>
          <w:t>Page 1-7</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7112B1" w14:textId="77777777" w:rsidR="00D8760B" w:rsidRDefault="00D8760B" w:rsidP="00224DE6">
      <w:r>
        <w:separator/>
      </w:r>
    </w:p>
  </w:footnote>
  <w:footnote w:type="continuationSeparator" w:id="0">
    <w:p w14:paraId="2B553CE4" w14:textId="77777777" w:rsidR="00D8760B" w:rsidRDefault="00D8760B" w:rsidP="00224DE6">
      <w:r>
        <w:continuationSeparator/>
      </w:r>
    </w:p>
  </w:footnote>
  <w:footnote w:type="continuationNotice" w:id="1">
    <w:p w14:paraId="29BDE7D1" w14:textId="77777777" w:rsidR="00D8760B" w:rsidRDefault="00D8760B" w:rsidP="00224D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56F6A" w14:textId="50484657" w:rsidR="00FA49CC" w:rsidRDefault="1E5EA214" w:rsidP="006F6E58">
    <w:pPr>
      <w:pStyle w:val="Header"/>
    </w:pPr>
    <w:r>
      <w:t xml:space="preserve"> </w:t>
    </w:r>
    <w:r>
      <w:rPr>
        <w:noProof/>
      </w:rPr>
      <w:drawing>
        <wp:inline distT="0" distB="0" distL="0" distR="0" wp14:anchorId="6A09CEA4" wp14:editId="16D42F1F">
          <wp:extent cx="2432273" cy="601980"/>
          <wp:effectExtent l="0" t="0" r="6350" b="0"/>
          <wp:docPr id="348665113" name="Picture 3" descr="A logo with blue wings and a l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5113" name="Picture 3" descr="A logo with blue wings and a lion&#10;&#10;AI-generated content may be incorrect."/>
                  <pic:cNvPicPr/>
                </pic:nvPicPr>
                <pic:blipFill rotWithShape="1">
                  <a:blip r:embed="rId1">
                    <a:extLst>
                      <a:ext uri="{28A0092B-C50C-407E-A947-70E740481C1C}">
                        <a14:useLocalDpi xmlns:a14="http://schemas.microsoft.com/office/drawing/2010/main" val="0"/>
                      </a:ext>
                    </a:extLst>
                  </a:blip>
                  <a:srcRect l="5969" b="20433"/>
                  <a:stretch>
                    <a:fillRect/>
                  </a:stretch>
                </pic:blipFill>
                <pic:spPr bwMode="auto">
                  <a:xfrm>
                    <a:off x="0" y="0"/>
                    <a:ext cx="2694919" cy="666984"/>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05DDF8" w14:textId="12CC8D4B" w:rsidR="00BE5BEA" w:rsidRPr="00C23BCE" w:rsidRDefault="00E73621" w:rsidP="0017772B">
    <w:pPr>
      <w:pStyle w:val="Header"/>
      <w:rPr>
        <w:lang w:val="en-US"/>
      </w:rPr>
    </w:pPr>
    <w:r>
      <w:rPr>
        <w:noProof/>
        <w:lang w:val="en-US"/>
      </w:rPr>
      <mc:AlternateContent>
        <mc:Choice Requires="wps">
          <w:drawing>
            <wp:anchor distT="0" distB="0" distL="114300" distR="114300" simplePos="0" relativeHeight="251658240" behindDoc="0" locked="0" layoutInCell="1" allowOverlap="1" wp14:anchorId="30D6A3DB" wp14:editId="227616E7">
              <wp:simplePos x="0" y="0"/>
              <wp:positionH relativeFrom="column">
                <wp:posOffset>5983743</wp:posOffset>
              </wp:positionH>
              <wp:positionV relativeFrom="paragraph">
                <wp:posOffset>3178810</wp:posOffset>
              </wp:positionV>
              <wp:extent cx="1423283" cy="310101"/>
              <wp:effectExtent l="12700" t="0" r="24765" b="134620"/>
              <wp:wrapNone/>
              <wp:docPr id="622857061" name="Text Box 4"/>
              <wp:cNvGraphicFramePr/>
              <a:graphic xmlns:a="http://schemas.openxmlformats.org/drawingml/2006/main">
                <a:graphicData uri="http://schemas.microsoft.com/office/word/2010/wordprocessingShape">
                  <wps:wsp>
                    <wps:cNvSpPr txBox="1"/>
                    <wps:spPr>
                      <a:xfrm>
                        <a:off x="0" y="0"/>
                        <a:ext cx="1423283" cy="310101"/>
                      </a:xfrm>
                      <a:prstGeom prst="rect">
                        <a:avLst/>
                      </a:prstGeom>
                      <a:solidFill>
                        <a:srgbClr val="88CFEC"/>
                      </a:solidFill>
                      <a:ln w="6350">
                        <a:solidFill>
                          <a:srgbClr val="88CFEC"/>
                        </a:solidFill>
                      </a:ln>
                      <a:effectLst>
                        <a:reflection blurRad="6350" stA="52000" endA="300" endPos="35000" dir="5400000" sy="-100000" algn="bl" rotWithShape="0"/>
                      </a:effectLst>
                    </wps:spPr>
                    <wps:txbx>
                      <w:txbxContent>
                        <w:p w14:paraId="2AA51AC0" w14:textId="51888D53" w:rsidR="00E73621" w:rsidRPr="00C23BCE" w:rsidRDefault="00F07438">
                          <w:pPr>
                            <w:rPr>
                              <w:rFonts w:ascii="Bahnschrift" w:hAnsi="Bahnschrift"/>
                              <w:lang w:val="en-US"/>
                            </w:rPr>
                          </w:pPr>
                          <w:r w:rsidRPr="00BD523A">
                            <w:rPr>
                              <w:rFonts w:ascii="Bahnschrift" w:hAnsi="Bahnschrift"/>
                              <w:lang w:val="en-US"/>
                            </w:rPr>
                            <w:t xml:space="preserve">p. </w:t>
                          </w:r>
                          <w:r w:rsidR="00E73621" w:rsidRPr="00BD523A">
                            <w:rPr>
                              <w:rFonts w:ascii="Bahnschrift" w:hAnsi="Bahnschrift"/>
                              <w:lang w:val="en-US"/>
                            </w:rPr>
                            <w:fldChar w:fldCharType="begin"/>
                          </w:r>
                          <w:r w:rsidR="00E73621" w:rsidRPr="00BD523A">
                            <w:rPr>
                              <w:rFonts w:ascii="Bahnschrift" w:hAnsi="Bahnschrift"/>
                              <w:lang w:val="en-US"/>
                            </w:rPr>
                            <w:instrText xml:space="preserve"> PAGE \* Arabic \* MERGEFORMAT </w:instrText>
                          </w:r>
                          <w:r w:rsidR="00E73621" w:rsidRPr="00BD523A">
                            <w:rPr>
                              <w:rFonts w:ascii="Bahnschrift" w:hAnsi="Bahnschrift"/>
                              <w:lang w:val="en-US"/>
                            </w:rPr>
                            <w:fldChar w:fldCharType="separate"/>
                          </w:r>
                          <w:r w:rsidR="00E73621" w:rsidRPr="00BD523A">
                            <w:rPr>
                              <w:rFonts w:ascii="Bahnschrift" w:hAnsi="Bahnschrift"/>
                              <w:noProof/>
                              <w:lang w:val="en-US"/>
                            </w:rPr>
                            <w:t>13</w:t>
                          </w:r>
                          <w:r w:rsidR="00E73621" w:rsidRPr="00BD523A">
                            <w:rPr>
                              <w:rFonts w:ascii="Bahnschrift" w:hAnsi="Bahnschrift"/>
                              <w:lang w:val="en-US"/>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D6A3DB" id="_x0000_t202" coordsize="21600,21600" o:spt="202" path="m,l,21600r21600,l21600,xe">
              <v:stroke joinstyle="miter"/>
              <v:path gradientshapeok="t" o:connecttype="rect"/>
            </v:shapetype>
            <v:shape id="Text Box 4" o:spid="_x0000_s1026" type="#_x0000_t202" style="position:absolute;margin-left:471.15pt;margin-top:250.3pt;width:112.05pt;height:24.4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" fillcolor="#88cfec" strokecolor="#88cfec" strokeweight=".5pt">
              <v:textbox>
                <w:txbxContent>
                  <w:p w14:paraId="2AA51AC0" w14:textId="51888D53" w:rsidR="00E73621" w:rsidRPr="00C23BCE" w:rsidRDefault="00F07438">
                    <w:pPr>
                      <w:rPr>
                        <w:rFonts w:ascii="Bahnschrift" w:hAnsi="Bahnschrift"/>
                        <w:lang w:val="en-US"/>
                      </w:rPr>
                    </w:pPr>
                    <w:r w:rsidRPr="00BD523A">
                      <w:rPr>
                        <w:rFonts w:ascii="Bahnschrift" w:hAnsi="Bahnschrift"/>
                        <w:lang w:val="en-US"/>
                      </w:rPr>
                      <w:t xml:space="preserve">p. </w:t>
                    </w:r>
                    <w:r w:rsidR="00E73621" w:rsidRPr="00BD523A">
                      <w:rPr>
                        <w:rFonts w:ascii="Bahnschrift" w:hAnsi="Bahnschrift"/>
                        <w:lang w:val="en-US"/>
                      </w:rPr>
                      <w:fldChar w:fldCharType="begin"/>
                    </w:r>
                    <w:r w:rsidR="00E73621" w:rsidRPr="00BD523A">
                      <w:rPr>
                        <w:rFonts w:ascii="Bahnschrift" w:hAnsi="Bahnschrift"/>
                        <w:lang w:val="en-US"/>
                      </w:rPr>
                      <w:instrText xml:space="preserve"> PAGE \* Arabic \* MERGEFORMAT </w:instrText>
                    </w:r>
                    <w:r w:rsidR="00E73621" w:rsidRPr="00BD523A">
                      <w:rPr>
                        <w:rFonts w:ascii="Bahnschrift" w:hAnsi="Bahnschrift"/>
                        <w:lang w:val="en-US"/>
                      </w:rPr>
                      <w:fldChar w:fldCharType="separate"/>
                    </w:r>
                    <w:r w:rsidR="00E73621" w:rsidRPr="00BD523A">
                      <w:rPr>
                        <w:rFonts w:ascii="Bahnschrift" w:hAnsi="Bahnschrift"/>
                        <w:noProof/>
                        <w:lang w:val="en-US"/>
                      </w:rPr>
                      <w:t>13</w:t>
                    </w:r>
                    <w:r w:rsidR="00E73621" w:rsidRPr="00BD523A">
                      <w:rPr>
                        <w:rFonts w:ascii="Bahnschrift" w:hAnsi="Bahnschrift"/>
                        <w:lang w:val="en-US"/>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FB65"/>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8F2AA3"/>
    <w:multiLevelType w:val="hybridMultilevel"/>
    <w:tmpl w:val="AEB017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0A73BD4"/>
    <w:multiLevelType w:val="multilevel"/>
    <w:tmpl w:val="D4CE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E5304"/>
    <w:multiLevelType w:val="hybridMultilevel"/>
    <w:tmpl w:val="FA24C4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1892362"/>
    <w:multiLevelType w:val="multilevel"/>
    <w:tmpl w:val="3066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9F60E8"/>
    <w:multiLevelType w:val="multilevel"/>
    <w:tmpl w:val="E9E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F5EB92"/>
    <w:multiLevelType w:val="hybridMultilevel"/>
    <w:tmpl w:val="5AF289F0"/>
    <w:lvl w:ilvl="0" w:tplc="3592962C">
      <w:start w:val="1"/>
      <w:numFmt w:val="bullet"/>
      <w:lvlText w:val=""/>
      <w:lvlJc w:val="left"/>
      <w:pPr>
        <w:ind w:left="720" w:hanging="360"/>
      </w:pPr>
      <w:rPr>
        <w:rFonts w:ascii="Symbol" w:hAnsi="Symbol" w:hint="default"/>
      </w:rPr>
    </w:lvl>
    <w:lvl w:ilvl="1" w:tplc="8174DF72">
      <w:start w:val="1"/>
      <w:numFmt w:val="bullet"/>
      <w:lvlText w:val="o"/>
      <w:lvlJc w:val="left"/>
      <w:pPr>
        <w:ind w:left="1440" w:hanging="360"/>
      </w:pPr>
      <w:rPr>
        <w:rFonts w:ascii="Courier New" w:hAnsi="Courier New" w:hint="default"/>
      </w:rPr>
    </w:lvl>
    <w:lvl w:ilvl="2" w:tplc="BDBA0FAA">
      <w:start w:val="1"/>
      <w:numFmt w:val="bullet"/>
      <w:lvlText w:val=""/>
      <w:lvlJc w:val="left"/>
      <w:pPr>
        <w:ind w:left="2160" w:hanging="360"/>
      </w:pPr>
      <w:rPr>
        <w:rFonts w:ascii="Wingdings" w:hAnsi="Wingdings" w:hint="default"/>
      </w:rPr>
    </w:lvl>
    <w:lvl w:ilvl="3" w:tplc="490CDCA2">
      <w:start w:val="1"/>
      <w:numFmt w:val="bullet"/>
      <w:lvlText w:val=""/>
      <w:lvlJc w:val="left"/>
      <w:pPr>
        <w:ind w:left="2880" w:hanging="360"/>
      </w:pPr>
      <w:rPr>
        <w:rFonts w:ascii="Symbol" w:hAnsi="Symbol" w:hint="default"/>
      </w:rPr>
    </w:lvl>
    <w:lvl w:ilvl="4" w:tplc="D4DEC296">
      <w:start w:val="1"/>
      <w:numFmt w:val="bullet"/>
      <w:lvlText w:val="o"/>
      <w:lvlJc w:val="left"/>
      <w:pPr>
        <w:ind w:left="3600" w:hanging="360"/>
      </w:pPr>
      <w:rPr>
        <w:rFonts w:ascii="Courier New" w:hAnsi="Courier New" w:hint="default"/>
      </w:rPr>
    </w:lvl>
    <w:lvl w:ilvl="5" w:tplc="7A42CC3A">
      <w:start w:val="1"/>
      <w:numFmt w:val="bullet"/>
      <w:lvlText w:val=""/>
      <w:lvlJc w:val="left"/>
      <w:pPr>
        <w:ind w:left="4320" w:hanging="360"/>
      </w:pPr>
      <w:rPr>
        <w:rFonts w:ascii="Wingdings" w:hAnsi="Wingdings" w:hint="default"/>
      </w:rPr>
    </w:lvl>
    <w:lvl w:ilvl="6" w:tplc="6ACA2096">
      <w:start w:val="1"/>
      <w:numFmt w:val="bullet"/>
      <w:lvlText w:val=""/>
      <w:lvlJc w:val="left"/>
      <w:pPr>
        <w:ind w:left="5040" w:hanging="360"/>
      </w:pPr>
      <w:rPr>
        <w:rFonts w:ascii="Symbol" w:hAnsi="Symbol" w:hint="default"/>
      </w:rPr>
    </w:lvl>
    <w:lvl w:ilvl="7" w:tplc="7C7E9548">
      <w:start w:val="1"/>
      <w:numFmt w:val="bullet"/>
      <w:lvlText w:val="o"/>
      <w:lvlJc w:val="left"/>
      <w:pPr>
        <w:ind w:left="5760" w:hanging="360"/>
      </w:pPr>
      <w:rPr>
        <w:rFonts w:ascii="Courier New" w:hAnsi="Courier New" w:hint="default"/>
      </w:rPr>
    </w:lvl>
    <w:lvl w:ilvl="8" w:tplc="7344650A">
      <w:start w:val="1"/>
      <w:numFmt w:val="bullet"/>
      <w:lvlText w:val=""/>
      <w:lvlJc w:val="left"/>
      <w:pPr>
        <w:ind w:left="6480" w:hanging="360"/>
      </w:pPr>
      <w:rPr>
        <w:rFonts w:ascii="Wingdings" w:hAnsi="Wingdings" w:hint="default"/>
      </w:rPr>
    </w:lvl>
  </w:abstractNum>
  <w:abstractNum w:abstractNumId="7" w15:restartNumberingAfterBreak="0">
    <w:nsid w:val="035E6C8D"/>
    <w:multiLevelType w:val="hybridMultilevel"/>
    <w:tmpl w:val="6EBEFE3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04931A87"/>
    <w:multiLevelType w:val="multilevel"/>
    <w:tmpl w:val="A7AE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CC27F9"/>
    <w:multiLevelType w:val="multilevel"/>
    <w:tmpl w:val="08090025"/>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05A363FF"/>
    <w:multiLevelType w:val="multilevel"/>
    <w:tmpl w:val="0E7E4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B773FA"/>
    <w:multiLevelType w:val="hybridMultilevel"/>
    <w:tmpl w:val="05B2E42E"/>
    <w:lvl w:ilvl="0" w:tplc="02A81F52">
      <w:start w:val="1"/>
      <w:numFmt w:val="bullet"/>
      <w:lvlText w:val=""/>
      <w:lvlJc w:val="left"/>
      <w:pPr>
        <w:ind w:left="720" w:hanging="360"/>
      </w:pPr>
      <w:rPr>
        <w:rFonts w:ascii="Symbol" w:hAnsi="Symbol" w:hint="default"/>
      </w:rPr>
    </w:lvl>
    <w:lvl w:ilvl="1" w:tplc="EEF4A3C2" w:tentative="1">
      <w:start w:val="1"/>
      <w:numFmt w:val="bullet"/>
      <w:lvlText w:val="o"/>
      <w:lvlJc w:val="left"/>
      <w:pPr>
        <w:ind w:left="1440" w:hanging="360"/>
      </w:pPr>
      <w:rPr>
        <w:rFonts w:ascii="Courier New" w:hAnsi="Courier New" w:hint="default"/>
      </w:rPr>
    </w:lvl>
    <w:lvl w:ilvl="2" w:tplc="E746078A" w:tentative="1">
      <w:start w:val="1"/>
      <w:numFmt w:val="bullet"/>
      <w:lvlText w:val=""/>
      <w:lvlJc w:val="left"/>
      <w:pPr>
        <w:ind w:left="2160" w:hanging="360"/>
      </w:pPr>
      <w:rPr>
        <w:rFonts w:ascii="Wingdings" w:hAnsi="Wingdings" w:hint="default"/>
      </w:rPr>
    </w:lvl>
    <w:lvl w:ilvl="3" w:tplc="B192CEF6" w:tentative="1">
      <w:start w:val="1"/>
      <w:numFmt w:val="bullet"/>
      <w:lvlText w:val=""/>
      <w:lvlJc w:val="left"/>
      <w:pPr>
        <w:ind w:left="2880" w:hanging="360"/>
      </w:pPr>
      <w:rPr>
        <w:rFonts w:ascii="Symbol" w:hAnsi="Symbol" w:hint="default"/>
      </w:rPr>
    </w:lvl>
    <w:lvl w:ilvl="4" w:tplc="4BF0B822" w:tentative="1">
      <w:start w:val="1"/>
      <w:numFmt w:val="bullet"/>
      <w:lvlText w:val="o"/>
      <w:lvlJc w:val="left"/>
      <w:pPr>
        <w:ind w:left="3600" w:hanging="360"/>
      </w:pPr>
      <w:rPr>
        <w:rFonts w:ascii="Courier New" w:hAnsi="Courier New" w:hint="default"/>
      </w:rPr>
    </w:lvl>
    <w:lvl w:ilvl="5" w:tplc="A9C22622" w:tentative="1">
      <w:start w:val="1"/>
      <w:numFmt w:val="bullet"/>
      <w:lvlText w:val=""/>
      <w:lvlJc w:val="left"/>
      <w:pPr>
        <w:ind w:left="4320" w:hanging="360"/>
      </w:pPr>
      <w:rPr>
        <w:rFonts w:ascii="Wingdings" w:hAnsi="Wingdings" w:hint="default"/>
      </w:rPr>
    </w:lvl>
    <w:lvl w:ilvl="6" w:tplc="70A83A40" w:tentative="1">
      <w:start w:val="1"/>
      <w:numFmt w:val="bullet"/>
      <w:lvlText w:val=""/>
      <w:lvlJc w:val="left"/>
      <w:pPr>
        <w:ind w:left="5040" w:hanging="360"/>
      </w:pPr>
      <w:rPr>
        <w:rFonts w:ascii="Symbol" w:hAnsi="Symbol" w:hint="default"/>
      </w:rPr>
    </w:lvl>
    <w:lvl w:ilvl="7" w:tplc="1576BC96" w:tentative="1">
      <w:start w:val="1"/>
      <w:numFmt w:val="bullet"/>
      <w:lvlText w:val="o"/>
      <w:lvlJc w:val="left"/>
      <w:pPr>
        <w:ind w:left="5760" w:hanging="360"/>
      </w:pPr>
      <w:rPr>
        <w:rFonts w:ascii="Courier New" w:hAnsi="Courier New" w:hint="default"/>
      </w:rPr>
    </w:lvl>
    <w:lvl w:ilvl="8" w:tplc="7A720E8E" w:tentative="1">
      <w:start w:val="1"/>
      <w:numFmt w:val="bullet"/>
      <w:lvlText w:val=""/>
      <w:lvlJc w:val="left"/>
      <w:pPr>
        <w:ind w:left="6480" w:hanging="360"/>
      </w:pPr>
      <w:rPr>
        <w:rFonts w:ascii="Wingdings" w:hAnsi="Wingdings" w:hint="default"/>
      </w:rPr>
    </w:lvl>
  </w:abstractNum>
  <w:abstractNum w:abstractNumId="12" w15:restartNumberingAfterBreak="0">
    <w:nsid w:val="06830514"/>
    <w:multiLevelType w:val="hybridMultilevel"/>
    <w:tmpl w:val="0BD2C0F4"/>
    <w:lvl w:ilvl="0" w:tplc="0436032C">
      <w:numFmt w:val="bullet"/>
      <w:lvlText w:val="-"/>
      <w:lvlJc w:val="left"/>
      <w:pPr>
        <w:ind w:left="360" w:hanging="360"/>
      </w:pPr>
      <w:rPr>
        <w:rFonts w:ascii="Aptos" w:eastAsiaTheme="minorHAnsi" w:hAnsi="Apto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06E3741A"/>
    <w:multiLevelType w:val="hybridMultilevel"/>
    <w:tmpl w:val="B6A69EFC"/>
    <w:lvl w:ilvl="0" w:tplc="760AE1D4">
      <w:start w:val="1"/>
      <w:numFmt w:val="bullet"/>
      <w:lvlText w:val=""/>
      <w:lvlJc w:val="left"/>
      <w:pPr>
        <w:ind w:left="720" w:hanging="360"/>
      </w:pPr>
      <w:rPr>
        <w:rFonts w:ascii="Symbol" w:hAnsi="Symbol" w:hint="default"/>
      </w:rPr>
    </w:lvl>
    <w:lvl w:ilvl="1" w:tplc="12165244" w:tentative="1">
      <w:start w:val="1"/>
      <w:numFmt w:val="bullet"/>
      <w:lvlText w:val="o"/>
      <w:lvlJc w:val="left"/>
      <w:pPr>
        <w:ind w:left="1440" w:hanging="360"/>
      </w:pPr>
      <w:rPr>
        <w:rFonts w:ascii="Courier New" w:hAnsi="Courier New" w:hint="default"/>
      </w:rPr>
    </w:lvl>
    <w:lvl w:ilvl="2" w:tplc="7B68CB06" w:tentative="1">
      <w:start w:val="1"/>
      <w:numFmt w:val="bullet"/>
      <w:lvlText w:val=""/>
      <w:lvlJc w:val="left"/>
      <w:pPr>
        <w:ind w:left="2160" w:hanging="360"/>
      </w:pPr>
      <w:rPr>
        <w:rFonts w:ascii="Wingdings" w:hAnsi="Wingdings" w:hint="default"/>
      </w:rPr>
    </w:lvl>
    <w:lvl w:ilvl="3" w:tplc="20C45EB6" w:tentative="1">
      <w:start w:val="1"/>
      <w:numFmt w:val="bullet"/>
      <w:lvlText w:val=""/>
      <w:lvlJc w:val="left"/>
      <w:pPr>
        <w:ind w:left="2880" w:hanging="360"/>
      </w:pPr>
      <w:rPr>
        <w:rFonts w:ascii="Symbol" w:hAnsi="Symbol" w:hint="default"/>
      </w:rPr>
    </w:lvl>
    <w:lvl w:ilvl="4" w:tplc="F312A428" w:tentative="1">
      <w:start w:val="1"/>
      <w:numFmt w:val="bullet"/>
      <w:lvlText w:val="o"/>
      <w:lvlJc w:val="left"/>
      <w:pPr>
        <w:ind w:left="3600" w:hanging="360"/>
      </w:pPr>
      <w:rPr>
        <w:rFonts w:ascii="Courier New" w:hAnsi="Courier New" w:hint="default"/>
      </w:rPr>
    </w:lvl>
    <w:lvl w:ilvl="5" w:tplc="0554EA9A" w:tentative="1">
      <w:start w:val="1"/>
      <w:numFmt w:val="bullet"/>
      <w:lvlText w:val=""/>
      <w:lvlJc w:val="left"/>
      <w:pPr>
        <w:ind w:left="4320" w:hanging="360"/>
      </w:pPr>
      <w:rPr>
        <w:rFonts w:ascii="Wingdings" w:hAnsi="Wingdings" w:hint="default"/>
      </w:rPr>
    </w:lvl>
    <w:lvl w:ilvl="6" w:tplc="B566BF80" w:tentative="1">
      <w:start w:val="1"/>
      <w:numFmt w:val="bullet"/>
      <w:lvlText w:val=""/>
      <w:lvlJc w:val="left"/>
      <w:pPr>
        <w:ind w:left="5040" w:hanging="360"/>
      </w:pPr>
      <w:rPr>
        <w:rFonts w:ascii="Symbol" w:hAnsi="Symbol" w:hint="default"/>
      </w:rPr>
    </w:lvl>
    <w:lvl w:ilvl="7" w:tplc="2AA8C4A6" w:tentative="1">
      <w:start w:val="1"/>
      <w:numFmt w:val="bullet"/>
      <w:lvlText w:val="o"/>
      <w:lvlJc w:val="left"/>
      <w:pPr>
        <w:ind w:left="5760" w:hanging="360"/>
      </w:pPr>
      <w:rPr>
        <w:rFonts w:ascii="Courier New" w:hAnsi="Courier New" w:hint="default"/>
      </w:rPr>
    </w:lvl>
    <w:lvl w:ilvl="8" w:tplc="B498B28E" w:tentative="1">
      <w:start w:val="1"/>
      <w:numFmt w:val="bullet"/>
      <w:lvlText w:val=""/>
      <w:lvlJc w:val="left"/>
      <w:pPr>
        <w:ind w:left="6480" w:hanging="360"/>
      </w:pPr>
      <w:rPr>
        <w:rFonts w:ascii="Wingdings" w:hAnsi="Wingdings" w:hint="default"/>
      </w:rPr>
    </w:lvl>
  </w:abstractNum>
  <w:abstractNum w:abstractNumId="14" w15:restartNumberingAfterBreak="0">
    <w:nsid w:val="07EE9827"/>
    <w:multiLevelType w:val="hybridMultilevel"/>
    <w:tmpl w:val="6F2A295C"/>
    <w:lvl w:ilvl="0" w:tplc="174AEC64">
      <w:start w:val="1"/>
      <w:numFmt w:val="bullet"/>
      <w:lvlText w:val=""/>
      <w:lvlJc w:val="left"/>
      <w:pPr>
        <w:ind w:left="360" w:hanging="360"/>
      </w:pPr>
      <w:rPr>
        <w:rFonts w:ascii="Symbol" w:hAnsi="Symbol" w:hint="default"/>
      </w:rPr>
    </w:lvl>
    <w:lvl w:ilvl="1" w:tplc="5C3C05C2">
      <w:start w:val="1"/>
      <w:numFmt w:val="bullet"/>
      <w:lvlText w:val="o"/>
      <w:lvlJc w:val="left"/>
      <w:pPr>
        <w:ind w:left="1080" w:hanging="360"/>
      </w:pPr>
      <w:rPr>
        <w:rFonts w:ascii="Courier New" w:hAnsi="Courier New" w:hint="default"/>
      </w:rPr>
    </w:lvl>
    <w:lvl w:ilvl="2" w:tplc="1FE4D928">
      <w:start w:val="1"/>
      <w:numFmt w:val="bullet"/>
      <w:lvlText w:val=""/>
      <w:lvlJc w:val="left"/>
      <w:pPr>
        <w:ind w:left="1800" w:hanging="360"/>
      </w:pPr>
      <w:rPr>
        <w:rFonts w:ascii="Wingdings" w:hAnsi="Wingdings" w:hint="default"/>
      </w:rPr>
    </w:lvl>
    <w:lvl w:ilvl="3" w:tplc="64A219CC">
      <w:start w:val="1"/>
      <w:numFmt w:val="bullet"/>
      <w:lvlText w:val=""/>
      <w:lvlJc w:val="left"/>
      <w:pPr>
        <w:ind w:left="2520" w:hanging="360"/>
      </w:pPr>
      <w:rPr>
        <w:rFonts w:ascii="Symbol" w:hAnsi="Symbol" w:hint="default"/>
      </w:rPr>
    </w:lvl>
    <w:lvl w:ilvl="4" w:tplc="F69AFD4C">
      <w:start w:val="1"/>
      <w:numFmt w:val="bullet"/>
      <w:lvlText w:val="o"/>
      <w:lvlJc w:val="left"/>
      <w:pPr>
        <w:ind w:left="3240" w:hanging="360"/>
      </w:pPr>
      <w:rPr>
        <w:rFonts w:ascii="Courier New" w:hAnsi="Courier New" w:hint="default"/>
      </w:rPr>
    </w:lvl>
    <w:lvl w:ilvl="5" w:tplc="D5F6F54E">
      <w:start w:val="1"/>
      <w:numFmt w:val="bullet"/>
      <w:lvlText w:val=""/>
      <w:lvlJc w:val="left"/>
      <w:pPr>
        <w:ind w:left="3960" w:hanging="360"/>
      </w:pPr>
      <w:rPr>
        <w:rFonts w:ascii="Wingdings" w:hAnsi="Wingdings" w:hint="default"/>
      </w:rPr>
    </w:lvl>
    <w:lvl w:ilvl="6" w:tplc="34D40434">
      <w:start w:val="1"/>
      <w:numFmt w:val="bullet"/>
      <w:lvlText w:val=""/>
      <w:lvlJc w:val="left"/>
      <w:pPr>
        <w:ind w:left="4680" w:hanging="360"/>
      </w:pPr>
      <w:rPr>
        <w:rFonts w:ascii="Symbol" w:hAnsi="Symbol" w:hint="default"/>
      </w:rPr>
    </w:lvl>
    <w:lvl w:ilvl="7" w:tplc="A0A8E938">
      <w:start w:val="1"/>
      <w:numFmt w:val="bullet"/>
      <w:lvlText w:val="o"/>
      <w:lvlJc w:val="left"/>
      <w:pPr>
        <w:ind w:left="5400" w:hanging="360"/>
      </w:pPr>
      <w:rPr>
        <w:rFonts w:ascii="Courier New" w:hAnsi="Courier New" w:hint="default"/>
      </w:rPr>
    </w:lvl>
    <w:lvl w:ilvl="8" w:tplc="A746D460">
      <w:start w:val="1"/>
      <w:numFmt w:val="bullet"/>
      <w:lvlText w:val=""/>
      <w:lvlJc w:val="left"/>
      <w:pPr>
        <w:ind w:left="6120" w:hanging="360"/>
      </w:pPr>
      <w:rPr>
        <w:rFonts w:ascii="Wingdings" w:hAnsi="Wingdings" w:hint="default"/>
      </w:rPr>
    </w:lvl>
  </w:abstractNum>
  <w:abstractNum w:abstractNumId="15" w15:restartNumberingAfterBreak="0">
    <w:nsid w:val="07F91820"/>
    <w:multiLevelType w:val="hybridMultilevel"/>
    <w:tmpl w:val="89CA8B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08B33F3A"/>
    <w:multiLevelType w:val="hybridMultilevel"/>
    <w:tmpl w:val="317CCF6E"/>
    <w:lvl w:ilvl="0" w:tplc="23BAF7A6">
      <w:start w:val="1"/>
      <w:numFmt w:val="bullet"/>
      <w:lvlText w:val="-"/>
      <w:lvlJc w:val="left"/>
      <w:pPr>
        <w:ind w:left="720" w:hanging="360"/>
      </w:pPr>
      <w:rPr>
        <w:rFonts w:ascii="Aptos" w:hAnsi="Aptos" w:hint="default"/>
      </w:rPr>
    </w:lvl>
    <w:lvl w:ilvl="1" w:tplc="4948A900">
      <w:start w:val="1"/>
      <w:numFmt w:val="bullet"/>
      <w:lvlText w:val="o"/>
      <w:lvlJc w:val="left"/>
      <w:pPr>
        <w:ind w:left="1440" w:hanging="360"/>
      </w:pPr>
      <w:rPr>
        <w:rFonts w:ascii="Courier New" w:hAnsi="Courier New" w:hint="default"/>
      </w:rPr>
    </w:lvl>
    <w:lvl w:ilvl="2" w:tplc="E8B4E5D8">
      <w:start w:val="1"/>
      <w:numFmt w:val="bullet"/>
      <w:lvlText w:val=""/>
      <w:lvlJc w:val="left"/>
      <w:pPr>
        <w:ind w:left="2160" w:hanging="360"/>
      </w:pPr>
      <w:rPr>
        <w:rFonts w:ascii="Wingdings" w:hAnsi="Wingdings" w:hint="default"/>
      </w:rPr>
    </w:lvl>
    <w:lvl w:ilvl="3" w:tplc="34565872">
      <w:start w:val="1"/>
      <w:numFmt w:val="bullet"/>
      <w:lvlText w:val=""/>
      <w:lvlJc w:val="left"/>
      <w:pPr>
        <w:ind w:left="2880" w:hanging="360"/>
      </w:pPr>
      <w:rPr>
        <w:rFonts w:ascii="Symbol" w:hAnsi="Symbol" w:hint="default"/>
      </w:rPr>
    </w:lvl>
    <w:lvl w:ilvl="4" w:tplc="758AD11A">
      <w:start w:val="1"/>
      <w:numFmt w:val="bullet"/>
      <w:lvlText w:val="o"/>
      <w:lvlJc w:val="left"/>
      <w:pPr>
        <w:ind w:left="3600" w:hanging="360"/>
      </w:pPr>
      <w:rPr>
        <w:rFonts w:ascii="Courier New" w:hAnsi="Courier New" w:hint="default"/>
      </w:rPr>
    </w:lvl>
    <w:lvl w:ilvl="5" w:tplc="56486834">
      <w:start w:val="1"/>
      <w:numFmt w:val="bullet"/>
      <w:lvlText w:val=""/>
      <w:lvlJc w:val="left"/>
      <w:pPr>
        <w:ind w:left="4320" w:hanging="360"/>
      </w:pPr>
      <w:rPr>
        <w:rFonts w:ascii="Wingdings" w:hAnsi="Wingdings" w:hint="default"/>
      </w:rPr>
    </w:lvl>
    <w:lvl w:ilvl="6" w:tplc="20829FFA">
      <w:start w:val="1"/>
      <w:numFmt w:val="bullet"/>
      <w:lvlText w:val=""/>
      <w:lvlJc w:val="left"/>
      <w:pPr>
        <w:ind w:left="5040" w:hanging="360"/>
      </w:pPr>
      <w:rPr>
        <w:rFonts w:ascii="Symbol" w:hAnsi="Symbol" w:hint="default"/>
      </w:rPr>
    </w:lvl>
    <w:lvl w:ilvl="7" w:tplc="C5C479AE">
      <w:start w:val="1"/>
      <w:numFmt w:val="bullet"/>
      <w:lvlText w:val="o"/>
      <w:lvlJc w:val="left"/>
      <w:pPr>
        <w:ind w:left="5760" w:hanging="360"/>
      </w:pPr>
      <w:rPr>
        <w:rFonts w:ascii="Courier New" w:hAnsi="Courier New" w:hint="default"/>
      </w:rPr>
    </w:lvl>
    <w:lvl w:ilvl="8" w:tplc="94ACEE76">
      <w:start w:val="1"/>
      <w:numFmt w:val="bullet"/>
      <w:lvlText w:val=""/>
      <w:lvlJc w:val="left"/>
      <w:pPr>
        <w:ind w:left="6480" w:hanging="360"/>
      </w:pPr>
      <w:rPr>
        <w:rFonts w:ascii="Wingdings" w:hAnsi="Wingdings" w:hint="default"/>
      </w:rPr>
    </w:lvl>
  </w:abstractNum>
  <w:abstractNum w:abstractNumId="17" w15:restartNumberingAfterBreak="0">
    <w:nsid w:val="0B4E69C9"/>
    <w:multiLevelType w:val="multilevel"/>
    <w:tmpl w:val="495469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9160D9"/>
    <w:multiLevelType w:val="hybridMultilevel"/>
    <w:tmpl w:val="70C2368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0D942B2F"/>
    <w:multiLevelType w:val="multilevel"/>
    <w:tmpl w:val="60FE474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0DFF1040"/>
    <w:multiLevelType w:val="multilevel"/>
    <w:tmpl w:val="4A5E4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0A4386"/>
    <w:multiLevelType w:val="hybridMultilevel"/>
    <w:tmpl w:val="5AF6E3B0"/>
    <w:lvl w:ilvl="0" w:tplc="C228101E">
      <w:start w:val="1"/>
      <w:numFmt w:val="bullet"/>
      <w:lvlText w:val=""/>
      <w:lvlJc w:val="left"/>
      <w:pPr>
        <w:ind w:left="720" w:hanging="360"/>
      </w:pPr>
      <w:rPr>
        <w:rFonts w:ascii="Symbol" w:hAnsi="Symbol" w:hint="default"/>
      </w:rPr>
    </w:lvl>
    <w:lvl w:ilvl="1" w:tplc="D5F0EA26" w:tentative="1">
      <w:start w:val="1"/>
      <w:numFmt w:val="bullet"/>
      <w:lvlText w:val="o"/>
      <w:lvlJc w:val="left"/>
      <w:pPr>
        <w:ind w:left="1440" w:hanging="360"/>
      </w:pPr>
      <w:rPr>
        <w:rFonts w:ascii="Courier New" w:hAnsi="Courier New" w:hint="default"/>
      </w:rPr>
    </w:lvl>
    <w:lvl w:ilvl="2" w:tplc="6F00AECE" w:tentative="1">
      <w:start w:val="1"/>
      <w:numFmt w:val="bullet"/>
      <w:lvlText w:val=""/>
      <w:lvlJc w:val="left"/>
      <w:pPr>
        <w:ind w:left="2160" w:hanging="360"/>
      </w:pPr>
      <w:rPr>
        <w:rFonts w:ascii="Wingdings" w:hAnsi="Wingdings" w:hint="default"/>
      </w:rPr>
    </w:lvl>
    <w:lvl w:ilvl="3" w:tplc="814E224A" w:tentative="1">
      <w:start w:val="1"/>
      <w:numFmt w:val="bullet"/>
      <w:lvlText w:val=""/>
      <w:lvlJc w:val="left"/>
      <w:pPr>
        <w:ind w:left="2880" w:hanging="360"/>
      </w:pPr>
      <w:rPr>
        <w:rFonts w:ascii="Symbol" w:hAnsi="Symbol" w:hint="default"/>
      </w:rPr>
    </w:lvl>
    <w:lvl w:ilvl="4" w:tplc="C5E09A5A" w:tentative="1">
      <w:start w:val="1"/>
      <w:numFmt w:val="bullet"/>
      <w:lvlText w:val="o"/>
      <w:lvlJc w:val="left"/>
      <w:pPr>
        <w:ind w:left="3600" w:hanging="360"/>
      </w:pPr>
      <w:rPr>
        <w:rFonts w:ascii="Courier New" w:hAnsi="Courier New" w:hint="default"/>
      </w:rPr>
    </w:lvl>
    <w:lvl w:ilvl="5" w:tplc="11C4EDF4" w:tentative="1">
      <w:start w:val="1"/>
      <w:numFmt w:val="bullet"/>
      <w:lvlText w:val=""/>
      <w:lvlJc w:val="left"/>
      <w:pPr>
        <w:ind w:left="4320" w:hanging="360"/>
      </w:pPr>
      <w:rPr>
        <w:rFonts w:ascii="Wingdings" w:hAnsi="Wingdings" w:hint="default"/>
      </w:rPr>
    </w:lvl>
    <w:lvl w:ilvl="6" w:tplc="32147C1E" w:tentative="1">
      <w:start w:val="1"/>
      <w:numFmt w:val="bullet"/>
      <w:lvlText w:val=""/>
      <w:lvlJc w:val="left"/>
      <w:pPr>
        <w:ind w:left="5040" w:hanging="360"/>
      </w:pPr>
      <w:rPr>
        <w:rFonts w:ascii="Symbol" w:hAnsi="Symbol" w:hint="default"/>
      </w:rPr>
    </w:lvl>
    <w:lvl w:ilvl="7" w:tplc="13947850" w:tentative="1">
      <w:start w:val="1"/>
      <w:numFmt w:val="bullet"/>
      <w:lvlText w:val="o"/>
      <w:lvlJc w:val="left"/>
      <w:pPr>
        <w:ind w:left="5760" w:hanging="360"/>
      </w:pPr>
      <w:rPr>
        <w:rFonts w:ascii="Courier New" w:hAnsi="Courier New" w:hint="default"/>
      </w:rPr>
    </w:lvl>
    <w:lvl w:ilvl="8" w:tplc="13AA9FD8" w:tentative="1">
      <w:start w:val="1"/>
      <w:numFmt w:val="bullet"/>
      <w:lvlText w:val=""/>
      <w:lvlJc w:val="left"/>
      <w:pPr>
        <w:ind w:left="6480" w:hanging="360"/>
      </w:pPr>
      <w:rPr>
        <w:rFonts w:ascii="Wingdings" w:hAnsi="Wingdings" w:hint="default"/>
      </w:rPr>
    </w:lvl>
  </w:abstractNum>
  <w:abstractNum w:abstractNumId="22" w15:restartNumberingAfterBreak="0">
    <w:nsid w:val="0EC92C96"/>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F776D4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04D0490"/>
    <w:multiLevelType w:val="multilevel"/>
    <w:tmpl w:val="6C987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A07F24"/>
    <w:multiLevelType w:val="hybridMultilevel"/>
    <w:tmpl w:val="B87E3AD6"/>
    <w:lvl w:ilvl="0" w:tplc="7E446712">
      <w:start w:val="1"/>
      <w:numFmt w:val="bullet"/>
      <w:lvlText w:val=""/>
      <w:lvlJc w:val="left"/>
      <w:pPr>
        <w:ind w:left="720" w:hanging="360"/>
      </w:pPr>
      <w:rPr>
        <w:rFonts w:ascii="Symbol" w:hAnsi="Symbol" w:hint="default"/>
      </w:rPr>
    </w:lvl>
    <w:lvl w:ilvl="1" w:tplc="99304F06" w:tentative="1">
      <w:start w:val="1"/>
      <w:numFmt w:val="bullet"/>
      <w:lvlText w:val="o"/>
      <w:lvlJc w:val="left"/>
      <w:pPr>
        <w:ind w:left="1440" w:hanging="360"/>
      </w:pPr>
      <w:rPr>
        <w:rFonts w:ascii="Courier New" w:hAnsi="Courier New" w:hint="default"/>
      </w:rPr>
    </w:lvl>
    <w:lvl w:ilvl="2" w:tplc="21844444" w:tentative="1">
      <w:start w:val="1"/>
      <w:numFmt w:val="bullet"/>
      <w:lvlText w:val=""/>
      <w:lvlJc w:val="left"/>
      <w:pPr>
        <w:ind w:left="2160" w:hanging="360"/>
      </w:pPr>
      <w:rPr>
        <w:rFonts w:ascii="Wingdings" w:hAnsi="Wingdings" w:hint="default"/>
      </w:rPr>
    </w:lvl>
    <w:lvl w:ilvl="3" w:tplc="689C89C4" w:tentative="1">
      <w:start w:val="1"/>
      <w:numFmt w:val="bullet"/>
      <w:lvlText w:val=""/>
      <w:lvlJc w:val="left"/>
      <w:pPr>
        <w:ind w:left="2880" w:hanging="360"/>
      </w:pPr>
      <w:rPr>
        <w:rFonts w:ascii="Symbol" w:hAnsi="Symbol" w:hint="default"/>
      </w:rPr>
    </w:lvl>
    <w:lvl w:ilvl="4" w:tplc="AD680BC6" w:tentative="1">
      <w:start w:val="1"/>
      <w:numFmt w:val="bullet"/>
      <w:lvlText w:val="o"/>
      <w:lvlJc w:val="left"/>
      <w:pPr>
        <w:ind w:left="3600" w:hanging="360"/>
      </w:pPr>
      <w:rPr>
        <w:rFonts w:ascii="Courier New" w:hAnsi="Courier New" w:hint="default"/>
      </w:rPr>
    </w:lvl>
    <w:lvl w:ilvl="5" w:tplc="F50EB43A" w:tentative="1">
      <w:start w:val="1"/>
      <w:numFmt w:val="bullet"/>
      <w:lvlText w:val=""/>
      <w:lvlJc w:val="left"/>
      <w:pPr>
        <w:ind w:left="4320" w:hanging="360"/>
      </w:pPr>
      <w:rPr>
        <w:rFonts w:ascii="Wingdings" w:hAnsi="Wingdings" w:hint="default"/>
      </w:rPr>
    </w:lvl>
    <w:lvl w:ilvl="6" w:tplc="85940F54" w:tentative="1">
      <w:start w:val="1"/>
      <w:numFmt w:val="bullet"/>
      <w:lvlText w:val=""/>
      <w:lvlJc w:val="left"/>
      <w:pPr>
        <w:ind w:left="5040" w:hanging="360"/>
      </w:pPr>
      <w:rPr>
        <w:rFonts w:ascii="Symbol" w:hAnsi="Symbol" w:hint="default"/>
      </w:rPr>
    </w:lvl>
    <w:lvl w:ilvl="7" w:tplc="7BFAC1F8" w:tentative="1">
      <w:start w:val="1"/>
      <w:numFmt w:val="bullet"/>
      <w:lvlText w:val="o"/>
      <w:lvlJc w:val="left"/>
      <w:pPr>
        <w:ind w:left="5760" w:hanging="360"/>
      </w:pPr>
      <w:rPr>
        <w:rFonts w:ascii="Courier New" w:hAnsi="Courier New" w:hint="default"/>
      </w:rPr>
    </w:lvl>
    <w:lvl w:ilvl="8" w:tplc="B8D44202" w:tentative="1">
      <w:start w:val="1"/>
      <w:numFmt w:val="bullet"/>
      <w:lvlText w:val=""/>
      <w:lvlJc w:val="left"/>
      <w:pPr>
        <w:ind w:left="6480" w:hanging="360"/>
      </w:pPr>
      <w:rPr>
        <w:rFonts w:ascii="Wingdings" w:hAnsi="Wingdings" w:hint="default"/>
      </w:rPr>
    </w:lvl>
  </w:abstractNum>
  <w:abstractNum w:abstractNumId="26" w15:restartNumberingAfterBreak="0">
    <w:nsid w:val="10CC0667"/>
    <w:multiLevelType w:val="multilevel"/>
    <w:tmpl w:val="B5786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E41C12"/>
    <w:multiLevelType w:val="multilevel"/>
    <w:tmpl w:val="1C4CE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17A3413"/>
    <w:multiLevelType w:val="hybridMultilevel"/>
    <w:tmpl w:val="1138F3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1C20413"/>
    <w:multiLevelType w:val="hybridMultilevel"/>
    <w:tmpl w:val="1D4094A0"/>
    <w:lvl w:ilvl="0" w:tplc="1244105C">
      <w:start w:val="1"/>
      <w:numFmt w:val="bullet"/>
      <w:lvlText w:val=""/>
      <w:lvlJc w:val="left"/>
      <w:pPr>
        <w:ind w:left="720" w:hanging="360"/>
      </w:pPr>
      <w:rPr>
        <w:rFonts w:ascii="Symbol" w:hAnsi="Symbol" w:hint="default"/>
      </w:rPr>
    </w:lvl>
    <w:lvl w:ilvl="1" w:tplc="DACEB552" w:tentative="1">
      <w:start w:val="1"/>
      <w:numFmt w:val="bullet"/>
      <w:lvlText w:val="o"/>
      <w:lvlJc w:val="left"/>
      <w:pPr>
        <w:ind w:left="1440" w:hanging="360"/>
      </w:pPr>
      <w:rPr>
        <w:rFonts w:ascii="Courier New" w:hAnsi="Courier New" w:hint="default"/>
      </w:rPr>
    </w:lvl>
    <w:lvl w:ilvl="2" w:tplc="A40A9052" w:tentative="1">
      <w:start w:val="1"/>
      <w:numFmt w:val="bullet"/>
      <w:lvlText w:val=""/>
      <w:lvlJc w:val="left"/>
      <w:pPr>
        <w:ind w:left="2160" w:hanging="360"/>
      </w:pPr>
      <w:rPr>
        <w:rFonts w:ascii="Wingdings" w:hAnsi="Wingdings" w:hint="default"/>
      </w:rPr>
    </w:lvl>
    <w:lvl w:ilvl="3" w:tplc="3CB41BE4" w:tentative="1">
      <w:start w:val="1"/>
      <w:numFmt w:val="bullet"/>
      <w:lvlText w:val=""/>
      <w:lvlJc w:val="left"/>
      <w:pPr>
        <w:ind w:left="2880" w:hanging="360"/>
      </w:pPr>
      <w:rPr>
        <w:rFonts w:ascii="Symbol" w:hAnsi="Symbol" w:hint="default"/>
      </w:rPr>
    </w:lvl>
    <w:lvl w:ilvl="4" w:tplc="7A707F84" w:tentative="1">
      <w:start w:val="1"/>
      <w:numFmt w:val="bullet"/>
      <w:lvlText w:val="o"/>
      <w:lvlJc w:val="left"/>
      <w:pPr>
        <w:ind w:left="3600" w:hanging="360"/>
      </w:pPr>
      <w:rPr>
        <w:rFonts w:ascii="Courier New" w:hAnsi="Courier New" w:hint="default"/>
      </w:rPr>
    </w:lvl>
    <w:lvl w:ilvl="5" w:tplc="80829DB0" w:tentative="1">
      <w:start w:val="1"/>
      <w:numFmt w:val="bullet"/>
      <w:lvlText w:val=""/>
      <w:lvlJc w:val="left"/>
      <w:pPr>
        <w:ind w:left="4320" w:hanging="360"/>
      </w:pPr>
      <w:rPr>
        <w:rFonts w:ascii="Wingdings" w:hAnsi="Wingdings" w:hint="default"/>
      </w:rPr>
    </w:lvl>
    <w:lvl w:ilvl="6" w:tplc="FC32CD32" w:tentative="1">
      <w:start w:val="1"/>
      <w:numFmt w:val="bullet"/>
      <w:lvlText w:val=""/>
      <w:lvlJc w:val="left"/>
      <w:pPr>
        <w:ind w:left="5040" w:hanging="360"/>
      </w:pPr>
      <w:rPr>
        <w:rFonts w:ascii="Symbol" w:hAnsi="Symbol" w:hint="default"/>
      </w:rPr>
    </w:lvl>
    <w:lvl w:ilvl="7" w:tplc="ADB6AB18" w:tentative="1">
      <w:start w:val="1"/>
      <w:numFmt w:val="bullet"/>
      <w:lvlText w:val="o"/>
      <w:lvlJc w:val="left"/>
      <w:pPr>
        <w:ind w:left="5760" w:hanging="360"/>
      </w:pPr>
      <w:rPr>
        <w:rFonts w:ascii="Courier New" w:hAnsi="Courier New" w:hint="default"/>
      </w:rPr>
    </w:lvl>
    <w:lvl w:ilvl="8" w:tplc="4198D0FE" w:tentative="1">
      <w:start w:val="1"/>
      <w:numFmt w:val="bullet"/>
      <w:lvlText w:val=""/>
      <w:lvlJc w:val="left"/>
      <w:pPr>
        <w:ind w:left="6480" w:hanging="360"/>
      </w:pPr>
      <w:rPr>
        <w:rFonts w:ascii="Wingdings" w:hAnsi="Wingdings" w:hint="default"/>
      </w:rPr>
    </w:lvl>
  </w:abstractNum>
  <w:abstractNum w:abstractNumId="30" w15:restartNumberingAfterBreak="0">
    <w:nsid w:val="120C76F5"/>
    <w:multiLevelType w:val="hybridMultilevel"/>
    <w:tmpl w:val="E654BE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127F5858"/>
    <w:multiLevelType w:val="hybridMultilevel"/>
    <w:tmpl w:val="D200F1D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13280C86"/>
    <w:multiLevelType w:val="multilevel"/>
    <w:tmpl w:val="44F6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B50D24"/>
    <w:multiLevelType w:val="hybridMultilevel"/>
    <w:tmpl w:val="728A9CC2"/>
    <w:lvl w:ilvl="0" w:tplc="ECD422BE">
      <w:start w:val="1"/>
      <w:numFmt w:val="decimal"/>
      <w:lvlText w:val="%1."/>
      <w:lvlJc w:val="left"/>
      <w:pPr>
        <w:ind w:left="720" w:hanging="360"/>
      </w:pPr>
    </w:lvl>
    <w:lvl w:ilvl="1" w:tplc="33A83E20">
      <w:start w:val="1"/>
      <w:numFmt w:val="lowerLetter"/>
      <w:lvlText w:val="%2."/>
      <w:lvlJc w:val="left"/>
      <w:pPr>
        <w:ind w:left="1440" w:hanging="360"/>
      </w:pPr>
    </w:lvl>
    <w:lvl w:ilvl="2" w:tplc="B9F6A326">
      <w:start w:val="1"/>
      <w:numFmt w:val="lowerRoman"/>
      <w:lvlText w:val="%3."/>
      <w:lvlJc w:val="right"/>
      <w:pPr>
        <w:ind w:left="2160" w:hanging="180"/>
      </w:pPr>
    </w:lvl>
    <w:lvl w:ilvl="3" w:tplc="8C121D34">
      <w:start w:val="1"/>
      <w:numFmt w:val="decimal"/>
      <w:lvlText w:val="%4."/>
      <w:lvlJc w:val="left"/>
      <w:pPr>
        <w:ind w:left="2880" w:hanging="360"/>
      </w:pPr>
    </w:lvl>
    <w:lvl w:ilvl="4" w:tplc="D99E1D48">
      <w:start w:val="1"/>
      <w:numFmt w:val="lowerLetter"/>
      <w:lvlText w:val="%5."/>
      <w:lvlJc w:val="left"/>
      <w:pPr>
        <w:ind w:left="3600" w:hanging="360"/>
      </w:pPr>
    </w:lvl>
    <w:lvl w:ilvl="5" w:tplc="AFB8D198">
      <w:start w:val="1"/>
      <w:numFmt w:val="lowerRoman"/>
      <w:lvlText w:val="%6."/>
      <w:lvlJc w:val="right"/>
      <w:pPr>
        <w:ind w:left="4320" w:hanging="180"/>
      </w:pPr>
    </w:lvl>
    <w:lvl w:ilvl="6" w:tplc="2EB2E094">
      <w:start w:val="1"/>
      <w:numFmt w:val="decimal"/>
      <w:lvlText w:val="%7."/>
      <w:lvlJc w:val="left"/>
      <w:pPr>
        <w:ind w:left="5040" w:hanging="360"/>
      </w:pPr>
    </w:lvl>
    <w:lvl w:ilvl="7" w:tplc="50BEE32A">
      <w:start w:val="1"/>
      <w:numFmt w:val="lowerLetter"/>
      <w:lvlText w:val="%8."/>
      <w:lvlJc w:val="left"/>
      <w:pPr>
        <w:ind w:left="5760" w:hanging="360"/>
      </w:pPr>
    </w:lvl>
    <w:lvl w:ilvl="8" w:tplc="50F4050A">
      <w:start w:val="1"/>
      <w:numFmt w:val="lowerRoman"/>
      <w:lvlText w:val="%9."/>
      <w:lvlJc w:val="right"/>
      <w:pPr>
        <w:ind w:left="6480" w:hanging="180"/>
      </w:pPr>
    </w:lvl>
  </w:abstractNum>
  <w:abstractNum w:abstractNumId="34" w15:restartNumberingAfterBreak="0">
    <w:nsid w:val="13C81E2A"/>
    <w:multiLevelType w:val="multilevel"/>
    <w:tmpl w:val="0CE2A826"/>
    <w:lvl w:ilvl="0">
      <w:start w:val="1"/>
      <w:numFmt w:val="bullet"/>
      <w:lvlText w:val=""/>
      <w:lvlJc w:val="left"/>
      <w:pPr>
        <w:ind w:left="1068" w:hanging="360"/>
      </w:pPr>
      <w:rPr>
        <w:rFonts w:ascii="Symbol" w:hAnsi="Symbol"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5" w15:restartNumberingAfterBreak="0">
    <w:nsid w:val="13F604E3"/>
    <w:multiLevelType w:val="hybridMultilevel"/>
    <w:tmpl w:val="3DFA2A46"/>
    <w:lvl w:ilvl="0" w:tplc="D9B6C996">
      <w:start w:val="1"/>
      <w:numFmt w:val="bullet"/>
      <w:lvlText w:val=""/>
      <w:lvlJc w:val="left"/>
      <w:pPr>
        <w:ind w:left="720" w:hanging="360"/>
      </w:pPr>
      <w:rPr>
        <w:rFonts w:ascii="Symbol" w:hAnsi="Symbol" w:hint="default"/>
      </w:rPr>
    </w:lvl>
    <w:lvl w:ilvl="1" w:tplc="FCAA9096" w:tentative="1">
      <w:start w:val="1"/>
      <w:numFmt w:val="bullet"/>
      <w:lvlText w:val="o"/>
      <w:lvlJc w:val="left"/>
      <w:pPr>
        <w:ind w:left="1440" w:hanging="360"/>
      </w:pPr>
      <w:rPr>
        <w:rFonts w:ascii="Courier New" w:hAnsi="Courier New" w:hint="default"/>
      </w:rPr>
    </w:lvl>
    <w:lvl w:ilvl="2" w:tplc="666EE896" w:tentative="1">
      <w:start w:val="1"/>
      <w:numFmt w:val="bullet"/>
      <w:lvlText w:val=""/>
      <w:lvlJc w:val="left"/>
      <w:pPr>
        <w:ind w:left="2160" w:hanging="360"/>
      </w:pPr>
      <w:rPr>
        <w:rFonts w:ascii="Wingdings" w:hAnsi="Wingdings" w:hint="default"/>
      </w:rPr>
    </w:lvl>
    <w:lvl w:ilvl="3" w:tplc="86B081B0" w:tentative="1">
      <w:start w:val="1"/>
      <w:numFmt w:val="bullet"/>
      <w:lvlText w:val=""/>
      <w:lvlJc w:val="left"/>
      <w:pPr>
        <w:ind w:left="2880" w:hanging="360"/>
      </w:pPr>
      <w:rPr>
        <w:rFonts w:ascii="Symbol" w:hAnsi="Symbol" w:hint="default"/>
      </w:rPr>
    </w:lvl>
    <w:lvl w:ilvl="4" w:tplc="C562F7B0" w:tentative="1">
      <w:start w:val="1"/>
      <w:numFmt w:val="bullet"/>
      <w:lvlText w:val="o"/>
      <w:lvlJc w:val="left"/>
      <w:pPr>
        <w:ind w:left="3600" w:hanging="360"/>
      </w:pPr>
      <w:rPr>
        <w:rFonts w:ascii="Courier New" w:hAnsi="Courier New" w:hint="default"/>
      </w:rPr>
    </w:lvl>
    <w:lvl w:ilvl="5" w:tplc="A516C2D4" w:tentative="1">
      <w:start w:val="1"/>
      <w:numFmt w:val="bullet"/>
      <w:lvlText w:val=""/>
      <w:lvlJc w:val="left"/>
      <w:pPr>
        <w:ind w:left="4320" w:hanging="360"/>
      </w:pPr>
      <w:rPr>
        <w:rFonts w:ascii="Wingdings" w:hAnsi="Wingdings" w:hint="default"/>
      </w:rPr>
    </w:lvl>
    <w:lvl w:ilvl="6" w:tplc="F68A9DC4" w:tentative="1">
      <w:start w:val="1"/>
      <w:numFmt w:val="bullet"/>
      <w:lvlText w:val=""/>
      <w:lvlJc w:val="left"/>
      <w:pPr>
        <w:ind w:left="5040" w:hanging="360"/>
      </w:pPr>
      <w:rPr>
        <w:rFonts w:ascii="Symbol" w:hAnsi="Symbol" w:hint="default"/>
      </w:rPr>
    </w:lvl>
    <w:lvl w:ilvl="7" w:tplc="0522359C" w:tentative="1">
      <w:start w:val="1"/>
      <w:numFmt w:val="bullet"/>
      <w:lvlText w:val="o"/>
      <w:lvlJc w:val="left"/>
      <w:pPr>
        <w:ind w:left="5760" w:hanging="360"/>
      </w:pPr>
      <w:rPr>
        <w:rFonts w:ascii="Courier New" w:hAnsi="Courier New" w:hint="default"/>
      </w:rPr>
    </w:lvl>
    <w:lvl w:ilvl="8" w:tplc="163AF174" w:tentative="1">
      <w:start w:val="1"/>
      <w:numFmt w:val="bullet"/>
      <w:lvlText w:val=""/>
      <w:lvlJc w:val="left"/>
      <w:pPr>
        <w:ind w:left="6480" w:hanging="360"/>
      </w:pPr>
      <w:rPr>
        <w:rFonts w:ascii="Wingdings" w:hAnsi="Wingdings" w:hint="default"/>
      </w:rPr>
    </w:lvl>
  </w:abstractNum>
  <w:abstractNum w:abstractNumId="36" w15:restartNumberingAfterBreak="0">
    <w:nsid w:val="180D603D"/>
    <w:multiLevelType w:val="hybridMultilevel"/>
    <w:tmpl w:val="FFFFFFFF"/>
    <w:lvl w:ilvl="0" w:tplc="1DA0F74A">
      <w:start w:val="1"/>
      <w:numFmt w:val="bullet"/>
      <w:lvlText w:val="-"/>
      <w:lvlJc w:val="left"/>
      <w:pPr>
        <w:ind w:left="720" w:hanging="360"/>
      </w:pPr>
      <w:rPr>
        <w:rFonts w:ascii="Aptos" w:hAnsi="Aptos" w:hint="default"/>
      </w:rPr>
    </w:lvl>
    <w:lvl w:ilvl="1" w:tplc="74240BBE">
      <w:start w:val="1"/>
      <w:numFmt w:val="bullet"/>
      <w:lvlText w:val="o"/>
      <w:lvlJc w:val="left"/>
      <w:pPr>
        <w:ind w:left="1440" w:hanging="360"/>
      </w:pPr>
      <w:rPr>
        <w:rFonts w:ascii="Courier New" w:hAnsi="Courier New" w:hint="default"/>
      </w:rPr>
    </w:lvl>
    <w:lvl w:ilvl="2" w:tplc="D1880F88">
      <w:start w:val="1"/>
      <w:numFmt w:val="bullet"/>
      <w:lvlText w:val=""/>
      <w:lvlJc w:val="left"/>
      <w:pPr>
        <w:ind w:left="2160" w:hanging="360"/>
      </w:pPr>
      <w:rPr>
        <w:rFonts w:ascii="Wingdings" w:hAnsi="Wingdings" w:hint="default"/>
      </w:rPr>
    </w:lvl>
    <w:lvl w:ilvl="3" w:tplc="3C587780">
      <w:start w:val="1"/>
      <w:numFmt w:val="bullet"/>
      <w:lvlText w:val=""/>
      <w:lvlJc w:val="left"/>
      <w:pPr>
        <w:ind w:left="2880" w:hanging="360"/>
      </w:pPr>
      <w:rPr>
        <w:rFonts w:ascii="Symbol" w:hAnsi="Symbol" w:hint="default"/>
      </w:rPr>
    </w:lvl>
    <w:lvl w:ilvl="4" w:tplc="F04AD376">
      <w:start w:val="1"/>
      <w:numFmt w:val="bullet"/>
      <w:lvlText w:val="o"/>
      <w:lvlJc w:val="left"/>
      <w:pPr>
        <w:ind w:left="3600" w:hanging="360"/>
      </w:pPr>
      <w:rPr>
        <w:rFonts w:ascii="Courier New" w:hAnsi="Courier New" w:hint="default"/>
      </w:rPr>
    </w:lvl>
    <w:lvl w:ilvl="5" w:tplc="FC3043D2">
      <w:start w:val="1"/>
      <w:numFmt w:val="bullet"/>
      <w:lvlText w:val=""/>
      <w:lvlJc w:val="left"/>
      <w:pPr>
        <w:ind w:left="4320" w:hanging="360"/>
      </w:pPr>
      <w:rPr>
        <w:rFonts w:ascii="Wingdings" w:hAnsi="Wingdings" w:hint="default"/>
      </w:rPr>
    </w:lvl>
    <w:lvl w:ilvl="6" w:tplc="5A8E55A4">
      <w:start w:val="1"/>
      <w:numFmt w:val="bullet"/>
      <w:lvlText w:val=""/>
      <w:lvlJc w:val="left"/>
      <w:pPr>
        <w:ind w:left="5040" w:hanging="360"/>
      </w:pPr>
      <w:rPr>
        <w:rFonts w:ascii="Symbol" w:hAnsi="Symbol" w:hint="default"/>
      </w:rPr>
    </w:lvl>
    <w:lvl w:ilvl="7" w:tplc="DF28918C">
      <w:start w:val="1"/>
      <w:numFmt w:val="bullet"/>
      <w:lvlText w:val="o"/>
      <w:lvlJc w:val="left"/>
      <w:pPr>
        <w:ind w:left="5760" w:hanging="360"/>
      </w:pPr>
      <w:rPr>
        <w:rFonts w:ascii="Courier New" w:hAnsi="Courier New" w:hint="default"/>
      </w:rPr>
    </w:lvl>
    <w:lvl w:ilvl="8" w:tplc="1D9A259A">
      <w:start w:val="1"/>
      <w:numFmt w:val="bullet"/>
      <w:lvlText w:val=""/>
      <w:lvlJc w:val="left"/>
      <w:pPr>
        <w:ind w:left="6480" w:hanging="360"/>
      </w:pPr>
      <w:rPr>
        <w:rFonts w:ascii="Wingdings" w:hAnsi="Wingdings" w:hint="default"/>
      </w:rPr>
    </w:lvl>
  </w:abstractNum>
  <w:abstractNum w:abstractNumId="37" w15:restartNumberingAfterBreak="0">
    <w:nsid w:val="18EB1948"/>
    <w:multiLevelType w:val="multilevel"/>
    <w:tmpl w:val="1EBEA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91C6D7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1B02F983"/>
    <w:multiLevelType w:val="hybridMultilevel"/>
    <w:tmpl w:val="6F00D192"/>
    <w:lvl w:ilvl="0" w:tplc="ABEE3E96">
      <w:start w:val="1"/>
      <w:numFmt w:val="bullet"/>
      <w:lvlText w:val=""/>
      <w:lvlJc w:val="left"/>
      <w:pPr>
        <w:ind w:left="720" w:hanging="360"/>
      </w:pPr>
      <w:rPr>
        <w:rFonts w:ascii="Symbol" w:hAnsi="Symbol" w:hint="default"/>
      </w:rPr>
    </w:lvl>
    <w:lvl w:ilvl="1" w:tplc="8C62381E">
      <w:start w:val="1"/>
      <w:numFmt w:val="bullet"/>
      <w:lvlText w:val="o"/>
      <w:lvlJc w:val="left"/>
      <w:pPr>
        <w:ind w:left="1440" w:hanging="360"/>
      </w:pPr>
      <w:rPr>
        <w:rFonts w:ascii="Courier New" w:hAnsi="Courier New" w:hint="default"/>
      </w:rPr>
    </w:lvl>
    <w:lvl w:ilvl="2" w:tplc="538A273C">
      <w:start w:val="1"/>
      <w:numFmt w:val="bullet"/>
      <w:lvlText w:val=""/>
      <w:lvlJc w:val="left"/>
      <w:pPr>
        <w:ind w:left="2160" w:hanging="360"/>
      </w:pPr>
      <w:rPr>
        <w:rFonts w:ascii="Wingdings" w:hAnsi="Wingdings" w:hint="default"/>
      </w:rPr>
    </w:lvl>
    <w:lvl w:ilvl="3" w:tplc="9FD07F98">
      <w:start w:val="1"/>
      <w:numFmt w:val="bullet"/>
      <w:lvlText w:val=""/>
      <w:lvlJc w:val="left"/>
      <w:pPr>
        <w:ind w:left="2880" w:hanging="360"/>
      </w:pPr>
      <w:rPr>
        <w:rFonts w:ascii="Symbol" w:hAnsi="Symbol" w:hint="default"/>
      </w:rPr>
    </w:lvl>
    <w:lvl w:ilvl="4" w:tplc="6526E22A">
      <w:start w:val="1"/>
      <w:numFmt w:val="bullet"/>
      <w:lvlText w:val="o"/>
      <w:lvlJc w:val="left"/>
      <w:pPr>
        <w:ind w:left="3600" w:hanging="360"/>
      </w:pPr>
      <w:rPr>
        <w:rFonts w:ascii="Courier New" w:hAnsi="Courier New" w:hint="default"/>
      </w:rPr>
    </w:lvl>
    <w:lvl w:ilvl="5" w:tplc="00B689A0">
      <w:start w:val="1"/>
      <w:numFmt w:val="bullet"/>
      <w:lvlText w:val=""/>
      <w:lvlJc w:val="left"/>
      <w:pPr>
        <w:ind w:left="4320" w:hanging="360"/>
      </w:pPr>
      <w:rPr>
        <w:rFonts w:ascii="Wingdings" w:hAnsi="Wingdings" w:hint="default"/>
      </w:rPr>
    </w:lvl>
    <w:lvl w:ilvl="6" w:tplc="49942E78">
      <w:start w:val="1"/>
      <w:numFmt w:val="bullet"/>
      <w:lvlText w:val=""/>
      <w:lvlJc w:val="left"/>
      <w:pPr>
        <w:ind w:left="5040" w:hanging="360"/>
      </w:pPr>
      <w:rPr>
        <w:rFonts w:ascii="Symbol" w:hAnsi="Symbol" w:hint="default"/>
      </w:rPr>
    </w:lvl>
    <w:lvl w:ilvl="7" w:tplc="4072AFE2">
      <w:start w:val="1"/>
      <w:numFmt w:val="bullet"/>
      <w:lvlText w:val="o"/>
      <w:lvlJc w:val="left"/>
      <w:pPr>
        <w:ind w:left="5760" w:hanging="360"/>
      </w:pPr>
      <w:rPr>
        <w:rFonts w:ascii="Courier New" w:hAnsi="Courier New" w:hint="default"/>
      </w:rPr>
    </w:lvl>
    <w:lvl w:ilvl="8" w:tplc="E96679BA">
      <w:start w:val="1"/>
      <w:numFmt w:val="bullet"/>
      <w:lvlText w:val=""/>
      <w:lvlJc w:val="left"/>
      <w:pPr>
        <w:ind w:left="6480" w:hanging="360"/>
      </w:pPr>
      <w:rPr>
        <w:rFonts w:ascii="Wingdings" w:hAnsi="Wingdings" w:hint="default"/>
      </w:rPr>
    </w:lvl>
  </w:abstractNum>
  <w:abstractNum w:abstractNumId="40" w15:restartNumberingAfterBreak="0">
    <w:nsid w:val="1BB05399"/>
    <w:multiLevelType w:val="hybridMultilevel"/>
    <w:tmpl w:val="D35AD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1BEB4D04"/>
    <w:multiLevelType w:val="hybridMultilevel"/>
    <w:tmpl w:val="AC608F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1CC9C2E2"/>
    <w:multiLevelType w:val="hybridMultilevel"/>
    <w:tmpl w:val="FFFFFFFF"/>
    <w:lvl w:ilvl="0" w:tplc="EFA885DE">
      <w:start w:val="1"/>
      <w:numFmt w:val="bullet"/>
      <w:lvlText w:val=""/>
      <w:lvlJc w:val="left"/>
      <w:pPr>
        <w:ind w:left="720" w:hanging="360"/>
      </w:pPr>
      <w:rPr>
        <w:rFonts w:ascii="Symbol" w:hAnsi="Symbol" w:hint="default"/>
      </w:rPr>
    </w:lvl>
    <w:lvl w:ilvl="1" w:tplc="20105C60">
      <w:start w:val="1"/>
      <w:numFmt w:val="bullet"/>
      <w:lvlText w:val="o"/>
      <w:lvlJc w:val="left"/>
      <w:pPr>
        <w:ind w:left="1440" w:hanging="360"/>
      </w:pPr>
      <w:rPr>
        <w:rFonts w:ascii="Courier New" w:hAnsi="Courier New" w:hint="default"/>
      </w:rPr>
    </w:lvl>
    <w:lvl w:ilvl="2" w:tplc="3A005DEC">
      <w:start w:val="1"/>
      <w:numFmt w:val="bullet"/>
      <w:lvlText w:val=""/>
      <w:lvlJc w:val="left"/>
      <w:pPr>
        <w:ind w:left="2160" w:hanging="360"/>
      </w:pPr>
      <w:rPr>
        <w:rFonts w:ascii="Wingdings" w:hAnsi="Wingdings" w:hint="default"/>
      </w:rPr>
    </w:lvl>
    <w:lvl w:ilvl="3" w:tplc="BFEE8138">
      <w:start w:val="1"/>
      <w:numFmt w:val="bullet"/>
      <w:lvlText w:val=""/>
      <w:lvlJc w:val="left"/>
      <w:pPr>
        <w:ind w:left="2880" w:hanging="360"/>
      </w:pPr>
      <w:rPr>
        <w:rFonts w:ascii="Symbol" w:hAnsi="Symbol" w:hint="default"/>
      </w:rPr>
    </w:lvl>
    <w:lvl w:ilvl="4" w:tplc="C06A3BAC">
      <w:start w:val="1"/>
      <w:numFmt w:val="bullet"/>
      <w:lvlText w:val="o"/>
      <w:lvlJc w:val="left"/>
      <w:pPr>
        <w:ind w:left="3600" w:hanging="360"/>
      </w:pPr>
      <w:rPr>
        <w:rFonts w:ascii="Courier New" w:hAnsi="Courier New" w:hint="default"/>
      </w:rPr>
    </w:lvl>
    <w:lvl w:ilvl="5" w:tplc="98B495B2">
      <w:start w:val="1"/>
      <w:numFmt w:val="bullet"/>
      <w:lvlText w:val=""/>
      <w:lvlJc w:val="left"/>
      <w:pPr>
        <w:ind w:left="4320" w:hanging="360"/>
      </w:pPr>
      <w:rPr>
        <w:rFonts w:ascii="Wingdings" w:hAnsi="Wingdings" w:hint="default"/>
      </w:rPr>
    </w:lvl>
    <w:lvl w:ilvl="6" w:tplc="398278F0">
      <w:start w:val="1"/>
      <w:numFmt w:val="bullet"/>
      <w:lvlText w:val=""/>
      <w:lvlJc w:val="left"/>
      <w:pPr>
        <w:ind w:left="5040" w:hanging="360"/>
      </w:pPr>
      <w:rPr>
        <w:rFonts w:ascii="Symbol" w:hAnsi="Symbol" w:hint="default"/>
      </w:rPr>
    </w:lvl>
    <w:lvl w:ilvl="7" w:tplc="F132AEE8">
      <w:start w:val="1"/>
      <w:numFmt w:val="bullet"/>
      <w:lvlText w:val="o"/>
      <w:lvlJc w:val="left"/>
      <w:pPr>
        <w:ind w:left="5760" w:hanging="360"/>
      </w:pPr>
      <w:rPr>
        <w:rFonts w:ascii="Courier New" w:hAnsi="Courier New" w:hint="default"/>
      </w:rPr>
    </w:lvl>
    <w:lvl w:ilvl="8" w:tplc="94527390">
      <w:start w:val="1"/>
      <w:numFmt w:val="bullet"/>
      <w:lvlText w:val=""/>
      <w:lvlJc w:val="left"/>
      <w:pPr>
        <w:ind w:left="6480" w:hanging="360"/>
      </w:pPr>
      <w:rPr>
        <w:rFonts w:ascii="Wingdings" w:hAnsi="Wingdings" w:hint="default"/>
      </w:rPr>
    </w:lvl>
  </w:abstractNum>
  <w:abstractNum w:abstractNumId="43" w15:restartNumberingAfterBreak="0">
    <w:nsid w:val="1E5B4A45"/>
    <w:multiLevelType w:val="multilevel"/>
    <w:tmpl w:val="DAC66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EC240EA"/>
    <w:multiLevelType w:val="multilevel"/>
    <w:tmpl w:val="176C01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ECDD9FC"/>
    <w:multiLevelType w:val="hybridMultilevel"/>
    <w:tmpl w:val="C47E9D86"/>
    <w:lvl w:ilvl="0" w:tplc="8E48F994">
      <w:start w:val="1"/>
      <w:numFmt w:val="bullet"/>
      <w:lvlText w:val=""/>
      <w:lvlJc w:val="left"/>
      <w:pPr>
        <w:ind w:left="720" w:hanging="360"/>
      </w:pPr>
      <w:rPr>
        <w:rFonts w:ascii="Symbol" w:hAnsi="Symbol" w:hint="default"/>
      </w:rPr>
    </w:lvl>
    <w:lvl w:ilvl="1" w:tplc="55946004">
      <w:start w:val="1"/>
      <w:numFmt w:val="bullet"/>
      <w:lvlText w:val="o"/>
      <w:lvlJc w:val="left"/>
      <w:pPr>
        <w:ind w:left="1440" w:hanging="360"/>
      </w:pPr>
      <w:rPr>
        <w:rFonts w:ascii="Courier New" w:hAnsi="Courier New" w:hint="default"/>
      </w:rPr>
    </w:lvl>
    <w:lvl w:ilvl="2" w:tplc="0AC8F556">
      <w:start w:val="1"/>
      <w:numFmt w:val="bullet"/>
      <w:lvlText w:val=""/>
      <w:lvlJc w:val="left"/>
      <w:pPr>
        <w:ind w:left="2160" w:hanging="360"/>
      </w:pPr>
      <w:rPr>
        <w:rFonts w:ascii="Wingdings" w:hAnsi="Wingdings" w:hint="default"/>
      </w:rPr>
    </w:lvl>
    <w:lvl w:ilvl="3" w:tplc="9E1C1DF4">
      <w:start w:val="1"/>
      <w:numFmt w:val="bullet"/>
      <w:lvlText w:val=""/>
      <w:lvlJc w:val="left"/>
      <w:pPr>
        <w:ind w:left="2880" w:hanging="360"/>
      </w:pPr>
      <w:rPr>
        <w:rFonts w:ascii="Symbol" w:hAnsi="Symbol" w:hint="default"/>
      </w:rPr>
    </w:lvl>
    <w:lvl w:ilvl="4" w:tplc="67662F8A">
      <w:start w:val="1"/>
      <w:numFmt w:val="bullet"/>
      <w:lvlText w:val="o"/>
      <w:lvlJc w:val="left"/>
      <w:pPr>
        <w:ind w:left="3600" w:hanging="360"/>
      </w:pPr>
      <w:rPr>
        <w:rFonts w:ascii="Courier New" w:hAnsi="Courier New" w:hint="default"/>
      </w:rPr>
    </w:lvl>
    <w:lvl w:ilvl="5" w:tplc="2646CD7E">
      <w:start w:val="1"/>
      <w:numFmt w:val="bullet"/>
      <w:lvlText w:val=""/>
      <w:lvlJc w:val="left"/>
      <w:pPr>
        <w:ind w:left="4320" w:hanging="360"/>
      </w:pPr>
      <w:rPr>
        <w:rFonts w:ascii="Wingdings" w:hAnsi="Wingdings" w:hint="default"/>
      </w:rPr>
    </w:lvl>
    <w:lvl w:ilvl="6" w:tplc="F57645AE">
      <w:start w:val="1"/>
      <w:numFmt w:val="bullet"/>
      <w:lvlText w:val=""/>
      <w:lvlJc w:val="left"/>
      <w:pPr>
        <w:ind w:left="5040" w:hanging="360"/>
      </w:pPr>
      <w:rPr>
        <w:rFonts w:ascii="Symbol" w:hAnsi="Symbol" w:hint="default"/>
      </w:rPr>
    </w:lvl>
    <w:lvl w:ilvl="7" w:tplc="8BCC86FC">
      <w:start w:val="1"/>
      <w:numFmt w:val="bullet"/>
      <w:lvlText w:val="o"/>
      <w:lvlJc w:val="left"/>
      <w:pPr>
        <w:ind w:left="5760" w:hanging="360"/>
      </w:pPr>
      <w:rPr>
        <w:rFonts w:ascii="Courier New" w:hAnsi="Courier New" w:hint="default"/>
      </w:rPr>
    </w:lvl>
    <w:lvl w:ilvl="8" w:tplc="DF2C52A8">
      <w:start w:val="1"/>
      <w:numFmt w:val="bullet"/>
      <w:lvlText w:val=""/>
      <w:lvlJc w:val="left"/>
      <w:pPr>
        <w:ind w:left="6480" w:hanging="360"/>
      </w:pPr>
      <w:rPr>
        <w:rFonts w:ascii="Wingdings" w:hAnsi="Wingdings" w:hint="default"/>
      </w:rPr>
    </w:lvl>
  </w:abstractNum>
  <w:abstractNum w:abstractNumId="46" w15:restartNumberingAfterBreak="0">
    <w:nsid w:val="1EE15484"/>
    <w:multiLevelType w:val="hybridMultilevel"/>
    <w:tmpl w:val="0D246D54"/>
    <w:lvl w:ilvl="0" w:tplc="611CECF6">
      <w:start w:val="1"/>
      <w:numFmt w:val="bullet"/>
      <w:lvlText w:val=""/>
      <w:lvlJc w:val="left"/>
      <w:pPr>
        <w:ind w:left="720" w:hanging="360"/>
      </w:pPr>
      <w:rPr>
        <w:rFonts w:ascii="Symbol" w:hAnsi="Symbol" w:hint="default"/>
      </w:rPr>
    </w:lvl>
    <w:lvl w:ilvl="1" w:tplc="2BEA2D16" w:tentative="1">
      <w:start w:val="1"/>
      <w:numFmt w:val="bullet"/>
      <w:lvlText w:val="o"/>
      <w:lvlJc w:val="left"/>
      <w:pPr>
        <w:ind w:left="1440" w:hanging="360"/>
      </w:pPr>
      <w:rPr>
        <w:rFonts w:ascii="Courier New" w:hAnsi="Courier New" w:hint="default"/>
      </w:rPr>
    </w:lvl>
    <w:lvl w:ilvl="2" w:tplc="065A1834" w:tentative="1">
      <w:start w:val="1"/>
      <w:numFmt w:val="bullet"/>
      <w:lvlText w:val=""/>
      <w:lvlJc w:val="left"/>
      <w:pPr>
        <w:ind w:left="2160" w:hanging="360"/>
      </w:pPr>
      <w:rPr>
        <w:rFonts w:ascii="Wingdings" w:hAnsi="Wingdings" w:hint="default"/>
      </w:rPr>
    </w:lvl>
    <w:lvl w:ilvl="3" w:tplc="FE70CE3E" w:tentative="1">
      <w:start w:val="1"/>
      <w:numFmt w:val="bullet"/>
      <w:lvlText w:val=""/>
      <w:lvlJc w:val="left"/>
      <w:pPr>
        <w:ind w:left="2880" w:hanging="360"/>
      </w:pPr>
      <w:rPr>
        <w:rFonts w:ascii="Symbol" w:hAnsi="Symbol" w:hint="default"/>
      </w:rPr>
    </w:lvl>
    <w:lvl w:ilvl="4" w:tplc="BF329328" w:tentative="1">
      <w:start w:val="1"/>
      <w:numFmt w:val="bullet"/>
      <w:lvlText w:val="o"/>
      <w:lvlJc w:val="left"/>
      <w:pPr>
        <w:ind w:left="3600" w:hanging="360"/>
      </w:pPr>
      <w:rPr>
        <w:rFonts w:ascii="Courier New" w:hAnsi="Courier New" w:hint="default"/>
      </w:rPr>
    </w:lvl>
    <w:lvl w:ilvl="5" w:tplc="CBD8CBF8" w:tentative="1">
      <w:start w:val="1"/>
      <w:numFmt w:val="bullet"/>
      <w:lvlText w:val=""/>
      <w:lvlJc w:val="left"/>
      <w:pPr>
        <w:ind w:left="4320" w:hanging="360"/>
      </w:pPr>
      <w:rPr>
        <w:rFonts w:ascii="Wingdings" w:hAnsi="Wingdings" w:hint="default"/>
      </w:rPr>
    </w:lvl>
    <w:lvl w:ilvl="6" w:tplc="A84E2EDA" w:tentative="1">
      <w:start w:val="1"/>
      <w:numFmt w:val="bullet"/>
      <w:lvlText w:val=""/>
      <w:lvlJc w:val="left"/>
      <w:pPr>
        <w:ind w:left="5040" w:hanging="360"/>
      </w:pPr>
      <w:rPr>
        <w:rFonts w:ascii="Symbol" w:hAnsi="Symbol" w:hint="default"/>
      </w:rPr>
    </w:lvl>
    <w:lvl w:ilvl="7" w:tplc="CCB0FB54" w:tentative="1">
      <w:start w:val="1"/>
      <w:numFmt w:val="bullet"/>
      <w:lvlText w:val="o"/>
      <w:lvlJc w:val="left"/>
      <w:pPr>
        <w:ind w:left="5760" w:hanging="360"/>
      </w:pPr>
      <w:rPr>
        <w:rFonts w:ascii="Courier New" w:hAnsi="Courier New" w:hint="default"/>
      </w:rPr>
    </w:lvl>
    <w:lvl w:ilvl="8" w:tplc="49440CB8" w:tentative="1">
      <w:start w:val="1"/>
      <w:numFmt w:val="bullet"/>
      <w:lvlText w:val=""/>
      <w:lvlJc w:val="left"/>
      <w:pPr>
        <w:ind w:left="6480" w:hanging="360"/>
      </w:pPr>
      <w:rPr>
        <w:rFonts w:ascii="Wingdings" w:hAnsi="Wingdings" w:hint="default"/>
      </w:rPr>
    </w:lvl>
  </w:abstractNum>
  <w:abstractNum w:abstractNumId="47" w15:restartNumberingAfterBreak="0">
    <w:nsid w:val="1EFB302C"/>
    <w:multiLevelType w:val="hybridMultilevel"/>
    <w:tmpl w:val="8E9213AA"/>
    <w:lvl w:ilvl="0" w:tplc="7D26ABBE">
      <w:start w:val="1"/>
      <w:numFmt w:val="decimal"/>
      <w:lvlText w:val="%1."/>
      <w:lvlJc w:val="left"/>
      <w:pPr>
        <w:ind w:left="720" w:hanging="360"/>
      </w:pPr>
    </w:lvl>
    <w:lvl w:ilvl="1" w:tplc="3E52614A" w:tentative="1">
      <w:start w:val="1"/>
      <w:numFmt w:val="lowerLetter"/>
      <w:lvlText w:val="%2."/>
      <w:lvlJc w:val="left"/>
      <w:pPr>
        <w:ind w:left="1440" w:hanging="360"/>
      </w:pPr>
    </w:lvl>
    <w:lvl w:ilvl="2" w:tplc="A9AA8678" w:tentative="1">
      <w:start w:val="1"/>
      <w:numFmt w:val="lowerRoman"/>
      <w:lvlText w:val="%3."/>
      <w:lvlJc w:val="right"/>
      <w:pPr>
        <w:ind w:left="2160" w:hanging="180"/>
      </w:pPr>
    </w:lvl>
    <w:lvl w:ilvl="3" w:tplc="1ADA81F4" w:tentative="1">
      <w:start w:val="1"/>
      <w:numFmt w:val="decimal"/>
      <w:lvlText w:val="%4."/>
      <w:lvlJc w:val="left"/>
      <w:pPr>
        <w:ind w:left="2880" w:hanging="360"/>
      </w:pPr>
    </w:lvl>
    <w:lvl w:ilvl="4" w:tplc="D9924CA4" w:tentative="1">
      <w:start w:val="1"/>
      <w:numFmt w:val="lowerLetter"/>
      <w:lvlText w:val="%5."/>
      <w:lvlJc w:val="left"/>
      <w:pPr>
        <w:ind w:left="3600" w:hanging="360"/>
      </w:pPr>
    </w:lvl>
    <w:lvl w:ilvl="5" w:tplc="88EADB52" w:tentative="1">
      <w:start w:val="1"/>
      <w:numFmt w:val="lowerRoman"/>
      <w:lvlText w:val="%6."/>
      <w:lvlJc w:val="right"/>
      <w:pPr>
        <w:ind w:left="4320" w:hanging="180"/>
      </w:pPr>
    </w:lvl>
    <w:lvl w:ilvl="6" w:tplc="658878F0" w:tentative="1">
      <w:start w:val="1"/>
      <w:numFmt w:val="decimal"/>
      <w:lvlText w:val="%7."/>
      <w:lvlJc w:val="left"/>
      <w:pPr>
        <w:ind w:left="5040" w:hanging="360"/>
      </w:pPr>
    </w:lvl>
    <w:lvl w:ilvl="7" w:tplc="FDB6F6DC" w:tentative="1">
      <w:start w:val="1"/>
      <w:numFmt w:val="lowerLetter"/>
      <w:lvlText w:val="%8."/>
      <w:lvlJc w:val="left"/>
      <w:pPr>
        <w:ind w:left="5760" w:hanging="360"/>
      </w:pPr>
    </w:lvl>
    <w:lvl w:ilvl="8" w:tplc="17E865A0" w:tentative="1">
      <w:start w:val="1"/>
      <w:numFmt w:val="lowerRoman"/>
      <w:lvlText w:val="%9."/>
      <w:lvlJc w:val="right"/>
      <w:pPr>
        <w:ind w:left="6480" w:hanging="180"/>
      </w:pPr>
    </w:lvl>
  </w:abstractNum>
  <w:abstractNum w:abstractNumId="48" w15:restartNumberingAfterBreak="0">
    <w:nsid w:val="1F885CBE"/>
    <w:multiLevelType w:val="hybridMultilevel"/>
    <w:tmpl w:val="C9764B9A"/>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02B42F6"/>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2BCC4F0"/>
    <w:multiLevelType w:val="multilevel"/>
    <w:tmpl w:val="FFFFFFFF"/>
    <w:lvl w:ilvl="0">
      <w:numFmt w:val="none"/>
      <w:lvlText w:val=""/>
      <w:lvlJc w:val="left"/>
      <w:pPr>
        <w:tabs>
          <w:tab w:val="num" w:pos="360"/>
        </w:tabs>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51" w15:restartNumberingAfterBreak="0">
    <w:nsid w:val="23245DD8"/>
    <w:multiLevelType w:val="hybridMultilevel"/>
    <w:tmpl w:val="F0F80A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244535FF"/>
    <w:multiLevelType w:val="hybridMultilevel"/>
    <w:tmpl w:val="97C85996"/>
    <w:lvl w:ilvl="0" w:tplc="4FE2FE8C">
      <w:start w:val="1"/>
      <w:numFmt w:val="bullet"/>
      <w:lvlText w:val="-"/>
      <w:lvlJc w:val="left"/>
      <w:pPr>
        <w:ind w:left="720" w:hanging="360"/>
      </w:pPr>
      <w:rPr>
        <w:rFonts w:ascii="Aptos" w:hAnsi="Aptos" w:hint="default"/>
      </w:rPr>
    </w:lvl>
    <w:lvl w:ilvl="1" w:tplc="EA488DB4">
      <w:start w:val="1"/>
      <w:numFmt w:val="bullet"/>
      <w:lvlText w:val="o"/>
      <w:lvlJc w:val="left"/>
      <w:pPr>
        <w:ind w:left="1440" w:hanging="360"/>
      </w:pPr>
      <w:rPr>
        <w:rFonts w:ascii="Courier New" w:hAnsi="Courier New" w:hint="default"/>
      </w:rPr>
    </w:lvl>
    <w:lvl w:ilvl="2" w:tplc="D6808A04">
      <w:start w:val="1"/>
      <w:numFmt w:val="bullet"/>
      <w:lvlText w:val=""/>
      <w:lvlJc w:val="left"/>
      <w:pPr>
        <w:ind w:left="2160" w:hanging="360"/>
      </w:pPr>
      <w:rPr>
        <w:rFonts w:ascii="Wingdings" w:hAnsi="Wingdings" w:hint="default"/>
      </w:rPr>
    </w:lvl>
    <w:lvl w:ilvl="3" w:tplc="1B7A6408">
      <w:start w:val="1"/>
      <w:numFmt w:val="bullet"/>
      <w:lvlText w:val=""/>
      <w:lvlJc w:val="left"/>
      <w:pPr>
        <w:ind w:left="2880" w:hanging="360"/>
      </w:pPr>
      <w:rPr>
        <w:rFonts w:ascii="Symbol" w:hAnsi="Symbol" w:hint="default"/>
      </w:rPr>
    </w:lvl>
    <w:lvl w:ilvl="4" w:tplc="16401438">
      <w:start w:val="1"/>
      <w:numFmt w:val="bullet"/>
      <w:lvlText w:val="o"/>
      <w:lvlJc w:val="left"/>
      <w:pPr>
        <w:ind w:left="3600" w:hanging="360"/>
      </w:pPr>
      <w:rPr>
        <w:rFonts w:ascii="Courier New" w:hAnsi="Courier New" w:hint="default"/>
      </w:rPr>
    </w:lvl>
    <w:lvl w:ilvl="5" w:tplc="FF5C2044">
      <w:start w:val="1"/>
      <w:numFmt w:val="bullet"/>
      <w:lvlText w:val=""/>
      <w:lvlJc w:val="left"/>
      <w:pPr>
        <w:ind w:left="4320" w:hanging="360"/>
      </w:pPr>
      <w:rPr>
        <w:rFonts w:ascii="Wingdings" w:hAnsi="Wingdings" w:hint="default"/>
      </w:rPr>
    </w:lvl>
    <w:lvl w:ilvl="6" w:tplc="26B68D60">
      <w:start w:val="1"/>
      <w:numFmt w:val="bullet"/>
      <w:lvlText w:val=""/>
      <w:lvlJc w:val="left"/>
      <w:pPr>
        <w:ind w:left="5040" w:hanging="360"/>
      </w:pPr>
      <w:rPr>
        <w:rFonts w:ascii="Symbol" w:hAnsi="Symbol" w:hint="default"/>
      </w:rPr>
    </w:lvl>
    <w:lvl w:ilvl="7" w:tplc="2938AEF8">
      <w:start w:val="1"/>
      <w:numFmt w:val="bullet"/>
      <w:lvlText w:val="o"/>
      <w:lvlJc w:val="left"/>
      <w:pPr>
        <w:ind w:left="5760" w:hanging="360"/>
      </w:pPr>
      <w:rPr>
        <w:rFonts w:ascii="Courier New" w:hAnsi="Courier New" w:hint="default"/>
      </w:rPr>
    </w:lvl>
    <w:lvl w:ilvl="8" w:tplc="EAE2A45E">
      <w:start w:val="1"/>
      <w:numFmt w:val="bullet"/>
      <w:lvlText w:val=""/>
      <w:lvlJc w:val="left"/>
      <w:pPr>
        <w:ind w:left="6480" w:hanging="360"/>
      </w:pPr>
      <w:rPr>
        <w:rFonts w:ascii="Wingdings" w:hAnsi="Wingdings" w:hint="default"/>
      </w:rPr>
    </w:lvl>
  </w:abstractNum>
  <w:abstractNum w:abstractNumId="53" w15:restartNumberingAfterBreak="0">
    <w:nsid w:val="244A5F54"/>
    <w:multiLevelType w:val="multilevel"/>
    <w:tmpl w:val="ED4C34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66521D1"/>
    <w:multiLevelType w:val="hybridMultilevel"/>
    <w:tmpl w:val="A1105CB4"/>
    <w:lvl w:ilvl="0" w:tplc="1A7A2980">
      <w:start w:val="1"/>
      <w:numFmt w:val="decimal"/>
      <w:lvlText w:val="%1."/>
      <w:lvlJc w:val="left"/>
      <w:pPr>
        <w:ind w:left="720" w:hanging="360"/>
      </w:pPr>
    </w:lvl>
    <w:lvl w:ilvl="1" w:tplc="57E42F4C">
      <w:start w:val="1"/>
      <w:numFmt w:val="lowerLetter"/>
      <w:lvlText w:val="%2."/>
      <w:lvlJc w:val="left"/>
      <w:pPr>
        <w:ind w:left="1440" w:hanging="360"/>
      </w:pPr>
    </w:lvl>
    <w:lvl w:ilvl="2" w:tplc="E53CBED0" w:tentative="1">
      <w:start w:val="1"/>
      <w:numFmt w:val="lowerRoman"/>
      <w:lvlText w:val="%3."/>
      <w:lvlJc w:val="right"/>
      <w:pPr>
        <w:ind w:left="2160" w:hanging="180"/>
      </w:pPr>
    </w:lvl>
    <w:lvl w:ilvl="3" w:tplc="ABDCC7AE" w:tentative="1">
      <w:start w:val="1"/>
      <w:numFmt w:val="decimal"/>
      <w:lvlText w:val="%4."/>
      <w:lvlJc w:val="left"/>
      <w:pPr>
        <w:ind w:left="2880" w:hanging="360"/>
      </w:pPr>
    </w:lvl>
    <w:lvl w:ilvl="4" w:tplc="EBCCA546" w:tentative="1">
      <w:start w:val="1"/>
      <w:numFmt w:val="lowerLetter"/>
      <w:lvlText w:val="%5."/>
      <w:lvlJc w:val="left"/>
      <w:pPr>
        <w:ind w:left="3600" w:hanging="360"/>
      </w:pPr>
    </w:lvl>
    <w:lvl w:ilvl="5" w:tplc="0AACC738" w:tentative="1">
      <w:start w:val="1"/>
      <w:numFmt w:val="lowerRoman"/>
      <w:lvlText w:val="%6."/>
      <w:lvlJc w:val="right"/>
      <w:pPr>
        <w:ind w:left="4320" w:hanging="180"/>
      </w:pPr>
    </w:lvl>
    <w:lvl w:ilvl="6" w:tplc="34ECA1E6" w:tentative="1">
      <w:start w:val="1"/>
      <w:numFmt w:val="decimal"/>
      <w:lvlText w:val="%7."/>
      <w:lvlJc w:val="left"/>
      <w:pPr>
        <w:ind w:left="5040" w:hanging="360"/>
      </w:pPr>
    </w:lvl>
    <w:lvl w:ilvl="7" w:tplc="6D1C3998" w:tentative="1">
      <w:start w:val="1"/>
      <w:numFmt w:val="lowerLetter"/>
      <w:lvlText w:val="%8."/>
      <w:lvlJc w:val="left"/>
      <w:pPr>
        <w:ind w:left="5760" w:hanging="360"/>
      </w:pPr>
    </w:lvl>
    <w:lvl w:ilvl="8" w:tplc="DAF44EEE" w:tentative="1">
      <w:start w:val="1"/>
      <w:numFmt w:val="lowerRoman"/>
      <w:lvlText w:val="%9."/>
      <w:lvlJc w:val="right"/>
      <w:pPr>
        <w:ind w:left="6480" w:hanging="180"/>
      </w:pPr>
    </w:lvl>
  </w:abstractNum>
  <w:abstractNum w:abstractNumId="55" w15:restartNumberingAfterBreak="0">
    <w:nsid w:val="26C62669"/>
    <w:multiLevelType w:val="hybridMultilevel"/>
    <w:tmpl w:val="A0928664"/>
    <w:lvl w:ilvl="0" w:tplc="75CA4EE0">
      <w:start w:val="1"/>
      <w:numFmt w:val="bullet"/>
      <w:lvlText w:val=""/>
      <w:lvlJc w:val="left"/>
      <w:pPr>
        <w:ind w:left="720" w:hanging="360"/>
      </w:pPr>
      <w:rPr>
        <w:rFonts w:ascii="Symbol" w:hAnsi="Symbol" w:hint="default"/>
      </w:rPr>
    </w:lvl>
    <w:lvl w:ilvl="1" w:tplc="7EC27E08" w:tentative="1">
      <w:start w:val="1"/>
      <w:numFmt w:val="bullet"/>
      <w:lvlText w:val="o"/>
      <w:lvlJc w:val="left"/>
      <w:pPr>
        <w:ind w:left="1440" w:hanging="360"/>
      </w:pPr>
      <w:rPr>
        <w:rFonts w:ascii="Courier New" w:hAnsi="Courier New" w:hint="default"/>
      </w:rPr>
    </w:lvl>
    <w:lvl w:ilvl="2" w:tplc="56487C06" w:tentative="1">
      <w:start w:val="1"/>
      <w:numFmt w:val="bullet"/>
      <w:lvlText w:val=""/>
      <w:lvlJc w:val="left"/>
      <w:pPr>
        <w:ind w:left="2160" w:hanging="360"/>
      </w:pPr>
      <w:rPr>
        <w:rFonts w:ascii="Wingdings" w:hAnsi="Wingdings" w:hint="default"/>
      </w:rPr>
    </w:lvl>
    <w:lvl w:ilvl="3" w:tplc="6CEE7A80" w:tentative="1">
      <w:start w:val="1"/>
      <w:numFmt w:val="bullet"/>
      <w:lvlText w:val=""/>
      <w:lvlJc w:val="left"/>
      <w:pPr>
        <w:ind w:left="2880" w:hanging="360"/>
      </w:pPr>
      <w:rPr>
        <w:rFonts w:ascii="Symbol" w:hAnsi="Symbol" w:hint="default"/>
      </w:rPr>
    </w:lvl>
    <w:lvl w:ilvl="4" w:tplc="1108D620" w:tentative="1">
      <w:start w:val="1"/>
      <w:numFmt w:val="bullet"/>
      <w:lvlText w:val="o"/>
      <w:lvlJc w:val="left"/>
      <w:pPr>
        <w:ind w:left="3600" w:hanging="360"/>
      </w:pPr>
      <w:rPr>
        <w:rFonts w:ascii="Courier New" w:hAnsi="Courier New" w:hint="default"/>
      </w:rPr>
    </w:lvl>
    <w:lvl w:ilvl="5" w:tplc="34B0CF6E" w:tentative="1">
      <w:start w:val="1"/>
      <w:numFmt w:val="bullet"/>
      <w:lvlText w:val=""/>
      <w:lvlJc w:val="left"/>
      <w:pPr>
        <w:ind w:left="4320" w:hanging="360"/>
      </w:pPr>
      <w:rPr>
        <w:rFonts w:ascii="Wingdings" w:hAnsi="Wingdings" w:hint="default"/>
      </w:rPr>
    </w:lvl>
    <w:lvl w:ilvl="6" w:tplc="4A0AF4BE" w:tentative="1">
      <w:start w:val="1"/>
      <w:numFmt w:val="bullet"/>
      <w:lvlText w:val=""/>
      <w:lvlJc w:val="left"/>
      <w:pPr>
        <w:ind w:left="5040" w:hanging="360"/>
      </w:pPr>
      <w:rPr>
        <w:rFonts w:ascii="Symbol" w:hAnsi="Symbol" w:hint="default"/>
      </w:rPr>
    </w:lvl>
    <w:lvl w:ilvl="7" w:tplc="D22A40CA" w:tentative="1">
      <w:start w:val="1"/>
      <w:numFmt w:val="bullet"/>
      <w:lvlText w:val="o"/>
      <w:lvlJc w:val="left"/>
      <w:pPr>
        <w:ind w:left="5760" w:hanging="360"/>
      </w:pPr>
      <w:rPr>
        <w:rFonts w:ascii="Courier New" w:hAnsi="Courier New" w:hint="default"/>
      </w:rPr>
    </w:lvl>
    <w:lvl w:ilvl="8" w:tplc="03529B96" w:tentative="1">
      <w:start w:val="1"/>
      <w:numFmt w:val="bullet"/>
      <w:lvlText w:val=""/>
      <w:lvlJc w:val="left"/>
      <w:pPr>
        <w:ind w:left="6480" w:hanging="360"/>
      </w:pPr>
      <w:rPr>
        <w:rFonts w:ascii="Wingdings" w:hAnsi="Wingdings" w:hint="default"/>
      </w:rPr>
    </w:lvl>
  </w:abstractNum>
  <w:abstractNum w:abstractNumId="56" w15:restartNumberingAfterBreak="0">
    <w:nsid w:val="2A454A6D"/>
    <w:multiLevelType w:val="hybridMultilevel"/>
    <w:tmpl w:val="043843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7" w15:restartNumberingAfterBreak="0">
    <w:nsid w:val="2A857DCB"/>
    <w:multiLevelType w:val="multilevel"/>
    <w:tmpl w:val="6CEE3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772EAC"/>
    <w:multiLevelType w:val="multilevel"/>
    <w:tmpl w:val="8450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85B9C7"/>
    <w:multiLevelType w:val="hybridMultilevel"/>
    <w:tmpl w:val="F38832CE"/>
    <w:lvl w:ilvl="0" w:tplc="7A322FBE">
      <w:start w:val="1"/>
      <w:numFmt w:val="bullet"/>
      <w:lvlText w:val=""/>
      <w:lvlJc w:val="left"/>
      <w:pPr>
        <w:ind w:left="720" w:hanging="360"/>
      </w:pPr>
      <w:rPr>
        <w:rFonts w:ascii="Symbol" w:hAnsi="Symbol" w:hint="default"/>
      </w:rPr>
    </w:lvl>
    <w:lvl w:ilvl="1" w:tplc="D5B415D8">
      <w:start w:val="1"/>
      <w:numFmt w:val="bullet"/>
      <w:lvlText w:val="o"/>
      <w:lvlJc w:val="left"/>
      <w:pPr>
        <w:ind w:left="1440" w:hanging="360"/>
      </w:pPr>
      <w:rPr>
        <w:rFonts w:ascii="Courier New" w:hAnsi="Courier New" w:hint="default"/>
      </w:rPr>
    </w:lvl>
    <w:lvl w:ilvl="2" w:tplc="4A3083D6">
      <w:start w:val="1"/>
      <w:numFmt w:val="bullet"/>
      <w:lvlText w:val=""/>
      <w:lvlJc w:val="left"/>
      <w:pPr>
        <w:ind w:left="2160" w:hanging="360"/>
      </w:pPr>
      <w:rPr>
        <w:rFonts w:ascii="Wingdings" w:hAnsi="Wingdings" w:hint="default"/>
      </w:rPr>
    </w:lvl>
    <w:lvl w:ilvl="3" w:tplc="370C2D88">
      <w:start w:val="1"/>
      <w:numFmt w:val="bullet"/>
      <w:lvlText w:val=""/>
      <w:lvlJc w:val="left"/>
      <w:pPr>
        <w:ind w:left="2880" w:hanging="360"/>
      </w:pPr>
      <w:rPr>
        <w:rFonts w:ascii="Symbol" w:hAnsi="Symbol" w:hint="default"/>
      </w:rPr>
    </w:lvl>
    <w:lvl w:ilvl="4" w:tplc="1A44124A">
      <w:start w:val="1"/>
      <w:numFmt w:val="bullet"/>
      <w:lvlText w:val="o"/>
      <w:lvlJc w:val="left"/>
      <w:pPr>
        <w:ind w:left="3600" w:hanging="360"/>
      </w:pPr>
      <w:rPr>
        <w:rFonts w:ascii="Courier New" w:hAnsi="Courier New" w:hint="default"/>
      </w:rPr>
    </w:lvl>
    <w:lvl w:ilvl="5" w:tplc="E08CFC4A">
      <w:start w:val="1"/>
      <w:numFmt w:val="bullet"/>
      <w:lvlText w:val=""/>
      <w:lvlJc w:val="left"/>
      <w:pPr>
        <w:ind w:left="4320" w:hanging="360"/>
      </w:pPr>
      <w:rPr>
        <w:rFonts w:ascii="Wingdings" w:hAnsi="Wingdings" w:hint="default"/>
      </w:rPr>
    </w:lvl>
    <w:lvl w:ilvl="6" w:tplc="52340764">
      <w:start w:val="1"/>
      <w:numFmt w:val="bullet"/>
      <w:lvlText w:val=""/>
      <w:lvlJc w:val="left"/>
      <w:pPr>
        <w:ind w:left="5040" w:hanging="360"/>
      </w:pPr>
      <w:rPr>
        <w:rFonts w:ascii="Symbol" w:hAnsi="Symbol" w:hint="default"/>
      </w:rPr>
    </w:lvl>
    <w:lvl w:ilvl="7" w:tplc="E0CC9368">
      <w:start w:val="1"/>
      <w:numFmt w:val="bullet"/>
      <w:lvlText w:val="o"/>
      <w:lvlJc w:val="left"/>
      <w:pPr>
        <w:ind w:left="5760" w:hanging="360"/>
      </w:pPr>
      <w:rPr>
        <w:rFonts w:ascii="Courier New" w:hAnsi="Courier New" w:hint="default"/>
      </w:rPr>
    </w:lvl>
    <w:lvl w:ilvl="8" w:tplc="A59E0664">
      <w:start w:val="1"/>
      <w:numFmt w:val="bullet"/>
      <w:lvlText w:val=""/>
      <w:lvlJc w:val="left"/>
      <w:pPr>
        <w:ind w:left="6480" w:hanging="360"/>
      </w:pPr>
      <w:rPr>
        <w:rFonts w:ascii="Wingdings" w:hAnsi="Wingdings" w:hint="default"/>
      </w:rPr>
    </w:lvl>
  </w:abstractNum>
  <w:abstractNum w:abstractNumId="60" w15:restartNumberingAfterBreak="0">
    <w:nsid w:val="2D066F30"/>
    <w:multiLevelType w:val="multilevel"/>
    <w:tmpl w:val="C792A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1F7814"/>
    <w:multiLevelType w:val="hybridMultilevel"/>
    <w:tmpl w:val="0D20C05A"/>
    <w:lvl w:ilvl="0" w:tplc="0436032C">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2" w15:restartNumberingAfterBreak="0">
    <w:nsid w:val="302B234D"/>
    <w:multiLevelType w:val="hybridMultilevel"/>
    <w:tmpl w:val="E9C01DAC"/>
    <w:lvl w:ilvl="0" w:tplc="CA085138">
      <w:start w:val="1"/>
      <w:numFmt w:val="bullet"/>
      <w:lvlText w:val=""/>
      <w:lvlJc w:val="left"/>
      <w:pPr>
        <w:ind w:left="761" w:hanging="360"/>
      </w:pPr>
      <w:rPr>
        <w:rFonts w:ascii="Symbol" w:hAnsi="Symbol" w:hint="default"/>
      </w:rPr>
    </w:lvl>
    <w:lvl w:ilvl="1" w:tplc="46BADF04" w:tentative="1">
      <w:start w:val="1"/>
      <w:numFmt w:val="bullet"/>
      <w:lvlText w:val="o"/>
      <w:lvlJc w:val="left"/>
      <w:pPr>
        <w:ind w:left="1481" w:hanging="360"/>
      </w:pPr>
      <w:rPr>
        <w:rFonts w:ascii="Courier New" w:hAnsi="Courier New" w:hint="default"/>
      </w:rPr>
    </w:lvl>
    <w:lvl w:ilvl="2" w:tplc="1EF6076A" w:tentative="1">
      <w:start w:val="1"/>
      <w:numFmt w:val="bullet"/>
      <w:lvlText w:val=""/>
      <w:lvlJc w:val="left"/>
      <w:pPr>
        <w:ind w:left="2201" w:hanging="360"/>
      </w:pPr>
      <w:rPr>
        <w:rFonts w:ascii="Wingdings" w:hAnsi="Wingdings" w:hint="default"/>
      </w:rPr>
    </w:lvl>
    <w:lvl w:ilvl="3" w:tplc="E2242C6E" w:tentative="1">
      <w:start w:val="1"/>
      <w:numFmt w:val="bullet"/>
      <w:lvlText w:val=""/>
      <w:lvlJc w:val="left"/>
      <w:pPr>
        <w:ind w:left="2921" w:hanging="360"/>
      </w:pPr>
      <w:rPr>
        <w:rFonts w:ascii="Symbol" w:hAnsi="Symbol" w:hint="default"/>
      </w:rPr>
    </w:lvl>
    <w:lvl w:ilvl="4" w:tplc="F612B218" w:tentative="1">
      <w:start w:val="1"/>
      <w:numFmt w:val="bullet"/>
      <w:lvlText w:val="o"/>
      <w:lvlJc w:val="left"/>
      <w:pPr>
        <w:ind w:left="3641" w:hanging="360"/>
      </w:pPr>
      <w:rPr>
        <w:rFonts w:ascii="Courier New" w:hAnsi="Courier New" w:hint="default"/>
      </w:rPr>
    </w:lvl>
    <w:lvl w:ilvl="5" w:tplc="D4A09A88" w:tentative="1">
      <w:start w:val="1"/>
      <w:numFmt w:val="bullet"/>
      <w:lvlText w:val=""/>
      <w:lvlJc w:val="left"/>
      <w:pPr>
        <w:ind w:left="4361" w:hanging="360"/>
      </w:pPr>
      <w:rPr>
        <w:rFonts w:ascii="Wingdings" w:hAnsi="Wingdings" w:hint="default"/>
      </w:rPr>
    </w:lvl>
    <w:lvl w:ilvl="6" w:tplc="E0FE0ECC" w:tentative="1">
      <w:start w:val="1"/>
      <w:numFmt w:val="bullet"/>
      <w:lvlText w:val=""/>
      <w:lvlJc w:val="left"/>
      <w:pPr>
        <w:ind w:left="5081" w:hanging="360"/>
      </w:pPr>
      <w:rPr>
        <w:rFonts w:ascii="Symbol" w:hAnsi="Symbol" w:hint="default"/>
      </w:rPr>
    </w:lvl>
    <w:lvl w:ilvl="7" w:tplc="F69ECA76" w:tentative="1">
      <w:start w:val="1"/>
      <w:numFmt w:val="bullet"/>
      <w:lvlText w:val="o"/>
      <w:lvlJc w:val="left"/>
      <w:pPr>
        <w:ind w:left="5801" w:hanging="360"/>
      </w:pPr>
      <w:rPr>
        <w:rFonts w:ascii="Courier New" w:hAnsi="Courier New" w:hint="default"/>
      </w:rPr>
    </w:lvl>
    <w:lvl w:ilvl="8" w:tplc="95661714" w:tentative="1">
      <w:start w:val="1"/>
      <w:numFmt w:val="bullet"/>
      <w:lvlText w:val=""/>
      <w:lvlJc w:val="left"/>
      <w:pPr>
        <w:ind w:left="6521" w:hanging="360"/>
      </w:pPr>
      <w:rPr>
        <w:rFonts w:ascii="Wingdings" w:hAnsi="Wingdings" w:hint="default"/>
      </w:rPr>
    </w:lvl>
  </w:abstractNum>
  <w:abstractNum w:abstractNumId="63" w15:restartNumberingAfterBreak="0">
    <w:nsid w:val="30A858AF"/>
    <w:multiLevelType w:val="hybridMultilevel"/>
    <w:tmpl w:val="14C4E6E8"/>
    <w:lvl w:ilvl="0" w:tplc="DE46CA94">
      <w:start w:val="1"/>
      <w:numFmt w:val="bullet"/>
      <w:lvlText w:val=""/>
      <w:lvlJc w:val="left"/>
      <w:pPr>
        <w:ind w:left="720" w:hanging="360"/>
      </w:pPr>
      <w:rPr>
        <w:rFonts w:ascii="Symbol" w:hAnsi="Symbol" w:hint="default"/>
      </w:rPr>
    </w:lvl>
    <w:lvl w:ilvl="1" w:tplc="3E1C31E2" w:tentative="1">
      <w:start w:val="1"/>
      <w:numFmt w:val="bullet"/>
      <w:lvlText w:val="o"/>
      <w:lvlJc w:val="left"/>
      <w:pPr>
        <w:ind w:left="1440" w:hanging="360"/>
      </w:pPr>
      <w:rPr>
        <w:rFonts w:ascii="Courier New" w:hAnsi="Courier New" w:hint="default"/>
      </w:rPr>
    </w:lvl>
    <w:lvl w:ilvl="2" w:tplc="F80EFD90" w:tentative="1">
      <w:start w:val="1"/>
      <w:numFmt w:val="bullet"/>
      <w:lvlText w:val=""/>
      <w:lvlJc w:val="left"/>
      <w:pPr>
        <w:ind w:left="2160" w:hanging="360"/>
      </w:pPr>
      <w:rPr>
        <w:rFonts w:ascii="Wingdings" w:hAnsi="Wingdings" w:hint="default"/>
      </w:rPr>
    </w:lvl>
    <w:lvl w:ilvl="3" w:tplc="222C5164" w:tentative="1">
      <w:start w:val="1"/>
      <w:numFmt w:val="bullet"/>
      <w:lvlText w:val=""/>
      <w:lvlJc w:val="left"/>
      <w:pPr>
        <w:ind w:left="2880" w:hanging="360"/>
      </w:pPr>
      <w:rPr>
        <w:rFonts w:ascii="Symbol" w:hAnsi="Symbol" w:hint="default"/>
      </w:rPr>
    </w:lvl>
    <w:lvl w:ilvl="4" w:tplc="D8D60B58" w:tentative="1">
      <w:start w:val="1"/>
      <w:numFmt w:val="bullet"/>
      <w:lvlText w:val="o"/>
      <w:lvlJc w:val="left"/>
      <w:pPr>
        <w:ind w:left="3600" w:hanging="360"/>
      </w:pPr>
      <w:rPr>
        <w:rFonts w:ascii="Courier New" w:hAnsi="Courier New" w:hint="default"/>
      </w:rPr>
    </w:lvl>
    <w:lvl w:ilvl="5" w:tplc="AC18841A" w:tentative="1">
      <w:start w:val="1"/>
      <w:numFmt w:val="bullet"/>
      <w:lvlText w:val=""/>
      <w:lvlJc w:val="left"/>
      <w:pPr>
        <w:ind w:left="4320" w:hanging="360"/>
      </w:pPr>
      <w:rPr>
        <w:rFonts w:ascii="Wingdings" w:hAnsi="Wingdings" w:hint="default"/>
      </w:rPr>
    </w:lvl>
    <w:lvl w:ilvl="6" w:tplc="39CEF352" w:tentative="1">
      <w:start w:val="1"/>
      <w:numFmt w:val="bullet"/>
      <w:lvlText w:val=""/>
      <w:lvlJc w:val="left"/>
      <w:pPr>
        <w:ind w:left="5040" w:hanging="360"/>
      </w:pPr>
      <w:rPr>
        <w:rFonts w:ascii="Symbol" w:hAnsi="Symbol" w:hint="default"/>
      </w:rPr>
    </w:lvl>
    <w:lvl w:ilvl="7" w:tplc="4EEC1660" w:tentative="1">
      <w:start w:val="1"/>
      <w:numFmt w:val="bullet"/>
      <w:lvlText w:val="o"/>
      <w:lvlJc w:val="left"/>
      <w:pPr>
        <w:ind w:left="5760" w:hanging="360"/>
      </w:pPr>
      <w:rPr>
        <w:rFonts w:ascii="Courier New" w:hAnsi="Courier New" w:hint="default"/>
      </w:rPr>
    </w:lvl>
    <w:lvl w:ilvl="8" w:tplc="B058C0EC" w:tentative="1">
      <w:start w:val="1"/>
      <w:numFmt w:val="bullet"/>
      <w:lvlText w:val=""/>
      <w:lvlJc w:val="left"/>
      <w:pPr>
        <w:ind w:left="6480" w:hanging="360"/>
      </w:pPr>
      <w:rPr>
        <w:rFonts w:ascii="Wingdings" w:hAnsi="Wingdings" w:hint="default"/>
      </w:rPr>
    </w:lvl>
  </w:abstractNum>
  <w:abstractNum w:abstractNumId="64" w15:restartNumberingAfterBreak="0">
    <w:nsid w:val="329661C8"/>
    <w:multiLevelType w:val="multilevel"/>
    <w:tmpl w:val="5BD8FDEC"/>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32C02E51"/>
    <w:multiLevelType w:val="hybridMultilevel"/>
    <w:tmpl w:val="41CC81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360D4716"/>
    <w:multiLevelType w:val="multilevel"/>
    <w:tmpl w:val="CB50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26170E"/>
    <w:multiLevelType w:val="hybridMultilevel"/>
    <w:tmpl w:val="04E63B5C"/>
    <w:lvl w:ilvl="0" w:tplc="BF6E7744">
      <w:start w:val="1"/>
      <w:numFmt w:val="bullet"/>
      <w:lvlText w:val=""/>
      <w:lvlJc w:val="left"/>
      <w:pPr>
        <w:ind w:left="720" w:hanging="360"/>
      </w:pPr>
      <w:rPr>
        <w:rFonts w:ascii="Symbol" w:hAnsi="Symbol" w:hint="default"/>
      </w:rPr>
    </w:lvl>
    <w:lvl w:ilvl="1" w:tplc="DE643776">
      <w:numFmt w:val="bullet"/>
      <w:lvlText w:val=""/>
      <w:lvlJc w:val="left"/>
      <w:pPr>
        <w:ind w:left="1440" w:hanging="360"/>
      </w:pPr>
      <w:rPr>
        <w:rFonts w:ascii="Wingdings" w:hAnsi="Wingdings" w:hint="default"/>
      </w:rPr>
    </w:lvl>
    <w:lvl w:ilvl="2" w:tplc="19FE98CE" w:tentative="1">
      <w:start w:val="1"/>
      <w:numFmt w:val="bullet"/>
      <w:lvlText w:val=""/>
      <w:lvlJc w:val="left"/>
      <w:pPr>
        <w:ind w:left="2160" w:hanging="360"/>
      </w:pPr>
      <w:rPr>
        <w:rFonts w:ascii="Wingdings" w:hAnsi="Wingdings" w:hint="default"/>
      </w:rPr>
    </w:lvl>
    <w:lvl w:ilvl="3" w:tplc="ADE017D8" w:tentative="1">
      <w:start w:val="1"/>
      <w:numFmt w:val="bullet"/>
      <w:lvlText w:val=""/>
      <w:lvlJc w:val="left"/>
      <w:pPr>
        <w:ind w:left="2880" w:hanging="360"/>
      </w:pPr>
      <w:rPr>
        <w:rFonts w:ascii="Symbol" w:hAnsi="Symbol" w:hint="default"/>
      </w:rPr>
    </w:lvl>
    <w:lvl w:ilvl="4" w:tplc="180E34CE" w:tentative="1">
      <w:start w:val="1"/>
      <w:numFmt w:val="bullet"/>
      <w:lvlText w:val="o"/>
      <w:lvlJc w:val="left"/>
      <w:pPr>
        <w:ind w:left="3600" w:hanging="360"/>
      </w:pPr>
      <w:rPr>
        <w:rFonts w:ascii="Courier New" w:hAnsi="Courier New" w:hint="default"/>
      </w:rPr>
    </w:lvl>
    <w:lvl w:ilvl="5" w:tplc="440866CC" w:tentative="1">
      <w:start w:val="1"/>
      <w:numFmt w:val="bullet"/>
      <w:lvlText w:val=""/>
      <w:lvlJc w:val="left"/>
      <w:pPr>
        <w:ind w:left="4320" w:hanging="360"/>
      </w:pPr>
      <w:rPr>
        <w:rFonts w:ascii="Wingdings" w:hAnsi="Wingdings" w:hint="default"/>
      </w:rPr>
    </w:lvl>
    <w:lvl w:ilvl="6" w:tplc="1E02A9CC" w:tentative="1">
      <w:start w:val="1"/>
      <w:numFmt w:val="bullet"/>
      <w:lvlText w:val=""/>
      <w:lvlJc w:val="left"/>
      <w:pPr>
        <w:ind w:left="5040" w:hanging="360"/>
      </w:pPr>
      <w:rPr>
        <w:rFonts w:ascii="Symbol" w:hAnsi="Symbol" w:hint="default"/>
      </w:rPr>
    </w:lvl>
    <w:lvl w:ilvl="7" w:tplc="8D706D30" w:tentative="1">
      <w:start w:val="1"/>
      <w:numFmt w:val="bullet"/>
      <w:lvlText w:val="o"/>
      <w:lvlJc w:val="left"/>
      <w:pPr>
        <w:ind w:left="5760" w:hanging="360"/>
      </w:pPr>
      <w:rPr>
        <w:rFonts w:ascii="Courier New" w:hAnsi="Courier New" w:hint="default"/>
      </w:rPr>
    </w:lvl>
    <w:lvl w:ilvl="8" w:tplc="532E8AC0" w:tentative="1">
      <w:start w:val="1"/>
      <w:numFmt w:val="bullet"/>
      <w:lvlText w:val=""/>
      <w:lvlJc w:val="left"/>
      <w:pPr>
        <w:ind w:left="6480" w:hanging="360"/>
      </w:pPr>
      <w:rPr>
        <w:rFonts w:ascii="Wingdings" w:hAnsi="Wingdings" w:hint="default"/>
      </w:rPr>
    </w:lvl>
  </w:abstractNum>
  <w:abstractNum w:abstractNumId="68" w15:restartNumberingAfterBreak="0">
    <w:nsid w:val="36EC36BB"/>
    <w:multiLevelType w:val="hybridMultilevel"/>
    <w:tmpl w:val="A1105CB4"/>
    <w:lvl w:ilvl="0" w:tplc="D5A8363E">
      <w:start w:val="1"/>
      <w:numFmt w:val="decimal"/>
      <w:lvlText w:val="%1."/>
      <w:lvlJc w:val="left"/>
      <w:pPr>
        <w:ind w:left="720" w:hanging="360"/>
      </w:pPr>
    </w:lvl>
    <w:lvl w:ilvl="1" w:tplc="663C7AA8">
      <w:start w:val="1"/>
      <w:numFmt w:val="lowerLetter"/>
      <w:lvlText w:val="%2."/>
      <w:lvlJc w:val="left"/>
      <w:pPr>
        <w:ind w:left="1440" w:hanging="360"/>
      </w:pPr>
    </w:lvl>
    <w:lvl w:ilvl="2" w:tplc="1DB06E0A" w:tentative="1">
      <w:start w:val="1"/>
      <w:numFmt w:val="lowerRoman"/>
      <w:lvlText w:val="%3."/>
      <w:lvlJc w:val="right"/>
      <w:pPr>
        <w:ind w:left="2160" w:hanging="180"/>
      </w:pPr>
    </w:lvl>
    <w:lvl w:ilvl="3" w:tplc="FF60A2E6" w:tentative="1">
      <w:start w:val="1"/>
      <w:numFmt w:val="decimal"/>
      <w:lvlText w:val="%4."/>
      <w:lvlJc w:val="left"/>
      <w:pPr>
        <w:ind w:left="2880" w:hanging="360"/>
      </w:pPr>
    </w:lvl>
    <w:lvl w:ilvl="4" w:tplc="C4629536" w:tentative="1">
      <w:start w:val="1"/>
      <w:numFmt w:val="lowerLetter"/>
      <w:lvlText w:val="%5."/>
      <w:lvlJc w:val="left"/>
      <w:pPr>
        <w:ind w:left="3600" w:hanging="360"/>
      </w:pPr>
    </w:lvl>
    <w:lvl w:ilvl="5" w:tplc="C8B0AD94" w:tentative="1">
      <w:start w:val="1"/>
      <w:numFmt w:val="lowerRoman"/>
      <w:lvlText w:val="%6."/>
      <w:lvlJc w:val="right"/>
      <w:pPr>
        <w:ind w:left="4320" w:hanging="180"/>
      </w:pPr>
    </w:lvl>
    <w:lvl w:ilvl="6" w:tplc="799845AE" w:tentative="1">
      <w:start w:val="1"/>
      <w:numFmt w:val="decimal"/>
      <w:lvlText w:val="%7."/>
      <w:lvlJc w:val="left"/>
      <w:pPr>
        <w:ind w:left="5040" w:hanging="360"/>
      </w:pPr>
    </w:lvl>
    <w:lvl w:ilvl="7" w:tplc="868055A2" w:tentative="1">
      <w:start w:val="1"/>
      <w:numFmt w:val="lowerLetter"/>
      <w:lvlText w:val="%8."/>
      <w:lvlJc w:val="left"/>
      <w:pPr>
        <w:ind w:left="5760" w:hanging="360"/>
      </w:pPr>
    </w:lvl>
    <w:lvl w:ilvl="8" w:tplc="8DEE5C34" w:tentative="1">
      <w:start w:val="1"/>
      <w:numFmt w:val="lowerRoman"/>
      <w:lvlText w:val="%9."/>
      <w:lvlJc w:val="right"/>
      <w:pPr>
        <w:ind w:left="6480" w:hanging="180"/>
      </w:pPr>
    </w:lvl>
  </w:abstractNum>
  <w:abstractNum w:abstractNumId="69" w15:restartNumberingAfterBreak="0">
    <w:nsid w:val="38721E1D"/>
    <w:multiLevelType w:val="hybridMultilevel"/>
    <w:tmpl w:val="F0BAB9AA"/>
    <w:lvl w:ilvl="0" w:tplc="C33A0144">
      <w:start w:val="1"/>
      <w:numFmt w:val="bullet"/>
      <w:lvlText w:val=""/>
      <w:lvlJc w:val="left"/>
      <w:pPr>
        <w:ind w:left="720" w:hanging="360"/>
      </w:pPr>
      <w:rPr>
        <w:rFonts w:ascii="Symbol" w:hAnsi="Symbol" w:hint="default"/>
      </w:rPr>
    </w:lvl>
    <w:lvl w:ilvl="1" w:tplc="CECCF5DE" w:tentative="1">
      <w:start w:val="1"/>
      <w:numFmt w:val="bullet"/>
      <w:lvlText w:val="o"/>
      <w:lvlJc w:val="left"/>
      <w:pPr>
        <w:ind w:left="1440" w:hanging="360"/>
      </w:pPr>
      <w:rPr>
        <w:rFonts w:ascii="Courier New" w:hAnsi="Courier New" w:hint="default"/>
      </w:rPr>
    </w:lvl>
    <w:lvl w:ilvl="2" w:tplc="0EB44A0C" w:tentative="1">
      <w:start w:val="1"/>
      <w:numFmt w:val="bullet"/>
      <w:lvlText w:val=""/>
      <w:lvlJc w:val="left"/>
      <w:pPr>
        <w:ind w:left="2160" w:hanging="360"/>
      </w:pPr>
      <w:rPr>
        <w:rFonts w:ascii="Wingdings" w:hAnsi="Wingdings" w:hint="default"/>
      </w:rPr>
    </w:lvl>
    <w:lvl w:ilvl="3" w:tplc="2A8A3BCC" w:tentative="1">
      <w:start w:val="1"/>
      <w:numFmt w:val="bullet"/>
      <w:lvlText w:val=""/>
      <w:lvlJc w:val="left"/>
      <w:pPr>
        <w:ind w:left="2880" w:hanging="360"/>
      </w:pPr>
      <w:rPr>
        <w:rFonts w:ascii="Symbol" w:hAnsi="Symbol" w:hint="default"/>
      </w:rPr>
    </w:lvl>
    <w:lvl w:ilvl="4" w:tplc="89A888E0" w:tentative="1">
      <w:start w:val="1"/>
      <w:numFmt w:val="bullet"/>
      <w:lvlText w:val="o"/>
      <w:lvlJc w:val="left"/>
      <w:pPr>
        <w:ind w:left="3600" w:hanging="360"/>
      </w:pPr>
      <w:rPr>
        <w:rFonts w:ascii="Courier New" w:hAnsi="Courier New" w:hint="default"/>
      </w:rPr>
    </w:lvl>
    <w:lvl w:ilvl="5" w:tplc="73366844" w:tentative="1">
      <w:start w:val="1"/>
      <w:numFmt w:val="bullet"/>
      <w:lvlText w:val=""/>
      <w:lvlJc w:val="left"/>
      <w:pPr>
        <w:ind w:left="4320" w:hanging="360"/>
      </w:pPr>
      <w:rPr>
        <w:rFonts w:ascii="Wingdings" w:hAnsi="Wingdings" w:hint="default"/>
      </w:rPr>
    </w:lvl>
    <w:lvl w:ilvl="6" w:tplc="79E832DA" w:tentative="1">
      <w:start w:val="1"/>
      <w:numFmt w:val="bullet"/>
      <w:lvlText w:val=""/>
      <w:lvlJc w:val="left"/>
      <w:pPr>
        <w:ind w:left="5040" w:hanging="360"/>
      </w:pPr>
      <w:rPr>
        <w:rFonts w:ascii="Symbol" w:hAnsi="Symbol" w:hint="default"/>
      </w:rPr>
    </w:lvl>
    <w:lvl w:ilvl="7" w:tplc="2FE6EE36" w:tentative="1">
      <w:start w:val="1"/>
      <w:numFmt w:val="bullet"/>
      <w:lvlText w:val="o"/>
      <w:lvlJc w:val="left"/>
      <w:pPr>
        <w:ind w:left="5760" w:hanging="360"/>
      </w:pPr>
      <w:rPr>
        <w:rFonts w:ascii="Courier New" w:hAnsi="Courier New" w:hint="default"/>
      </w:rPr>
    </w:lvl>
    <w:lvl w:ilvl="8" w:tplc="31088C50" w:tentative="1">
      <w:start w:val="1"/>
      <w:numFmt w:val="bullet"/>
      <w:lvlText w:val=""/>
      <w:lvlJc w:val="left"/>
      <w:pPr>
        <w:ind w:left="6480" w:hanging="360"/>
      </w:pPr>
      <w:rPr>
        <w:rFonts w:ascii="Wingdings" w:hAnsi="Wingdings" w:hint="default"/>
      </w:rPr>
    </w:lvl>
  </w:abstractNum>
  <w:abstractNum w:abstractNumId="70" w15:restartNumberingAfterBreak="0">
    <w:nsid w:val="38B23DFF"/>
    <w:multiLevelType w:val="multilevel"/>
    <w:tmpl w:val="57E2E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EB9BED"/>
    <w:multiLevelType w:val="hybridMultilevel"/>
    <w:tmpl w:val="1E946BE6"/>
    <w:lvl w:ilvl="0" w:tplc="EC3C5B76">
      <w:start w:val="1"/>
      <w:numFmt w:val="bullet"/>
      <w:lvlText w:val=""/>
      <w:lvlJc w:val="left"/>
      <w:pPr>
        <w:ind w:left="720" w:hanging="360"/>
      </w:pPr>
      <w:rPr>
        <w:rFonts w:ascii="Symbol" w:hAnsi="Symbol" w:hint="default"/>
      </w:rPr>
    </w:lvl>
    <w:lvl w:ilvl="1" w:tplc="3670D57A">
      <w:start w:val="1"/>
      <w:numFmt w:val="bullet"/>
      <w:lvlText w:val="o"/>
      <w:lvlJc w:val="left"/>
      <w:pPr>
        <w:ind w:left="1440" w:hanging="360"/>
      </w:pPr>
      <w:rPr>
        <w:rFonts w:ascii="Courier New" w:hAnsi="Courier New" w:hint="default"/>
      </w:rPr>
    </w:lvl>
    <w:lvl w:ilvl="2" w:tplc="6B003D72">
      <w:start w:val="1"/>
      <w:numFmt w:val="bullet"/>
      <w:lvlText w:val=""/>
      <w:lvlJc w:val="left"/>
      <w:pPr>
        <w:ind w:left="2160" w:hanging="360"/>
      </w:pPr>
      <w:rPr>
        <w:rFonts w:ascii="Wingdings" w:hAnsi="Wingdings" w:hint="default"/>
      </w:rPr>
    </w:lvl>
    <w:lvl w:ilvl="3" w:tplc="C6D203B0">
      <w:start w:val="1"/>
      <w:numFmt w:val="bullet"/>
      <w:lvlText w:val=""/>
      <w:lvlJc w:val="left"/>
      <w:pPr>
        <w:ind w:left="2880" w:hanging="360"/>
      </w:pPr>
      <w:rPr>
        <w:rFonts w:ascii="Symbol" w:hAnsi="Symbol" w:hint="default"/>
      </w:rPr>
    </w:lvl>
    <w:lvl w:ilvl="4" w:tplc="E1147552">
      <w:start w:val="1"/>
      <w:numFmt w:val="bullet"/>
      <w:lvlText w:val="o"/>
      <w:lvlJc w:val="left"/>
      <w:pPr>
        <w:ind w:left="3600" w:hanging="360"/>
      </w:pPr>
      <w:rPr>
        <w:rFonts w:ascii="Courier New" w:hAnsi="Courier New" w:hint="default"/>
      </w:rPr>
    </w:lvl>
    <w:lvl w:ilvl="5" w:tplc="658E4FA2">
      <w:start w:val="1"/>
      <w:numFmt w:val="bullet"/>
      <w:lvlText w:val=""/>
      <w:lvlJc w:val="left"/>
      <w:pPr>
        <w:ind w:left="4320" w:hanging="360"/>
      </w:pPr>
      <w:rPr>
        <w:rFonts w:ascii="Wingdings" w:hAnsi="Wingdings" w:hint="default"/>
      </w:rPr>
    </w:lvl>
    <w:lvl w:ilvl="6" w:tplc="5054285A">
      <w:start w:val="1"/>
      <w:numFmt w:val="bullet"/>
      <w:lvlText w:val=""/>
      <w:lvlJc w:val="left"/>
      <w:pPr>
        <w:ind w:left="5040" w:hanging="360"/>
      </w:pPr>
      <w:rPr>
        <w:rFonts w:ascii="Symbol" w:hAnsi="Symbol" w:hint="default"/>
      </w:rPr>
    </w:lvl>
    <w:lvl w:ilvl="7" w:tplc="91D40696">
      <w:start w:val="1"/>
      <w:numFmt w:val="bullet"/>
      <w:lvlText w:val="o"/>
      <w:lvlJc w:val="left"/>
      <w:pPr>
        <w:ind w:left="5760" w:hanging="360"/>
      </w:pPr>
      <w:rPr>
        <w:rFonts w:ascii="Courier New" w:hAnsi="Courier New" w:hint="default"/>
      </w:rPr>
    </w:lvl>
    <w:lvl w:ilvl="8" w:tplc="FD44B47C">
      <w:start w:val="1"/>
      <w:numFmt w:val="bullet"/>
      <w:lvlText w:val=""/>
      <w:lvlJc w:val="left"/>
      <w:pPr>
        <w:ind w:left="6480" w:hanging="360"/>
      </w:pPr>
      <w:rPr>
        <w:rFonts w:ascii="Wingdings" w:hAnsi="Wingdings" w:hint="default"/>
      </w:rPr>
    </w:lvl>
  </w:abstractNum>
  <w:abstractNum w:abstractNumId="72" w15:restartNumberingAfterBreak="0">
    <w:nsid w:val="3C9C6E2D"/>
    <w:multiLevelType w:val="multilevel"/>
    <w:tmpl w:val="FFAE84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B706DE"/>
    <w:multiLevelType w:val="multilevel"/>
    <w:tmpl w:val="1F9C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FE86C40"/>
    <w:multiLevelType w:val="multilevel"/>
    <w:tmpl w:val="4F968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AD3F78"/>
    <w:multiLevelType w:val="hybridMultilevel"/>
    <w:tmpl w:val="3C284D9E"/>
    <w:lvl w:ilvl="0" w:tplc="5EA4333C">
      <w:start w:val="1"/>
      <w:numFmt w:val="bullet"/>
      <w:lvlText w:val="-"/>
      <w:lvlJc w:val="left"/>
      <w:pPr>
        <w:ind w:left="1440" w:hanging="360"/>
      </w:pPr>
      <w:rPr>
        <w:rFonts w:ascii="Aptos" w:hAnsi="Apto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6" w15:restartNumberingAfterBreak="0">
    <w:nsid w:val="42893B0C"/>
    <w:multiLevelType w:val="hybridMultilevel"/>
    <w:tmpl w:val="011A9C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7" w15:restartNumberingAfterBreak="0">
    <w:nsid w:val="42B716F4"/>
    <w:multiLevelType w:val="hybridMultilevel"/>
    <w:tmpl w:val="EDEAD7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431A1065"/>
    <w:multiLevelType w:val="multilevel"/>
    <w:tmpl w:val="481A7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3338A1"/>
    <w:multiLevelType w:val="hybridMultilevel"/>
    <w:tmpl w:val="E20CAAAC"/>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45F224CA"/>
    <w:multiLevelType w:val="hybridMultilevel"/>
    <w:tmpl w:val="26ACF374"/>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465730DD"/>
    <w:multiLevelType w:val="hybridMultilevel"/>
    <w:tmpl w:val="2B1AE4A6"/>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4687601D"/>
    <w:multiLevelType w:val="multilevel"/>
    <w:tmpl w:val="ED264B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710740A"/>
    <w:multiLevelType w:val="multilevel"/>
    <w:tmpl w:val="FA38D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79DCE3E"/>
    <w:multiLevelType w:val="hybridMultilevel"/>
    <w:tmpl w:val="DC1A4EAA"/>
    <w:lvl w:ilvl="0" w:tplc="5EA4333C">
      <w:start w:val="1"/>
      <w:numFmt w:val="bullet"/>
      <w:lvlText w:val="-"/>
      <w:lvlJc w:val="left"/>
      <w:pPr>
        <w:ind w:left="786" w:hanging="360"/>
      </w:pPr>
      <w:rPr>
        <w:rFonts w:ascii="Aptos" w:hAnsi="Aptos" w:hint="default"/>
      </w:rPr>
    </w:lvl>
    <w:lvl w:ilvl="1" w:tplc="D83ACA4E">
      <w:start w:val="1"/>
      <w:numFmt w:val="bullet"/>
      <w:lvlText w:val="o"/>
      <w:lvlJc w:val="left"/>
      <w:pPr>
        <w:ind w:left="1506" w:hanging="360"/>
      </w:pPr>
      <w:rPr>
        <w:rFonts w:ascii="Courier New" w:hAnsi="Courier New" w:hint="default"/>
      </w:rPr>
    </w:lvl>
    <w:lvl w:ilvl="2" w:tplc="9A3EC500">
      <w:start w:val="1"/>
      <w:numFmt w:val="bullet"/>
      <w:lvlText w:val=""/>
      <w:lvlJc w:val="left"/>
      <w:pPr>
        <w:ind w:left="2226" w:hanging="360"/>
      </w:pPr>
      <w:rPr>
        <w:rFonts w:ascii="Wingdings" w:hAnsi="Wingdings" w:hint="default"/>
      </w:rPr>
    </w:lvl>
    <w:lvl w:ilvl="3" w:tplc="094AD384">
      <w:start w:val="1"/>
      <w:numFmt w:val="bullet"/>
      <w:lvlText w:val=""/>
      <w:lvlJc w:val="left"/>
      <w:pPr>
        <w:ind w:left="2946" w:hanging="360"/>
      </w:pPr>
      <w:rPr>
        <w:rFonts w:ascii="Symbol" w:hAnsi="Symbol" w:hint="default"/>
      </w:rPr>
    </w:lvl>
    <w:lvl w:ilvl="4" w:tplc="0570DCE6">
      <w:start w:val="1"/>
      <w:numFmt w:val="bullet"/>
      <w:lvlText w:val="o"/>
      <w:lvlJc w:val="left"/>
      <w:pPr>
        <w:ind w:left="3666" w:hanging="360"/>
      </w:pPr>
      <w:rPr>
        <w:rFonts w:ascii="Courier New" w:hAnsi="Courier New" w:hint="default"/>
      </w:rPr>
    </w:lvl>
    <w:lvl w:ilvl="5" w:tplc="F6C213C4">
      <w:start w:val="1"/>
      <w:numFmt w:val="bullet"/>
      <w:lvlText w:val=""/>
      <w:lvlJc w:val="left"/>
      <w:pPr>
        <w:ind w:left="4386" w:hanging="360"/>
      </w:pPr>
      <w:rPr>
        <w:rFonts w:ascii="Wingdings" w:hAnsi="Wingdings" w:hint="default"/>
      </w:rPr>
    </w:lvl>
    <w:lvl w:ilvl="6" w:tplc="BA76D35A">
      <w:start w:val="1"/>
      <w:numFmt w:val="bullet"/>
      <w:lvlText w:val=""/>
      <w:lvlJc w:val="left"/>
      <w:pPr>
        <w:ind w:left="5106" w:hanging="360"/>
      </w:pPr>
      <w:rPr>
        <w:rFonts w:ascii="Symbol" w:hAnsi="Symbol" w:hint="default"/>
      </w:rPr>
    </w:lvl>
    <w:lvl w:ilvl="7" w:tplc="CE148FE2">
      <w:start w:val="1"/>
      <w:numFmt w:val="bullet"/>
      <w:lvlText w:val="o"/>
      <w:lvlJc w:val="left"/>
      <w:pPr>
        <w:ind w:left="5826" w:hanging="360"/>
      </w:pPr>
      <w:rPr>
        <w:rFonts w:ascii="Courier New" w:hAnsi="Courier New" w:hint="default"/>
      </w:rPr>
    </w:lvl>
    <w:lvl w:ilvl="8" w:tplc="3A6A5138">
      <w:start w:val="1"/>
      <w:numFmt w:val="bullet"/>
      <w:lvlText w:val=""/>
      <w:lvlJc w:val="left"/>
      <w:pPr>
        <w:ind w:left="6546" w:hanging="360"/>
      </w:pPr>
      <w:rPr>
        <w:rFonts w:ascii="Wingdings" w:hAnsi="Wingdings" w:hint="default"/>
      </w:rPr>
    </w:lvl>
  </w:abstractNum>
  <w:abstractNum w:abstractNumId="85" w15:restartNumberingAfterBreak="0">
    <w:nsid w:val="47C16DF9"/>
    <w:multiLevelType w:val="hybridMultilevel"/>
    <w:tmpl w:val="535C662E"/>
    <w:lvl w:ilvl="0" w:tplc="D9B21CBE">
      <w:start w:val="1"/>
      <w:numFmt w:val="bullet"/>
      <w:lvlText w:val=""/>
      <w:lvlJc w:val="left"/>
      <w:pPr>
        <w:ind w:left="720" w:hanging="360"/>
      </w:pPr>
      <w:rPr>
        <w:rFonts w:ascii="Symbol" w:hAnsi="Symbol" w:hint="default"/>
      </w:rPr>
    </w:lvl>
    <w:lvl w:ilvl="1" w:tplc="1A2EDFA6" w:tentative="1">
      <w:start w:val="1"/>
      <w:numFmt w:val="bullet"/>
      <w:lvlText w:val="o"/>
      <w:lvlJc w:val="left"/>
      <w:pPr>
        <w:ind w:left="1440" w:hanging="360"/>
      </w:pPr>
      <w:rPr>
        <w:rFonts w:ascii="Courier New" w:hAnsi="Courier New" w:hint="default"/>
      </w:rPr>
    </w:lvl>
    <w:lvl w:ilvl="2" w:tplc="9EFA6000" w:tentative="1">
      <w:start w:val="1"/>
      <w:numFmt w:val="bullet"/>
      <w:lvlText w:val=""/>
      <w:lvlJc w:val="left"/>
      <w:pPr>
        <w:ind w:left="2160" w:hanging="360"/>
      </w:pPr>
      <w:rPr>
        <w:rFonts w:ascii="Wingdings" w:hAnsi="Wingdings" w:hint="default"/>
      </w:rPr>
    </w:lvl>
    <w:lvl w:ilvl="3" w:tplc="52804840" w:tentative="1">
      <w:start w:val="1"/>
      <w:numFmt w:val="bullet"/>
      <w:lvlText w:val=""/>
      <w:lvlJc w:val="left"/>
      <w:pPr>
        <w:ind w:left="2880" w:hanging="360"/>
      </w:pPr>
      <w:rPr>
        <w:rFonts w:ascii="Symbol" w:hAnsi="Symbol" w:hint="default"/>
      </w:rPr>
    </w:lvl>
    <w:lvl w:ilvl="4" w:tplc="2E34D502" w:tentative="1">
      <w:start w:val="1"/>
      <w:numFmt w:val="bullet"/>
      <w:lvlText w:val="o"/>
      <w:lvlJc w:val="left"/>
      <w:pPr>
        <w:ind w:left="3600" w:hanging="360"/>
      </w:pPr>
      <w:rPr>
        <w:rFonts w:ascii="Courier New" w:hAnsi="Courier New" w:hint="default"/>
      </w:rPr>
    </w:lvl>
    <w:lvl w:ilvl="5" w:tplc="30220160" w:tentative="1">
      <w:start w:val="1"/>
      <w:numFmt w:val="bullet"/>
      <w:lvlText w:val=""/>
      <w:lvlJc w:val="left"/>
      <w:pPr>
        <w:ind w:left="4320" w:hanging="360"/>
      </w:pPr>
      <w:rPr>
        <w:rFonts w:ascii="Wingdings" w:hAnsi="Wingdings" w:hint="default"/>
      </w:rPr>
    </w:lvl>
    <w:lvl w:ilvl="6" w:tplc="0442ADF6" w:tentative="1">
      <w:start w:val="1"/>
      <w:numFmt w:val="bullet"/>
      <w:lvlText w:val=""/>
      <w:lvlJc w:val="left"/>
      <w:pPr>
        <w:ind w:left="5040" w:hanging="360"/>
      </w:pPr>
      <w:rPr>
        <w:rFonts w:ascii="Symbol" w:hAnsi="Symbol" w:hint="default"/>
      </w:rPr>
    </w:lvl>
    <w:lvl w:ilvl="7" w:tplc="57F4BE06" w:tentative="1">
      <w:start w:val="1"/>
      <w:numFmt w:val="bullet"/>
      <w:lvlText w:val="o"/>
      <w:lvlJc w:val="left"/>
      <w:pPr>
        <w:ind w:left="5760" w:hanging="360"/>
      </w:pPr>
      <w:rPr>
        <w:rFonts w:ascii="Courier New" w:hAnsi="Courier New" w:hint="default"/>
      </w:rPr>
    </w:lvl>
    <w:lvl w:ilvl="8" w:tplc="66A423E2" w:tentative="1">
      <w:start w:val="1"/>
      <w:numFmt w:val="bullet"/>
      <w:lvlText w:val=""/>
      <w:lvlJc w:val="left"/>
      <w:pPr>
        <w:ind w:left="6480" w:hanging="360"/>
      </w:pPr>
      <w:rPr>
        <w:rFonts w:ascii="Wingdings" w:hAnsi="Wingdings" w:hint="default"/>
      </w:rPr>
    </w:lvl>
  </w:abstractNum>
  <w:abstractNum w:abstractNumId="86" w15:restartNumberingAfterBreak="0">
    <w:nsid w:val="492A23C1"/>
    <w:multiLevelType w:val="multilevel"/>
    <w:tmpl w:val="B9B6F774"/>
    <w:lvl w:ilvl="0">
      <w:numFmt w:val="none"/>
      <w:lvlText w:val=""/>
      <w:lvlJc w:val="left"/>
      <w:pPr>
        <w:tabs>
          <w:tab w:val="num" w:pos="360"/>
        </w:tabs>
      </w:pPr>
    </w:lvl>
    <w:lvl w:ilvl="1">
      <w:start w:val="1"/>
      <w:numFmt w:val="lowerLetter"/>
      <w:lvlText w:val="%2."/>
      <w:lvlJc w:val="left"/>
      <w:pPr>
        <w:ind w:left="1874" w:hanging="360"/>
      </w:pPr>
    </w:lvl>
    <w:lvl w:ilvl="2">
      <w:start w:val="1"/>
      <w:numFmt w:val="lowerRoman"/>
      <w:lvlText w:val="%3."/>
      <w:lvlJc w:val="right"/>
      <w:pPr>
        <w:ind w:left="2594" w:hanging="180"/>
      </w:pPr>
    </w:lvl>
    <w:lvl w:ilvl="3">
      <w:start w:val="1"/>
      <w:numFmt w:val="decimal"/>
      <w:lvlText w:val="%4."/>
      <w:lvlJc w:val="left"/>
      <w:pPr>
        <w:ind w:left="3314" w:hanging="360"/>
      </w:pPr>
    </w:lvl>
    <w:lvl w:ilvl="4">
      <w:start w:val="1"/>
      <w:numFmt w:val="lowerLetter"/>
      <w:lvlText w:val="%5."/>
      <w:lvlJc w:val="left"/>
      <w:pPr>
        <w:ind w:left="4034" w:hanging="360"/>
      </w:pPr>
    </w:lvl>
    <w:lvl w:ilvl="5">
      <w:start w:val="1"/>
      <w:numFmt w:val="lowerRoman"/>
      <w:lvlText w:val="%6."/>
      <w:lvlJc w:val="right"/>
      <w:pPr>
        <w:ind w:left="4754" w:hanging="180"/>
      </w:pPr>
    </w:lvl>
    <w:lvl w:ilvl="6">
      <w:start w:val="1"/>
      <w:numFmt w:val="decimal"/>
      <w:lvlText w:val="%7."/>
      <w:lvlJc w:val="left"/>
      <w:pPr>
        <w:ind w:left="5474" w:hanging="360"/>
      </w:pPr>
    </w:lvl>
    <w:lvl w:ilvl="7">
      <w:start w:val="1"/>
      <w:numFmt w:val="lowerLetter"/>
      <w:lvlText w:val="%8."/>
      <w:lvlJc w:val="left"/>
      <w:pPr>
        <w:ind w:left="6194" w:hanging="360"/>
      </w:pPr>
    </w:lvl>
    <w:lvl w:ilvl="8">
      <w:start w:val="1"/>
      <w:numFmt w:val="lowerRoman"/>
      <w:lvlText w:val="%9."/>
      <w:lvlJc w:val="right"/>
      <w:pPr>
        <w:ind w:left="6914" w:hanging="180"/>
      </w:pPr>
    </w:lvl>
  </w:abstractNum>
  <w:abstractNum w:abstractNumId="87" w15:restartNumberingAfterBreak="0">
    <w:nsid w:val="4AE3247D"/>
    <w:multiLevelType w:val="multilevel"/>
    <w:tmpl w:val="21BCA6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B3C73DA"/>
    <w:multiLevelType w:val="multilevel"/>
    <w:tmpl w:val="8D4E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485835"/>
    <w:multiLevelType w:val="multilevel"/>
    <w:tmpl w:val="40F2D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B664220"/>
    <w:multiLevelType w:val="hybridMultilevel"/>
    <w:tmpl w:val="F0CC7812"/>
    <w:lvl w:ilvl="0" w:tplc="344E1E6A">
      <w:start w:val="1"/>
      <w:numFmt w:val="bullet"/>
      <w:lvlText w:val=""/>
      <w:lvlJc w:val="left"/>
      <w:pPr>
        <w:ind w:left="720" w:hanging="360"/>
      </w:pPr>
      <w:rPr>
        <w:rFonts w:ascii="Symbol" w:hAnsi="Symbol" w:hint="default"/>
      </w:rPr>
    </w:lvl>
    <w:lvl w:ilvl="1" w:tplc="2B048C7C" w:tentative="1">
      <w:start w:val="1"/>
      <w:numFmt w:val="bullet"/>
      <w:lvlText w:val="o"/>
      <w:lvlJc w:val="left"/>
      <w:pPr>
        <w:ind w:left="1440" w:hanging="360"/>
      </w:pPr>
      <w:rPr>
        <w:rFonts w:ascii="Courier New" w:hAnsi="Courier New" w:hint="default"/>
      </w:rPr>
    </w:lvl>
    <w:lvl w:ilvl="2" w:tplc="1AC45204" w:tentative="1">
      <w:start w:val="1"/>
      <w:numFmt w:val="bullet"/>
      <w:lvlText w:val=""/>
      <w:lvlJc w:val="left"/>
      <w:pPr>
        <w:ind w:left="2160" w:hanging="360"/>
      </w:pPr>
      <w:rPr>
        <w:rFonts w:ascii="Wingdings" w:hAnsi="Wingdings" w:hint="default"/>
      </w:rPr>
    </w:lvl>
    <w:lvl w:ilvl="3" w:tplc="D71CF904" w:tentative="1">
      <w:start w:val="1"/>
      <w:numFmt w:val="bullet"/>
      <w:lvlText w:val=""/>
      <w:lvlJc w:val="left"/>
      <w:pPr>
        <w:ind w:left="2880" w:hanging="360"/>
      </w:pPr>
      <w:rPr>
        <w:rFonts w:ascii="Symbol" w:hAnsi="Symbol" w:hint="default"/>
      </w:rPr>
    </w:lvl>
    <w:lvl w:ilvl="4" w:tplc="B57AA6CA" w:tentative="1">
      <w:start w:val="1"/>
      <w:numFmt w:val="bullet"/>
      <w:lvlText w:val="o"/>
      <w:lvlJc w:val="left"/>
      <w:pPr>
        <w:ind w:left="3600" w:hanging="360"/>
      </w:pPr>
      <w:rPr>
        <w:rFonts w:ascii="Courier New" w:hAnsi="Courier New" w:hint="default"/>
      </w:rPr>
    </w:lvl>
    <w:lvl w:ilvl="5" w:tplc="16507D26" w:tentative="1">
      <w:start w:val="1"/>
      <w:numFmt w:val="bullet"/>
      <w:lvlText w:val=""/>
      <w:lvlJc w:val="left"/>
      <w:pPr>
        <w:ind w:left="4320" w:hanging="360"/>
      </w:pPr>
      <w:rPr>
        <w:rFonts w:ascii="Wingdings" w:hAnsi="Wingdings" w:hint="default"/>
      </w:rPr>
    </w:lvl>
    <w:lvl w:ilvl="6" w:tplc="91640FE6" w:tentative="1">
      <w:start w:val="1"/>
      <w:numFmt w:val="bullet"/>
      <w:lvlText w:val=""/>
      <w:lvlJc w:val="left"/>
      <w:pPr>
        <w:ind w:left="5040" w:hanging="360"/>
      </w:pPr>
      <w:rPr>
        <w:rFonts w:ascii="Symbol" w:hAnsi="Symbol" w:hint="default"/>
      </w:rPr>
    </w:lvl>
    <w:lvl w:ilvl="7" w:tplc="364E9B84" w:tentative="1">
      <w:start w:val="1"/>
      <w:numFmt w:val="bullet"/>
      <w:lvlText w:val="o"/>
      <w:lvlJc w:val="left"/>
      <w:pPr>
        <w:ind w:left="5760" w:hanging="360"/>
      </w:pPr>
      <w:rPr>
        <w:rFonts w:ascii="Courier New" w:hAnsi="Courier New" w:hint="default"/>
      </w:rPr>
    </w:lvl>
    <w:lvl w:ilvl="8" w:tplc="ABD8F7DE" w:tentative="1">
      <w:start w:val="1"/>
      <w:numFmt w:val="bullet"/>
      <w:lvlText w:val=""/>
      <w:lvlJc w:val="left"/>
      <w:pPr>
        <w:ind w:left="6480" w:hanging="360"/>
      </w:pPr>
      <w:rPr>
        <w:rFonts w:ascii="Wingdings" w:hAnsi="Wingdings" w:hint="default"/>
      </w:rPr>
    </w:lvl>
  </w:abstractNum>
  <w:abstractNum w:abstractNumId="91" w15:restartNumberingAfterBreak="0">
    <w:nsid w:val="4CBD2993"/>
    <w:multiLevelType w:val="hybridMultilevel"/>
    <w:tmpl w:val="30CC8A3A"/>
    <w:lvl w:ilvl="0" w:tplc="E07C8672">
      <w:start w:val="4"/>
      <w:numFmt w:val="bullet"/>
      <w:lvlText w:val="-"/>
      <w:lvlJc w:val="left"/>
      <w:pPr>
        <w:ind w:left="1154" w:hanging="360"/>
      </w:pPr>
      <w:rPr>
        <w:rFonts w:ascii="Aptos" w:eastAsiaTheme="minorEastAsia" w:hAnsi="Aptos" w:cstheme="minorBidi" w:hint="default"/>
      </w:rPr>
    </w:lvl>
    <w:lvl w:ilvl="1" w:tplc="08090003" w:tentative="1">
      <w:start w:val="1"/>
      <w:numFmt w:val="bullet"/>
      <w:lvlText w:val="o"/>
      <w:lvlJc w:val="left"/>
      <w:pPr>
        <w:ind w:left="1874" w:hanging="360"/>
      </w:pPr>
      <w:rPr>
        <w:rFonts w:ascii="Courier New" w:hAnsi="Courier New" w:cs="Courier New" w:hint="default"/>
      </w:rPr>
    </w:lvl>
    <w:lvl w:ilvl="2" w:tplc="08090005" w:tentative="1">
      <w:start w:val="1"/>
      <w:numFmt w:val="bullet"/>
      <w:lvlText w:val=""/>
      <w:lvlJc w:val="left"/>
      <w:pPr>
        <w:ind w:left="2594" w:hanging="360"/>
      </w:pPr>
      <w:rPr>
        <w:rFonts w:ascii="Wingdings" w:hAnsi="Wingdings" w:hint="default"/>
      </w:rPr>
    </w:lvl>
    <w:lvl w:ilvl="3" w:tplc="08090001" w:tentative="1">
      <w:start w:val="1"/>
      <w:numFmt w:val="bullet"/>
      <w:lvlText w:val=""/>
      <w:lvlJc w:val="left"/>
      <w:pPr>
        <w:ind w:left="3314" w:hanging="360"/>
      </w:pPr>
      <w:rPr>
        <w:rFonts w:ascii="Symbol" w:hAnsi="Symbol" w:hint="default"/>
      </w:rPr>
    </w:lvl>
    <w:lvl w:ilvl="4" w:tplc="08090003" w:tentative="1">
      <w:start w:val="1"/>
      <w:numFmt w:val="bullet"/>
      <w:lvlText w:val="o"/>
      <w:lvlJc w:val="left"/>
      <w:pPr>
        <w:ind w:left="4034" w:hanging="360"/>
      </w:pPr>
      <w:rPr>
        <w:rFonts w:ascii="Courier New" w:hAnsi="Courier New" w:cs="Courier New" w:hint="default"/>
      </w:rPr>
    </w:lvl>
    <w:lvl w:ilvl="5" w:tplc="08090005" w:tentative="1">
      <w:start w:val="1"/>
      <w:numFmt w:val="bullet"/>
      <w:lvlText w:val=""/>
      <w:lvlJc w:val="left"/>
      <w:pPr>
        <w:ind w:left="4754" w:hanging="360"/>
      </w:pPr>
      <w:rPr>
        <w:rFonts w:ascii="Wingdings" w:hAnsi="Wingdings" w:hint="default"/>
      </w:rPr>
    </w:lvl>
    <w:lvl w:ilvl="6" w:tplc="08090001" w:tentative="1">
      <w:start w:val="1"/>
      <w:numFmt w:val="bullet"/>
      <w:lvlText w:val=""/>
      <w:lvlJc w:val="left"/>
      <w:pPr>
        <w:ind w:left="5474" w:hanging="360"/>
      </w:pPr>
      <w:rPr>
        <w:rFonts w:ascii="Symbol" w:hAnsi="Symbol" w:hint="default"/>
      </w:rPr>
    </w:lvl>
    <w:lvl w:ilvl="7" w:tplc="08090003" w:tentative="1">
      <w:start w:val="1"/>
      <w:numFmt w:val="bullet"/>
      <w:lvlText w:val="o"/>
      <w:lvlJc w:val="left"/>
      <w:pPr>
        <w:ind w:left="6194" w:hanging="360"/>
      </w:pPr>
      <w:rPr>
        <w:rFonts w:ascii="Courier New" w:hAnsi="Courier New" w:cs="Courier New" w:hint="default"/>
      </w:rPr>
    </w:lvl>
    <w:lvl w:ilvl="8" w:tplc="08090005" w:tentative="1">
      <w:start w:val="1"/>
      <w:numFmt w:val="bullet"/>
      <w:lvlText w:val=""/>
      <w:lvlJc w:val="left"/>
      <w:pPr>
        <w:ind w:left="6914" w:hanging="360"/>
      </w:pPr>
      <w:rPr>
        <w:rFonts w:ascii="Wingdings" w:hAnsi="Wingdings" w:hint="default"/>
      </w:rPr>
    </w:lvl>
  </w:abstractNum>
  <w:abstractNum w:abstractNumId="92" w15:restartNumberingAfterBreak="0">
    <w:nsid w:val="4F5E03A4"/>
    <w:multiLevelType w:val="multilevel"/>
    <w:tmpl w:val="B2CE2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F9F3DA4"/>
    <w:multiLevelType w:val="multilevel"/>
    <w:tmpl w:val="164491C4"/>
    <w:styleLink w:val="CurrentList2"/>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4" w15:restartNumberingAfterBreak="0">
    <w:nsid w:val="510D20AF"/>
    <w:multiLevelType w:val="hybridMultilevel"/>
    <w:tmpl w:val="11D09B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53DF5532"/>
    <w:multiLevelType w:val="multilevel"/>
    <w:tmpl w:val="51B4D7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599215E"/>
    <w:multiLevelType w:val="multilevel"/>
    <w:tmpl w:val="9B56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5A31C6B"/>
    <w:multiLevelType w:val="hybridMultilevel"/>
    <w:tmpl w:val="5F86FE86"/>
    <w:lvl w:ilvl="0" w:tplc="3F1A30C4">
      <w:start w:val="12"/>
      <w:numFmt w:val="bullet"/>
      <w:lvlText w:val="-"/>
      <w:lvlJc w:val="left"/>
      <w:pPr>
        <w:ind w:left="1154" w:hanging="360"/>
      </w:pPr>
      <w:rPr>
        <w:rFonts w:ascii="Aptos" w:eastAsiaTheme="minorEastAsia" w:hAnsi="Aptos" w:cstheme="minorBidi" w:hint="default"/>
      </w:rPr>
    </w:lvl>
    <w:lvl w:ilvl="1" w:tplc="08090003" w:tentative="1">
      <w:start w:val="1"/>
      <w:numFmt w:val="bullet"/>
      <w:lvlText w:val="o"/>
      <w:lvlJc w:val="left"/>
      <w:pPr>
        <w:ind w:left="1874" w:hanging="360"/>
      </w:pPr>
      <w:rPr>
        <w:rFonts w:ascii="Courier New" w:hAnsi="Courier New" w:cs="Courier New" w:hint="default"/>
      </w:rPr>
    </w:lvl>
    <w:lvl w:ilvl="2" w:tplc="08090005" w:tentative="1">
      <w:start w:val="1"/>
      <w:numFmt w:val="bullet"/>
      <w:lvlText w:val=""/>
      <w:lvlJc w:val="left"/>
      <w:pPr>
        <w:ind w:left="2594" w:hanging="360"/>
      </w:pPr>
      <w:rPr>
        <w:rFonts w:ascii="Wingdings" w:hAnsi="Wingdings" w:hint="default"/>
      </w:rPr>
    </w:lvl>
    <w:lvl w:ilvl="3" w:tplc="08090001" w:tentative="1">
      <w:start w:val="1"/>
      <w:numFmt w:val="bullet"/>
      <w:lvlText w:val=""/>
      <w:lvlJc w:val="left"/>
      <w:pPr>
        <w:ind w:left="3314" w:hanging="360"/>
      </w:pPr>
      <w:rPr>
        <w:rFonts w:ascii="Symbol" w:hAnsi="Symbol" w:hint="default"/>
      </w:rPr>
    </w:lvl>
    <w:lvl w:ilvl="4" w:tplc="08090003" w:tentative="1">
      <w:start w:val="1"/>
      <w:numFmt w:val="bullet"/>
      <w:lvlText w:val="o"/>
      <w:lvlJc w:val="left"/>
      <w:pPr>
        <w:ind w:left="4034" w:hanging="360"/>
      </w:pPr>
      <w:rPr>
        <w:rFonts w:ascii="Courier New" w:hAnsi="Courier New" w:cs="Courier New" w:hint="default"/>
      </w:rPr>
    </w:lvl>
    <w:lvl w:ilvl="5" w:tplc="08090005" w:tentative="1">
      <w:start w:val="1"/>
      <w:numFmt w:val="bullet"/>
      <w:lvlText w:val=""/>
      <w:lvlJc w:val="left"/>
      <w:pPr>
        <w:ind w:left="4754" w:hanging="360"/>
      </w:pPr>
      <w:rPr>
        <w:rFonts w:ascii="Wingdings" w:hAnsi="Wingdings" w:hint="default"/>
      </w:rPr>
    </w:lvl>
    <w:lvl w:ilvl="6" w:tplc="08090001" w:tentative="1">
      <w:start w:val="1"/>
      <w:numFmt w:val="bullet"/>
      <w:lvlText w:val=""/>
      <w:lvlJc w:val="left"/>
      <w:pPr>
        <w:ind w:left="5474" w:hanging="360"/>
      </w:pPr>
      <w:rPr>
        <w:rFonts w:ascii="Symbol" w:hAnsi="Symbol" w:hint="default"/>
      </w:rPr>
    </w:lvl>
    <w:lvl w:ilvl="7" w:tplc="08090003" w:tentative="1">
      <w:start w:val="1"/>
      <w:numFmt w:val="bullet"/>
      <w:lvlText w:val="o"/>
      <w:lvlJc w:val="left"/>
      <w:pPr>
        <w:ind w:left="6194" w:hanging="360"/>
      </w:pPr>
      <w:rPr>
        <w:rFonts w:ascii="Courier New" w:hAnsi="Courier New" w:cs="Courier New" w:hint="default"/>
      </w:rPr>
    </w:lvl>
    <w:lvl w:ilvl="8" w:tplc="08090005" w:tentative="1">
      <w:start w:val="1"/>
      <w:numFmt w:val="bullet"/>
      <w:lvlText w:val=""/>
      <w:lvlJc w:val="left"/>
      <w:pPr>
        <w:ind w:left="6914" w:hanging="360"/>
      </w:pPr>
      <w:rPr>
        <w:rFonts w:ascii="Wingdings" w:hAnsi="Wingdings" w:hint="default"/>
      </w:rPr>
    </w:lvl>
  </w:abstractNum>
  <w:abstractNum w:abstractNumId="98" w15:restartNumberingAfterBreak="0">
    <w:nsid w:val="57D70FD9"/>
    <w:multiLevelType w:val="multilevel"/>
    <w:tmpl w:val="3C306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82E99F7"/>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58852FD1"/>
    <w:multiLevelType w:val="multilevel"/>
    <w:tmpl w:val="4EC6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CBB460D"/>
    <w:multiLevelType w:val="hybridMultilevel"/>
    <w:tmpl w:val="5DF87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5D4B47C2"/>
    <w:multiLevelType w:val="multilevel"/>
    <w:tmpl w:val="55FC1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A13682"/>
    <w:multiLevelType w:val="multilevel"/>
    <w:tmpl w:val="93C6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FF2D90"/>
    <w:multiLevelType w:val="multilevel"/>
    <w:tmpl w:val="4136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74F0A74"/>
    <w:multiLevelType w:val="hybridMultilevel"/>
    <w:tmpl w:val="6FD22640"/>
    <w:lvl w:ilvl="0" w:tplc="7F6A7166">
      <w:start w:val="1"/>
      <w:numFmt w:val="bullet"/>
      <w:lvlText w:val=""/>
      <w:lvlJc w:val="left"/>
      <w:pPr>
        <w:ind w:left="720" w:hanging="360"/>
      </w:pPr>
      <w:rPr>
        <w:rFonts w:ascii="Symbol" w:hAnsi="Symbol" w:hint="default"/>
      </w:rPr>
    </w:lvl>
    <w:lvl w:ilvl="1" w:tplc="F18C12AC" w:tentative="1">
      <w:start w:val="1"/>
      <w:numFmt w:val="bullet"/>
      <w:lvlText w:val="o"/>
      <w:lvlJc w:val="left"/>
      <w:pPr>
        <w:ind w:left="1440" w:hanging="360"/>
      </w:pPr>
      <w:rPr>
        <w:rFonts w:ascii="Courier New" w:hAnsi="Courier New" w:hint="default"/>
      </w:rPr>
    </w:lvl>
    <w:lvl w:ilvl="2" w:tplc="B5C28326" w:tentative="1">
      <w:start w:val="1"/>
      <w:numFmt w:val="bullet"/>
      <w:lvlText w:val=""/>
      <w:lvlJc w:val="left"/>
      <w:pPr>
        <w:ind w:left="2160" w:hanging="360"/>
      </w:pPr>
      <w:rPr>
        <w:rFonts w:ascii="Wingdings" w:hAnsi="Wingdings" w:hint="default"/>
      </w:rPr>
    </w:lvl>
    <w:lvl w:ilvl="3" w:tplc="BDAE47AA" w:tentative="1">
      <w:start w:val="1"/>
      <w:numFmt w:val="bullet"/>
      <w:lvlText w:val=""/>
      <w:lvlJc w:val="left"/>
      <w:pPr>
        <w:ind w:left="2880" w:hanging="360"/>
      </w:pPr>
      <w:rPr>
        <w:rFonts w:ascii="Symbol" w:hAnsi="Symbol" w:hint="default"/>
      </w:rPr>
    </w:lvl>
    <w:lvl w:ilvl="4" w:tplc="A69E7E92" w:tentative="1">
      <w:start w:val="1"/>
      <w:numFmt w:val="bullet"/>
      <w:lvlText w:val="o"/>
      <w:lvlJc w:val="left"/>
      <w:pPr>
        <w:ind w:left="3600" w:hanging="360"/>
      </w:pPr>
      <w:rPr>
        <w:rFonts w:ascii="Courier New" w:hAnsi="Courier New" w:hint="default"/>
      </w:rPr>
    </w:lvl>
    <w:lvl w:ilvl="5" w:tplc="09960C2A" w:tentative="1">
      <w:start w:val="1"/>
      <w:numFmt w:val="bullet"/>
      <w:lvlText w:val=""/>
      <w:lvlJc w:val="left"/>
      <w:pPr>
        <w:ind w:left="4320" w:hanging="360"/>
      </w:pPr>
      <w:rPr>
        <w:rFonts w:ascii="Wingdings" w:hAnsi="Wingdings" w:hint="default"/>
      </w:rPr>
    </w:lvl>
    <w:lvl w:ilvl="6" w:tplc="1096A1F6" w:tentative="1">
      <w:start w:val="1"/>
      <w:numFmt w:val="bullet"/>
      <w:lvlText w:val=""/>
      <w:lvlJc w:val="left"/>
      <w:pPr>
        <w:ind w:left="5040" w:hanging="360"/>
      </w:pPr>
      <w:rPr>
        <w:rFonts w:ascii="Symbol" w:hAnsi="Symbol" w:hint="default"/>
      </w:rPr>
    </w:lvl>
    <w:lvl w:ilvl="7" w:tplc="DE04D6C6" w:tentative="1">
      <w:start w:val="1"/>
      <w:numFmt w:val="bullet"/>
      <w:lvlText w:val="o"/>
      <w:lvlJc w:val="left"/>
      <w:pPr>
        <w:ind w:left="5760" w:hanging="360"/>
      </w:pPr>
      <w:rPr>
        <w:rFonts w:ascii="Courier New" w:hAnsi="Courier New" w:hint="default"/>
      </w:rPr>
    </w:lvl>
    <w:lvl w:ilvl="8" w:tplc="0EFC45D2" w:tentative="1">
      <w:start w:val="1"/>
      <w:numFmt w:val="bullet"/>
      <w:lvlText w:val=""/>
      <w:lvlJc w:val="left"/>
      <w:pPr>
        <w:ind w:left="6480" w:hanging="360"/>
      </w:pPr>
      <w:rPr>
        <w:rFonts w:ascii="Wingdings" w:hAnsi="Wingdings" w:hint="default"/>
      </w:rPr>
    </w:lvl>
  </w:abstractNum>
  <w:abstractNum w:abstractNumId="106" w15:restartNumberingAfterBreak="0">
    <w:nsid w:val="695A6A45"/>
    <w:multiLevelType w:val="hybridMultilevel"/>
    <w:tmpl w:val="6D34C022"/>
    <w:lvl w:ilvl="0" w:tplc="2D3E33A2">
      <w:start w:val="1"/>
      <w:numFmt w:val="bullet"/>
      <w:lvlText w:val=""/>
      <w:lvlJc w:val="left"/>
      <w:pPr>
        <w:ind w:left="720" w:hanging="360"/>
      </w:pPr>
      <w:rPr>
        <w:rFonts w:ascii="Symbol" w:hAnsi="Symbol" w:hint="default"/>
      </w:rPr>
    </w:lvl>
    <w:lvl w:ilvl="1" w:tplc="411AD8C8" w:tentative="1">
      <w:start w:val="1"/>
      <w:numFmt w:val="bullet"/>
      <w:lvlText w:val="o"/>
      <w:lvlJc w:val="left"/>
      <w:pPr>
        <w:ind w:left="1440" w:hanging="360"/>
      </w:pPr>
      <w:rPr>
        <w:rFonts w:ascii="Courier New" w:hAnsi="Courier New" w:hint="default"/>
      </w:rPr>
    </w:lvl>
    <w:lvl w:ilvl="2" w:tplc="F52E9030" w:tentative="1">
      <w:start w:val="1"/>
      <w:numFmt w:val="bullet"/>
      <w:lvlText w:val=""/>
      <w:lvlJc w:val="left"/>
      <w:pPr>
        <w:ind w:left="2160" w:hanging="360"/>
      </w:pPr>
      <w:rPr>
        <w:rFonts w:ascii="Wingdings" w:hAnsi="Wingdings" w:hint="default"/>
      </w:rPr>
    </w:lvl>
    <w:lvl w:ilvl="3" w:tplc="ED8E1AC6" w:tentative="1">
      <w:start w:val="1"/>
      <w:numFmt w:val="bullet"/>
      <w:lvlText w:val=""/>
      <w:lvlJc w:val="left"/>
      <w:pPr>
        <w:ind w:left="2880" w:hanging="360"/>
      </w:pPr>
      <w:rPr>
        <w:rFonts w:ascii="Symbol" w:hAnsi="Symbol" w:hint="default"/>
      </w:rPr>
    </w:lvl>
    <w:lvl w:ilvl="4" w:tplc="6FA44044" w:tentative="1">
      <w:start w:val="1"/>
      <w:numFmt w:val="bullet"/>
      <w:lvlText w:val="o"/>
      <w:lvlJc w:val="left"/>
      <w:pPr>
        <w:ind w:left="3600" w:hanging="360"/>
      </w:pPr>
      <w:rPr>
        <w:rFonts w:ascii="Courier New" w:hAnsi="Courier New" w:hint="default"/>
      </w:rPr>
    </w:lvl>
    <w:lvl w:ilvl="5" w:tplc="FEA0DE10" w:tentative="1">
      <w:start w:val="1"/>
      <w:numFmt w:val="bullet"/>
      <w:lvlText w:val=""/>
      <w:lvlJc w:val="left"/>
      <w:pPr>
        <w:ind w:left="4320" w:hanging="360"/>
      </w:pPr>
      <w:rPr>
        <w:rFonts w:ascii="Wingdings" w:hAnsi="Wingdings" w:hint="default"/>
      </w:rPr>
    </w:lvl>
    <w:lvl w:ilvl="6" w:tplc="97588338" w:tentative="1">
      <w:start w:val="1"/>
      <w:numFmt w:val="bullet"/>
      <w:lvlText w:val=""/>
      <w:lvlJc w:val="left"/>
      <w:pPr>
        <w:ind w:left="5040" w:hanging="360"/>
      </w:pPr>
      <w:rPr>
        <w:rFonts w:ascii="Symbol" w:hAnsi="Symbol" w:hint="default"/>
      </w:rPr>
    </w:lvl>
    <w:lvl w:ilvl="7" w:tplc="73E6CA3C" w:tentative="1">
      <w:start w:val="1"/>
      <w:numFmt w:val="bullet"/>
      <w:lvlText w:val="o"/>
      <w:lvlJc w:val="left"/>
      <w:pPr>
        <w:ind w:left="5760" w:hanging="360"/>
      </w:pPr>
      <w:rPr>
        <w:rFonts w:ascii="Courier New" w:hAnsi="Courier New" w:hint="default"/>
      </w:rPr>
    </w:lvl>
    <w:lvl w:ilvl="8" w:tplc="E258D3B8" w:tentative="1">
      <w:start w:val="1"/>
      <w:numFmt w:val="bullet"/>
      <w:lvlText w:val=""/>
      <w:lvlJc w:val="left"/>
      <w:pPr>
        <w:ind w:left="6480" w:hanging="360"/>
      </w:pPr>
      <w:rPr>
        <w:rFonts w:ascii="Wingdings" w:hAnsi="Wingdings" w:hint="default"/>
      </w:rPr>
    </w:lvl>
  </w:abstractNum>
  <w:abstractNum w:abstractNumId="107" w15:restartNumberingAfterBreak="0">
    <w:nsid w:val="6A6A611C"/>
    <w:multiLevelType w:val="hybridMultilevel"/>
    <w:tmpl w:val="E5E87BC4"/>
    <w:lvl w:ilvl="0" w:tplc="988CC530">
      <w:start w:val="1"/>
      <w:numFmt w:val="bullet"/>
      <w:lvlText w:val="-"/>
      <w:lvlJc w:val="left"/>
      <w:pPr>
        <w:ind w:left="720" w:hanging="360"/>
      </w:pPr>
      <w:rPr>
        <w:rFonts w:ascii="Aptos" w:hAnsi="Aptos" w:hint="default"/>
      </w:rPr>
    </w:lvl>
    <w:lvl w:ilvl="1" w:tplc="3C18EEB2">
      <w:start w:val="1"/>
      <w:numFmt w:val="bullet"/>
      <w:lvlText w:val="o"/>
      <w:lvlJc w:val="left"/>
      <w:pPr>
        <w:ind w:left="1440" w:hanging="360"/>
      </w:pPr>
      <w:rPr>
        <w:rFonts w:ascii="Courier New" w:hAnsi="Courier New" w:hint="default"/>
      </w:rPr>
    </w:lvl>
    <w:lvl w:ilvl="2" w:tplc="CF3E3CB4">
      <w:start w:val="1"/>
      <w:numFmt w:val="bullet"/>
      <w:lvlText w:val=""/>
      <w:lvlJc w:val="left"/>
      <w:pPr>
        <w:ind w:left="2160" w:hanging="360"/>
      </w:pPr>
      <w:rPr>
        <w:rFonts w:ascii="Wingdings" w:hAnsi="Wingdings" w:hint="default"/>
      </w:rPr>
    </w:lvl>
    <w:lvl w:ilvl="3" w:tplc="4CD88E14">
      <w:start w:val="1"/>
      <w:numFmt w:val="bullet"/>
      <w:lvlText w:val=""/>
      <w:lvlJc w:val="left"/>
      <w:pPr>
        <w:ind w:left="2880" w:hanging="360"/>
      </w:pPr>
      <w:rPr>
        <w:rFonts w:ascii="Symbol" w:hAnsi="Symbol" w:hint="default"/>
      </w:rPr>
    </w:lvl>
    <w:lvl w:ilvl="4" w:tplc="1F601834">
      <w:start w:val="1"/>
      <w:numFmt w:val="bullet"/>
      <w:lvlText w:val="o"/>
      <w:lvlJc w:val="left"/>
      <w:pPr>
        <w:ind w:left="3600" w:hanging="360"/>
      </w:pPr>
      <w:rPr>
        <w:rFonts w:ascii="Courier New" w:hAnsi="Courier New" w:hint="default"/>
      </w:rPr>
    </w:lvl>
    <w:lvl w:ilvl="5" w:tplc="F2EE595E">
      <w:start w:val="1"/>
      <w:numFmt w:val="bullet"/>
      <w:lvlText w:val=""/>
      <w:lvlJc w:val="left"/>
      <w:pPr>
        <w:ind w:left="4320" w:hanging="360"/>
      </w:pPr>
      <w:rPr>
        <w:rFonts w:ascii="Wingdings" w:hAnsi="Wingdings" w:hint="default"/>
      </w:rPr>
    </w:lvl>
    <w:lvl w:ilvl="6" w:tplc="048604B6">
      <w:start w:val="1"/>
      <w:numFmt w:val="bullet"/>
      <w:lvlText w:val=""/>
      <w:lvlJc w:val="left"/>
      <w:pPr>
        <w:ind w:left="5040" w:hanging="360"/>
      </w:pPr>
      <w:rPr>
        <w:rFonts w:ascii="Symbol" w:hAnsi="Symbol" w:hint="default"/>
      </w:rPr>
    </w:lvl>
    <w:lvl w:ilvl="7" w:tplc="088EA38A">
      <w:start w:val="1"/>
      <w:numFmt w:val="bullet"/>
      <w:lvlText w:val="o"/>
      <w:lvlJc w:val="left"/>
      <w:pPr>
        <w:ind w:left="5760" w:hanging="360"/>
      </w:pPr>
      <w:rPr>
        <w:rFonts w:ascii="Courier New" w:hAnsi="Courier New" w:hint="default"/>
      </w:rPr>
    </w:lvl>
    <w:lvl w:ilvl="8" w:tplc="6E88F568">
      <w:start w:val="1"/>
      <w:numFmt w:val="bullet"/>
      <w:lvlText w:val=""/>
      <w:lvlJc w:val="left"/>
      <w:pPr>
        <w:ind w:left="6480" w:hanging="360"/>
      </w:pPr>
      <w:rPr>
        <w:rFonts w:ascii="Wingdings" w:hAnsi="Wingdings" w:hint="default"/>
      </w:rPr>
    </w:lvl>
  </w:abstractNum>
  <w:abstractNum w:abstractNumId="108" w15:restartNumberingAfterBreak="0">
    <w:nsid w:val="6AED6381"/>
    <w:multiLevelType w:val="hybridMultilevel"/>
    <w:tmpl w:val="0B5E8480"/>
    <w:lvl w:ilvl="0" w:tplc="86665A68">
      <w:start w:val="1"/>
      <w:numFmt w:val="bullet"/>
      <w:lvlText w:val=""/>
      <w:lvlJc w:val="left"/>
      <w:pPr>
        <w:ind w:left="720" w:hanging="360"/>
      </w:pPr>
      <w:rPr>
        <w:rFonts w:ascii="Symbol" w:hAnsi="Symbol" w:hint="default"/>
      </w:rPr>
    </w:lvl>
    <w:lvl w:ilvl="1" w:tplc="A02E6ADE" w:tentative="1">
      <w:start w:val="1"/>
      <w:numFmt w:val="bullet"/>
      <w:lvlText w:val="o"/>
      <w:lvlJc w:val="left"/>
      <w:pPr>
        <w:ind w:left="1440" w:hanging="360"/>
      </w:pPr>
      <w:rPr>
        <w:rFonts w:ascii="Courier New" w:hAnsi="Courier New" w:hint="default"/>
      </w:rPr>
    </w:lvl>
    <w:lvl w:ilvl="2" w:tplc="3926F5A8" w:tentative="1">
      <w:start w:val="1"/>
      <w:numFmt w:val="bullet"/>
      <w:lvlText w:val=""/>
      <w:lvlJc w:val="left"/>
      <w:pPr>
        <w:ind w:left="2160" w:hanging="360"/>
      </w:pPr>
      <w:rPr>
        <w:rFonts w:ascii="Wingdings" w:hAnsi="Wingdings" w:hint="default"/>
      </w:rPr>
    </w:lvl>
    <w:lvl w:ilvl="3" w:tplc="B6546D90" w:tentative="1">
      <w:start w:val="1"/>
      <w:numFmt w:val="bullet"/>
      <w:lvlText w:val=""/>
      <w:lvlJc w:val="left"/>
      <w:pPr>
        <w:ind w:left="2880" w:hanging="360"/>
      </w:pPr>
      <w:rPr>
        <w:rFonts w:ascii="Symbol" w:hAnsi="Symbol" w:hint="default"/>
      </w:rPr>
    </w:lvl>
    <w:lvl w:ilvl="4" w:tplc="CAA0D600" w:tentative="1">
      <w:start w:val="1"/>
      <w:numFmt w:val="bullet"/>
      <w:lvlText w:val="o"/>
      <w:lvlJc w:val="left"/>
      <w:pPr>
        <w:ind w:left="3600" w:hanging="360"/>
      </w:pPr>
      <w:rPr>
        <w:rFonts w:ascii="Courier New" w:hAnsi="Courier New" w:hint="default"/>
      </w:rPr>
    </w:lvl>
    <w:lvl w:ilvl="5" w:tplc="6E02A7B4" w:tentative="1">
      <w:start w:val="1"/>
      <w:numFmt w:val="bullet"/>
      <w:lvlText w:val=""/>
      <w:lvlJc w:val="left"/>
      <w:pPr>
        <w:ind w:left="4320" w:hanging="360"/>
      </w:pPr>
      <w:rPr>
        <w:rFonts w:ascii="Wingdings" w:hAnsi="Wingdings" w:hint="default"/>
      </w:rPr>
    </w:lvl>
    <w:lvl w:ilvl="6" w:tplc="4DC01EE8" w:tentative="1">
      <w:start w:val="1"/>
      <w:numFmt w:val="bullet"/>
      <w:lvlText w:val=""/>
      <w:lvlJc w:val="left"/>
      <w:pPr>
        <w:ind w:left="5040" w:hanging="360"/>
      </w:pPr>
      <w:rPr>
        <w:rFonts w:ascii="Symbol" w:hAnsi="Symbol" w:hint="default"/>
      </w:rPr>
    </w:lvl>
    <w:lvl w:ilvl="7" w:tplc="EE68B612" w:tentative="1">
      <w:start w:val="1"/>
      <w:numFmt w:val="bullet"/>
      <w:lvlText w:val="o"/>
      <w:lvlJc w:val="left"/>
      <w:pPr>
        <w:ind w:left="5760" w:hanging="360"/>
      </w:pPr>
      <w:rPr>
        <w:rFonts w:ascii="Courier New" w:hAnsi="Courier New" w:hint="default"/>
      </w:rPr>
    </w:lvl>
    <w:lvl w:ilvl="8" w:tplc="3D4E2CAC" w:tentative="1">
      <w:start w:val="1"/>
      <w:numFmt w:val="bullet"/>
      <w:lvlText w:val=""/>
      <w:lvlJc w:val="left"/>
      <w:pPr>
        <w:ind w:left="6480" w:hanging="360"/>
      </w:pPr>
      <w:rPr>
        <w:rFonts w:ascii="Wingdings" w:hAnsi="Wingdings" w:hint="default"/>
      </w:rPr>
    </w:lvl>
  </w:abstractNum>
  <w:abstractNum w:abstractNumId="109" w15:restartNumberingAfterBreak="0">
    <w:nsid w:val="6B3001DB"/>
    <w:multiLevelType w:val="hybridMultilevel"/>
    <w:tmpl w:val="D8F27D4C"/>
    <w:lvl w:ilvl="0" w:tplc="2E7EE778">
      <w:start w:val="1"/>
      <w:numFmt w:val="bullet"/>
      <w:lvlText w:val="-"/>
      <w:lvlJc w:val="left"/>
      <w:pPr>
        <w:ind w:left="720" w:hanging="360"/>
      </w:pPr>
      <w:rPr>
        <w:rFonts w:ascii="Aptos" w:hAnsi="Aptos" w:hint="default"/>
      </w:rPr>
    </w:lvl>
    <w:lvl w:ilvl="1" w:tplc="A77E0FF6">
      <w:start w:val="1"/>
      <w:numFmt w:val="bullet"/>
      <w:lvlText w:val="o"/>
      <w:lvlJc w:val="left"/>
      <w:pPr>
        <w:ind w:left="1440" w:hanging="360"/>
      </w:pPr>
      <w:rPr>
        <w:rFonts w:ascii="Courier New" w:hAnsi="Courier New" w:hint="default"/>
      </w:rPr>
    </w:lvl>
    <w:lvl w:ilvl="2" w:tplc="C762911C">
      <w:start w:val="1"/>
      <w:numFmt w:val="bullet"/>
      <w:lvlText w:val=""/>
      <w:lvlJc w:val="left"/>
      <w:pPr>
        <w:ind w:left="2160" w:hanging="360"/>
      </w:pPr>
      <w:rPr>
        <w:rFonts w:ascii="Wingdings" w:hAnsi="Wingdings" w:hint="default"/>
      </w:rPr>
    </w:lvl>
    <w:lvl w:ilvl="3" w:tplc="7702017E">
      <w:start w:val="1"/>
      <w:numFmt w:val="bullet"/>
      <w:lvlText w:val=""/>
      <w:lvlJc w:val="left"/>
      <w:pPr>
        <w:ind w:left="2880" w:hanging="360"/>
      </w:pPr>
      <w:rPr>
        <w:rFonts w:ascii="Symbol" w:hAnsi="Symbol" w:hint="default"/>
      </w:rPr>
    </w:lvl>
    <w:lvl w:ilvl="4" w:tplc="AF8066BA">
      <w:start w:val="1"/>
      <w:numFmt w:val="bullet"/>
      <w:lvlText w:val="o"/>
      <w:lvlJc w:val="left"/>
      <w:pPr>
        <w:ind w:left="3600" w:hanging="360"/>
      </w:pPr>
      <w:rPr>
        <w:rFonts w:ascii="Courier New" w:hAnsi="Courier New" w:hint="default"/>
      </w:rPr>
    </w:lvl>
    <w:lvl w:ilvl="5" w:tplc="6658DBAA">
      <w:start w:val="1"/>
      <w:numFmt w:val="bullet"/>
      <w:lvlText w:val=""/>
      <w:lvlJc w:val="left"/>
      <w:pPr>
        <w:ind w:left="4320" w:hanging="360"/>
      </w:pPr>
      <w:rPr>
        <w:rFonts w:ascii="Wingdings" w:hAnsi="Wingdings" w:hint="default"/>
      </w:rPr>
    </w:lvl>
    <w:lvl w:ilvl="6" w:tplc="83027A40">
      <w:start w:val="1"/>
      <w:numFmt w:val="bullet"/>
      <w:lvlText w:val=""/>
      <w:lvlJc w:val="left"/>
      <w:pPr>
        <w:ind w:left="5040" w:hanging="360"/>
      </w:pPr>
      <w:rPr>
        <w:rFonts w:ascii="Symbol" w:hAnsi="Symbol" w:hint="default"/>
      </w:rPr>
    </w:lvl>
    <w:lvl w:ilvl="7" w:tplc="4C607764">
      <w:start w:val="1"/>
      <w:numFmt w:val="bullet"/>
      <w:lvlText w:val="o"/>
      <w:lvlJc w:val="left"/>
      <w:pPr>
        <w:ind w:left="5760" w:hanging="360"/>
      </w:pPr>
      <w:rPr>
        <w:rFonts w:ascii="Courier New" w:hAnsi="Courier New" w:hint="default"/>
      </w:rPr>
    </w:lvl>
    <w:lvl w:ilvl="8" w:tplc="D3ACE6D4">
      <w:start w:val="1"/>
      <w:numFmt w:val="bullet"/>
      <w:lvlText w:val=""/>
      <w:lvlJc w:val="left"/>
      <w:pPr>
        <w:ind w:left="6480" w:hanging="360"/>
      </w:pPr>
      <w:rPr>
        <w:rFonts w:ascii="Wingdings" w:hAnsi="Wingdings" w:hint="default"/>
      </w:rPr>
    </w:lvl>
  </w:abstractNum>
  <w:abstractNum w:abstractNumId="110" w15:restartNumberingAfterBreak="0">
    <w:nsid w:val="6B672F1B"/>
    <w:multiLevelType w:val="multilevel"/>
    <w:tmpl w:val="8F366C2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1" w15:restartNumberingAfterBreak="0">
    <w:nsid w:val="6B696B9E"/>
    <w:multiLevelType w:val="hybridMultilevel"/>
    <w:tmpl w:val="A490D768"/>
    <w:lvl w:ilvl="0" w:tplc="C268BE4E">
      <w:start w:val="1"/>
      <w:numFmt w:val="bullet"/>
      <w:lvlText w:val=""/>
      <w:lvlJc w:val="left"/>
      <w:pPr>
        <w:ind w:left="720" w:hanging="360"/>
      </w:pPr>
      <w:rPr>
        <w:rFonts w:ascii="Symbol" w:hAnsi="Symbol" w:hint="default"/>
      </w:rPr>
    </w:lvl>
    <w:lvl w:ilvl="1" w:tplc="4038FFC0">
      <w:start w:val="1"/>
      <w:numFmt w:val="bullet"/>
      <w:lvlText w:val="o"/>
      <w:lvlJc w:val="left"/>
      <w:pPr>
        <w:ind w:left="1440" w:hanging="360"/>
      </w:pPr>
      <w:rPr>
        <w:rFonts w:ascii="Courier New" w:hAnsi="Courier New" w:hint="default"/>
      </w:rPr>
    </w:lvl>
    <w:lvl w:ilvl="2" w:tplc="F14ECA26" w:tentative="1">
      <w:start w:val="1"/>
      <w:numFmt w:val="bullet"/>
      <w:lvlText w:val=""/>
      <w:lvlJc w:val="left"/>
      <w:pPr>
        <w:ind w:left="2160" w:hanging="360"/>
      </w:pPr>
      <w:rPr>
        <w:rFonts w:ascii="Wingdings" w:hAnsi="Wingdings" w:hint="default"/>
      </w:rPr>
    </w:lvl>
    <w:lvl w:ilvl="3" w:tplc="A0D6CE4C" w:tentative="1">
      <w:start w:val="1"/>
      <w:numFmt w:val="bullet"/>
      <w:lvlText w:val=""/>
      <w:lvlJc w:val="left"/>
      <w:pPr>
        <w:ind w:left="2880" w:hanging="360"/>
      </w:pPr>
      <w:rPr>
        <w:rFonts w:ascii="Symbol" w:hAnsi="Symbol" w:hint="default"/>
      </w:rPr>
    </w:lvl>
    <w:lvl w:ilvl="4" w:tplc="C88E9B92" w:tentative="1">
      <w:start w:val="1"/>
      <w:numFmt w:val="bullet"/>
      <w:lvlText w:val="o"/>
      <w:lvlJc w:val="left"/>
      <w:pPr>
        <w:ind w:left="3600" w:hanging="360"/>
      </w:pPr>
      <w:rPr>
        <w:rFonts w:ascii="Courier New" w:hAnsi="Courier New" w:hint="default"/>
      </w:rPr>
    </w:lvl>
    <w:lvl w:ilvl="5" w:tplc="9B3E2F84" w:tentative="1">
      <w:start w:val="1"/>
      <w:numFmt w:val="bullet"/>
      <w:lvlText w:val=""/>
      <w:lvlJc w:val="left"/>
      <w:pPr>
        <w:ind w:left="4320" w:hanging="360"/>
      </w:pPr>
      <w:rPr>
        <w:rFonts w:ascii="Wingdings" w:hAnsi="Wingdings" w:hint="default"/>
      </w:rPr>
    </w:lvl>
    <w:lvl w:ilvl="6" w:tplc="2D1A86FC" w:tentative="1">
      <w:start w:val="1"/>
      <w:numFmt w:val="bullet"/>
      <w:lvlText w:val=""/>
      <w:lvlJc w:val="left"/>
      <w:pPr>
        <w:ind w:left="5040" w:hanging="360"/>
      </w:pPr>
      <w:rPr>
        <w:rFonts w:ascii="Symbol" w:hAnsi="Symbol" w:hint="default"/>
      </w:rPr>
    </w:lvl>
    <w:lvl w:ilvl="7" w:tplc="FDF0722C" w:tentative="1">
      <w:start w:val="1"/>
      <w:numFmt w:val="bullet"/>
      <w:lvlText w:val="o"/>
      <w:lvlJc w:val="left"/>
      <w:pPr>
        <w:ind w:left="5760" w:hanging="360"/>
      </w:pPr>
      <w:rPr>
        <w:rFonts w:ascii="Courier New" w:hAnsi="Courier New" w:hint="default"/>
      </w:rPr>
    </w:lvl>
    <w:lvl w:ilvl="8" w:tplc="7F3E0034" w:tentative="1">
      <w:start w:val="1"/>
      <w:numFmt w:val="bullet"/>
      <w:lvlText w:val=""/>
      <w:lvlJc w:val="left"/>
      <w:pPr>
        <w:ind w:left="6480" w:hanging="360"/>
      </w:pPr>
      <w:rPr>
        <w:rFonts w:ascii="Wingdings" w:hAnsi="Wingdings" w:hint="default"/>
      </w:rPr>
    </w:lvl>
  </w:abstractNum>
  <w:abstractNum w:abstractNumId="112" w15:restartNumberingAfterBreak="0">
    <w:nsid w:val="6BD23660"/>
    <w:multiLevelType w:val="multilevel"/>
    <w:tmpl w:val="53CAF47C"/>
    <w:styleLink w:val="CurrentList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3" w15:restartNumberingAfterBreak="0">
    <w:nsid w:val="6D726EB8"/>
    <w:multiLevelType w:val="multilevel"/>
    <w:tmpl w:val="B896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DD37446"/>
    <w:multiLevelType w:val="hybridMultilevel"/>
    <w:tmpl w:val="CD54A664"/>
    <w:lvl w:ilvl="0" w:tplc="96888560">
      <w:start w:val="1"/>
      <w:numFmt w:val="bullet"/>
      <w:lvlText w:val=""/>
      <w:lvlJc w:val="left"/>
      <w:pPr>
        <w:ind w:left="720" w:hanging="360"/>
      </w:pPr>
      <w:rPr>
        <w:rFonts w:ascii="Symbol" w:hAnsi="Symbol" w:hint="default"/>
      </w:rPr>
    </w:lvl>
    <w:lvl w:ilvl="1" w:tplc="4C409950" w:tentative="1">
      <w:start w:val="1"/>
      <w:numFmt w:val="bullet"/>
      <w:lvlText w:val="o"/>
      <w:lvlJc w:val="left"/>
      <w:pPr>
        <w:ind w:left="1440" w:hanging="360"/>
      </w:pPr>
      <w:rPr>
        <w:rFonts w:ascii="Courier New" w:hAnsi="Courier New" w:hint="default"/>
      </w:rPr>
    </w:lvl>
    <w:lvl w:ilvl="2" w:tplc="F740E1FA" w:tentative="1">
      <w:start w:val="1"/>
      <w:numFmt w:val="bullet"/>
      <w:lvlText w:val=""/>
      <w:lvlJc w:val="left"/>
      <w:pPr>
        <w:ind w:left="2160" w:hanging="360"/>
      </w:pPr>
      <w:rPr>
        <w:rFonts w:ascii="Wingdings" w:hAnsi="Wingdings" w:hint="default"/>
      </w:rPr>
    </w:lvl>
    <w:lvl w:ilvl="3" w:tplc="C1FA2AE4" w:tentative="1">
      <w:start w:val="1"/>
      <w:numFmt w:val="bullet"/>
      <w:lvlText w:val=""/>
      <w:lvlJc w:val="left"/>
      <w:pPr>
        <w:ind w:left="2880" w:hanging="360"/>
      </w:pPr>
      <w:rPr>
        <w:rFonts w:ascii="Symbol" w:hAnsi="Symbol" w:hint="default"/>
      </w:rPr>
    </w:lvl>
    <w:lvl w:ilvl="4" w:tplc="C868BDFA" w:tentative="1">
      <w:start w:val="1"/>
      <w:numFmt w:val="bullet"/>
      <w:lvlText w:val="o"/>
      <w:lvlJc w:val="left"/>
      <w:pPr>
        <w:ind w:left="3600" w:hanging="360"/>
      </w:pPr>
      <w:rPr>
        <w:rFonts w:ascii="Courier New" w:hAnsi="Courier New" w:hint="default"/>
      </w:rPr>
    </w:lvl>
    <w:lvl w:ilvl="5" w:tplc="B3A090A0" w:tentative="1">
      <w:start w:val="1"/>
      <w:numFmt w:val="bullet"/>
      <w:lvlText w:val=""/>
      <w:lvlJc w:val="left"/>
      <w:pPr>
        <w:ind w:left="4320" w:hanging="360"/>
      </w:pPr>
      <w:rPr>
        <w:rFonts w:ascii="Wingdings" w:hAnsi="Wingdings" w:hint="default"/>
      </w:rPr>
    </w:lvl>
    <w:lvl w:ilvl="6" w:tplc="B13E0300" w:tentative="1">
      <w:start w:val="1"/>
      <w:numFmt w:val="bullet"/>
      <w:lvlText w:val=""/>
      <w:lvlJc w:val="left"/>
      <w:pPr>
        <w:ind w:left="5040" w:hanging="360"/>
      </w:pPr>
      <w:rPr>
        <w:rFonts w:ascii="Symbol" w:hAnsi="Symbol" w:hint="default"/>
      </w:rPr>
    </w:lvl>
    <w:lvl w:ilvl="7" w:tplc="9192F010" w:tentative="1">
      <w:start w:val="1"/>
      <w:numFmt w:val="bullet"/>
      <w:lvlText w:val="o"/>
      <w:lvlJc w:val="left"/>
      <w:pPr>
        <w:ind w:left="5760" w:hanging="360"/>
      </w:pPr>
      <w:rPr>
        <w:rFonts w:ascii="Courier New" w:hAnsi="Courier New" w:hint="default"/>
      </w:rPr>
    </w:lvl>
    <w:lvl w:ilvl="8" w:tplc="225C798A" w:tentative="1">
      <w:start w:val="1"/>
      <w:numFmt w:val="bullet"/>
      <w:lvlText w:val=""/>
      <w:lvlJc w:val="left"/>
      <w:pPr>
        <w:ind w:left="6480" w:hanging="360"/>
      </w:pPr>
      <w:rPr>
        <w:rFonts w:ascii="Wingdings" w:hAnsi="Wingdings" w:hint="default"/>
      </w:rPr>
    </w:lvl>
  </w:abstractNum>
  <w:abstractNum w:abstractNumId="115" w15:restartNumberingAfterBreak="0">
    <w:nsid w:val="6ED06E9F"/>
    <w:multiLevelType w:val="hybridMultilevel"/>
    <w:tmpl w:val="3C6ECF24"/>
    <w:lvl w:ilvl="0" w:tplc="E318D4B0">
      <w:start w:val="1"/>
      <w:numFmt w:val="bullet"/>
      <w:pStyle w:val="Boxtextlist"/>
      <w:lvlText w:val=""/>
      <w:lvlJc w:val="left"/>
      <w:pPr>
        <w:ind w:left="1296" w:hanging="360"/>
      </w:pPr>
      <w:rPr>
        <w:rFonts w:ascii="Symbol" w:hAnsi="Symbol" w:hint="default"/>
      </w:rPr>
    </w:lvl>
    <w:lvl w:ilvl="1" w:tplc="E79E5236" w:tentative="1">
      <w:start w:val="1"/>
      <w:numFmt w:val="bullet"/>
      <w:lvlText w:val="o"/>
      <w:lvlJc w:val="left"/>
      <w:pPr>
        <w:ind w:left="2016" w:hanging="360"/>
      </w:pPr>
      <w:rPr>
        <w:rFonts w:ascii="Courier New" w:hAnsi="Courier New" w:hint="default"/>
      </w:rPr>
    </w:lvl>
    <w:lvl w:ilvl="2" w:tplc="3F56391E" w:tentative="1">
      <w:start w:val="1"/>
      <w:numFmt w:val="bullet"/>
      <w:lvlText w:val=""/>
      <w:lvlJc w:val="left"/>
      <w:pPr>
        <w:ind w:left="2736" w:hanging="360"/>
      </w:pPr>
      <w:rPr>
        <w:rFonts w:ascii="Wingdings" w:hAnsi="Wingdings" w:hint="default"/>
      </w:rPr>
    </w:lvl>
    <w:lvl w:ilvl="3" w:tplc="7B248A36" w:tentative="1">
      <w:start w:val="1"/>
      <w:numFmt w:val="bullet"/>
      <w:lvlText w:val=""/>
      <w:lvlJc w:val="left"/>
      <w:pPr>
        <w:ind w:left="3456" w:hanging="360"/>
      </w:pPr>
      <w:rPr>
        <w:rFonts w:ascii="Symbol" w:hAnsi="Symbol" w:hint="default"/>
      </w:rPr>
    </w:lvl>
    <w:lvl w:ilvl="4" w:tplc="9CE0D0A2" w:tentative="1">
      <w:start w:val="1"/>
      <w:numFmt w:val="bullet"/>
      <w:lvlText w:val="o"/>
      <w:lvlJc w:val="left"/>
      <w:pPr>
        <w:ind w:left="4176" w:hanging="360"/>
      </w:pPr>
      <w:rPr>
        <w:rFonts w:ascii="Courier New" w:hAnsi="Courier New" w:hint="default"/>
      </w:rPr>
    </w:lvl>
    <w:lvl w:ilvl="5" w:tplc="6DF02918" w:tentative="1">
      <w:start w:val="1"/>
      <w:numFmt w:val="bullet"/>
      <w:lvlText w:val=""/>
      <w:lvlJc w:val="left"/>
      <w:pPr>
        <w:ind w:left="4896" w:hanging="360"/>
      </w:pPr>
      <w:rPr>
        <w:rFonts w:ascii="Wingdings" w:hAnsi="Wingdings" w:hint="default"/>
      </w:rPr>
    </w:lvl>
    <w:lvl w:ilvl="6" w:tplc="E47AB0D0" w:tentative="1">
      <w:start w:val="1"/>
      <w:numFmt w:val="bullet"/>
      <w:lvlText w:val=""/>
      <w:lvlJc w:val="left"/>
      <w:pPr>
        <w:ind w:left="5616" w:hanging="360"/>
      </w:pPr>
      <w:rPr>
        <w:rFonts w:ascii="Symbol" w:hAnsi="Symbol" w:hint="default"/>
      </w:rPr>
    </w:lvl>
    <w:lvl w:ilvl="7" w:tplc="C4023888" w:tentative="1">
      <w:start w:val="1"/>
      <w:numFmt w:val="bullet"/>
      <w:lvlText w:val="o"/>
      <w:lvlJc w:val="left"/>
      <w:pPr>
        <w:ind w:left="6336" w:hanging="360"/>
      </w:pPr>
      <w:rPr>
        <w:rFonts w:ascii="Courier New" w:hAnsi="Courier New" w:hint="default"/>
      </w:rPr>
    </w:lvl>
    <w:lvl w:ilvl="8" w:tplc="3E5811AC" w:tentative="1">
      <w:start w:val="1"/>
      <w:numFmt w:val="bullet"/>
      <w:lvlText w:val=""/>
      <w:lvlJc w:val="left"/>
      <w:pPr>
        <w:ind w:left="7056" w:hanging="360"/>
      </w:pPr>
      <w:rPr>
        <w:rFonts w:ascii="Wingdings" w:hAnsi="Wingdings" w:hint="default"/>
      </w:rPr>
    </w:lvl>
  </w:abstractNum>
  <w:abstractNum w:abstractNumId="116" w15:restartNumberingAfterBreak="0">
    <w:nsid w:val="708B5C00"/>
    <w:multiLevelType w:val="hybridMultilevel"/>
    <w:tmpl w:val="0FFA4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19112A4"/>
    <w:multiLevelType w:val="multilevel"/>
    <w:tmpl w:val="D3DE68AC"/>
    <w:styleLink w:val="CurrentList3"/>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8" w15:restartNumberingAfterBreak="0">
    <w:nsid w:val="7559B630"/>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7622469F"/>
    <w:multiLevelType w:val="hybridMultilevel"/>
    <w:tmpl w:val="0F66034C"/>
    <w:lvl w:ilvl="0" w:tplc="F6FE1156">
      <w:start w:val="1"/>
      <w:numFmt w:val="bullet"/>
      <w:lvlText w:val=""/>
      <w:lvlJc w:val="left"/>
      <w:pPr>
        <w:ind w:left="720" w:hanging="360"/>
      </w:pPr>
      <w:rPr>
        <w:rFonts w:ascii="Symbol" w:hAnsi="Symbol" w:hint="default"/>
      </w:rPr>
    </w:lvl>
    <w:lvl w:ilvl="1" w:tplc="5274B93C" w:tentative="1">
      <w:start w:val="1"/>
      <w:numFmt w:val="bullet"/>
      <w:lvlText w:val="o"/>
      <w:lvlJc w:val="left"/>
      <w:pPr>
        <w:ind w:left="1440" w:hanging="360"/>
      </w:pPr>
      <w:rPr>
        <w:rFonts w:ascii="Courier New" w:hAnsi="Courier New" w:hint="default"/>
      </w:rPr>
    </w:lvl>
    <w:lvl w:ilvl="2" w:tplc="BE4AA810" w:tentative="1">
      <w:start w:val="1"/>
      <w:numFmt w:val="bullet"/>
      <w:lvlText w:val=""/>
      <w:lvlJc w:val="left"/>
      <w:pPr>
        <w:ind w:left="2160" w:hanging="360"/>
      </w:pPr>
      <w:rPr>
        <w:rFonts w:ascii="Wingdings" w:hAnsi="Wingdings" w:hint="default"/>
      </w:rPr>
    </w:lvl>
    <w:lvl w:ilvl="3" w:tplc="F6001E5C" w:tentative="1">
      <w:start w:val="1"/>
      <w:numFmt w:val="bullet"/>
      <w:lvlText w:val=""/>
      <w:lvlJc w:val="left"/>
      <w:pPr>
        <w:ind w:left="2880" w:hanging="360"/>
      </w:pPr>
      <w:rPr>
        <w:rFonts w:ascii="Symbol" w:hAnsi="Symbol" w:hint="default"/>
      </w:rPr>
    </w:lvl>
    <w:lvl w:ilvl="4" w:tplc="1CC03F5A" w:tentative="1">
      <w:start w:val="1"/>
      <w:numFmt w:val="bullet"/>
      <w:lvlText w:val="o"/>
      <w:lvlJc w:val="left"/>
      <w:pPr>
        <w:ind w:left="3600" w:hanging="360"/>
      </w:pPr>
      <w:rPr>
        <w:rFonts w:ascii="Courier New" w:hAnsi="Courier New" w:hint="default"/>
      </w:rPr>
    </w:lvl>
    <w:lvl w:ilvl="5" w:tplc="E44AA1B8" w:tentative="1">
      <w:start w:val="1"/>
      <w:numFmt w:val="bullet"/>
      <w:lvlText w:val=""/>
      <w:lvlJc w:val="left"/>
      <w:pPr>
        <w:ind w:left="4320" w:hanging="360"/>
      </w:pPr>
      <w:rPr>
        <w:rFonts w:ascii="Wingdings" w:hAnsi="Wingdings" w:hint="default"/>
      </w:rPr>
    </w:lvl>
    <w:lvl w:ilvl="6" w:tplc="B0B83660" w:tentative="1">
      <w:start w:val="1"/>
      <w:numFmt w:val="bullet"/>
      <w:lvlText w:val=""/>
      <w:lvlJc w:val="left"/>
      <w:pPr>
        <w:ind w:left="5040" w:hanging="360"/>
      </w:pPr>
      <w:rPr>
        <w:rFonts w:ascii="Symbol" w:hAnsi="Symbol" w:hint="default"/>
      </w:rPr>
    </w:lvl>
    <w:lvl w:ilvl="7" w:tplc="8C60BEC4" w:tentative="1">
      <w:start w:val="1"/>
      <w:numFmt w:val="bullet"/>
      <w:lvlText w:val="o"/>
      <w:lvlJc w:val="left"/>
      <w:pPr>
        <w:ind w:left="5760" w:hanging="360"/>
      </w:pPr>
      <w:rPr>
        <w:rFonts w:ascii="Courier New" w:hAnsi="Courier New" w:hint="default"/>
      </w:rPr>
    </w:lvl>
    <w:lvl w:ilvl="8" w:tplc="02BADA10" w:tentative="1">
      <w:start w:val="1"/>
      <w:numFmt w:val="bullet"/>
      <w:lvlText w:val=""/>
      <w:lvlJc w:val="left"/>
      <w:pPr>
        <w:ind w:left="6480" w:hanging="360"/>
      </w:pPr>
      <w:rPr>
        <w:rFonts w:ascii="Wingdings" w:hAnsi="Wingdings" w:hint="default"/>
      </w:rPr>
    </w:lvl>
  </w:abstractNum>
  <w:abstractNum w:abstractNumId="120" w15:restartNumberingAfterBreak="0">
    <w:nsid w:val="762E050B"/>
    <w:multiLevelType w:val="multilevel"/>
    <w:tmpl w:val="605A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782089B"/>
    <w:multiLevelType w:val="multilevel"/>
    <w:tmpl w:val="B846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0F2E51"/>
    <w:multiLevelType w:val="hybridMultilevel"/>
    <w:tmpl w:val="20CA46DE"/>
    <w:lvl w:ilvl="0" w:tplc="34920D6E">
      <w:start w:val="1"/>
      <w:numFmt w:val="bullet"/>
      <w:lvlText w:val=""/>
      <w:lvlJc w:val="left"/>
      <w:pPr>
        <w:ind w:left="720" w:hanging="360"/>
      </w:pPr>
      <w:rPr>
        <w:rFonts w:ascii="Symbol" w:hAnsi="Symbol" w:hint="default"/>
      </w:rPr>
    </w:lvl>
    <w:lvl w:ilvl="1" w:tplc="90E65A38" w:tentative="1">
      <w:start w:val="1"/>
      <w:numFmt w:val="bullet"/>
      <w:lvlText w:val="o"/>
      <w:lvlJc w:val="left"/>
      <w:pPr>
        <w:ind w:left="1440" w:hanging="360"/>
      </w:pPr>
      <w:rPr>
        <w:rFonts w:ascii="Courier New" w:hAnsi="Courier New" w:hint="default"/>
      </w:rPr>
    </w:lvl>
    <w:lvl w:ilvl="2" w:tplc="A574C428" w:tentative="1">
      <w:start w:val="1"/>
      <w:numFmt w:val="bullet"/>
      <w:lvlText w:val=""/>
      <w:lvlJc w:val="left"/>
      <w:pPr>
        <w:ind w:left="2160" w:hanging="360"/>
      </w:pPr>
      <w:rPr>
        <w:rFonts w:ascii="Wingdings" w:hAnsi="Wingdings" w:hint="default"/>
      </w:rPr>
    </w:lvl>
    <w:lvl w:ilvl="3" w:tplc="D3DE6C26" w:tentative="1">
      <w:start w:val="1"/>
      <w:numFmt w:val="bullet"/>
      <w:lvlText w:val=""/>
      <w:lvlJc w:val="left"/>
      <w:pPr>
        <w:ind w:left="2880" w:hanging="360"/>
      </w:pPr>
      <w:rPr>
        <w:rFonts w:ascii="Symbol" w:hAnsi="Symbol" w:hint="default"/>
      </w:rPr>
    </w:lvl>
    <w:lvl w:ilvl="4" w:tplc="74A45890" w:tentative="1">
      <w:start w:val="1"/>
      <w:numFmt w:val="bullet"/>
      <w:lvlText w:val="o"/>
      <w:lvlJc w:val="left"/>
      <w:pPr>
        <w:ind w:left="3600" w:hanging="360"/>
      </w:pPr>
      <w:rPr>
        <w:rFonts w:ascii="Courier New" w:hAnsi="Courier New" w:hint="default"/>
      </w:rPr>
    </w:lvl>
    <w:lvl w:ilvl="5" w:tplc="F41C64B8" w:tentative="1">
      <w:start w:val="1"/>
      <w:numFmt w:val="bullet"/>
      <w:lvlText w:val=""/>
      <w:lvlJc w:val="left"/>
      <w:pPr>
        <w:ind w:left="4320" w:hanging="360"/>
      </w:pPr>
      <w:rPr>
        <w:rFonts w:ascii="Wingdings" w:hAnsi="Wingdings" w:hint="default"/>
      </w:rPr>
    </w:lvl>
    <w:lvl w:ilvl="6" w:tplc="7862E270" w:tentative="1">
      <w:start w:val="1"/>
      <w:numFmt w:val="bullet"/>
      <w:lvlText w:val=""/>
      <w:lvlJc w:val="left"/>
      <w:pPr>
        <w:ind w:left="5040" w:hanging="360"/>
      </w:pPr>
      <w:rPr>
        <w:rFonts w:ascii="Symbol" w:hAnsi="Symbol" w:hint="default"/>
      </w:rPr>
    </w:lvl>
    <w:lvl w:ilvl="7" w:tplc="8F82E446" w:tentative="1">
      <w:start w:val="1"/>
      <w:numFmt w:val="bullet"/>
      <w:lvlText w:val="o"/>
      <w:lvlJc w:val="left"/>
      <w:pPr>
        <w:ind w:left="5760" w:hanging="360"/>
      </w:pPr>
      <w:rPr>
        <w:rFonts w:ascii="Courier New" w:hAnsi="Courier New" w:hint="default"/>
      </w:rPr>
    </w:lvl>
    <w:lvl w:ilvl="8" w:tplc="D0641EA6" w:tentative="1">
      <w:start w:val="1"/>
      <w:numFmt w:val="bullet"/>
      <w:lvlText w:val=""/>
      <w:lvlJc w:val="left"/>
      <w:pPr>
        <w:ind w:left="6480" w:hanging="360"/>
      </w:pPr>
      <w:rPr>
        <w:rFonts w:ascii="Wingdings" w:hAnsi="Wingdings" w:hint="default"/>
      </w:rPr>
    </w:lvl>
  </w:abstractNum>
  <w:abstractNum w:abstractNumId="123" w15:restartNumberingAfterBreak="0">
    <w:nsid w:val="78D12ADE"/>
    <w:multiLevelType w:val="hybridMultilevel"/>
    <w:tmpl w:val="B784B686"/>
    <w:lvl w:ilvl="0" w:tplc="8F06565C">
      <w:start w:val="1"/>
      <w:numFmt w:val="decimal"/>
      <w:lvlText w:val="%1."/>
      <w:lvlJc w:val="left"/>
      <w:pPr>
        <w:ind w:left="720" w:hanging="360"/>
      </w:pPr>
    </w:lvl>
    <w:lvl w:ilvl="1" w:tplc="634269F4" w:tentative="1">
      <w:start w:val="1"/>
      <w:numFmt w:val="lowerLetter"/>
      <w:lvlText w:val="%2."/>
      <w:lvlJc w:val="left"/>
      <w:pPr>
        <w:ind w:left="1440" w:hanging="360"/>
      </w:pPr>
    </w:lvl>
    <w:lvl w:ilvl="2" w:tplc="465A65FA" w:tentative="1">
      <w:start w:val="1"/>
      <w:numFmt w:val="lowerRoman"/>
      <w:lvlText w:val="%3."/>
      <w:lvlJc w:val="right"/>
      <w:pPr>
        <w:ind w:left="2160" w:hanging="180"/>
      </w:pPr>
    </w:lvl>
    <w:lvl w:ilvl="3" w:tplc="9E328BAE" w:tentative="1">
      <w:start w:val="1"/>
      <w:numFmt w:val="decimal"/>
      <w:lvlText w:val="%4."/>
      <w:lvlJc w:val="left"/>
      <w:pPr>
        <w:ind w:left="2880" w:hanging="360"/>
      </w:pPr>
    </w:lvl>
    <w:lvl w:ilvl="4" w:tplc="0F209AC4" w:tentative="1">
      <w:start w:val="1"/>
      <w:numFmt w:val="lowerLetter"/>
      <w:lvlText w:val="%5."/>
      <w:lvlJc w:val="left"/>
      <w:pPr>
        <w:ind w:left="3600" w:hanging="360"/>
      </w:pPr>
    </w:lvl>
    <w:lvl w:ilvl="5" w:tplc="BDD05890" w:tentative="1">
      <w:start w:val="1"/>
      <w:numFmt w:val="lowerRoman"/>
      <w:lvlText w:val="%6."/>
      <w:lvlJc w:val="right"/>
      <w:pPr>
        <w:ind w:left="4320" w:hanging="180"/>
      </w:pPr>
    </w:lvl>
    <w:lvl w:ilvl="6" w:tplc="F9585F9E" w:tentative="1">
      <w:start w:val="1"/>
      <w:numFmt w:val="decimal"/>
      <w:lvlText w:val="%7."/>
      <w:lvlJc w:val="left"/>
      <w:pPr>
        <w:ind w:left="5040" w:hanging="360"/>
      </w:pPr>
    </w:lvl>
    <w:lvl w:ilvl="7" w:tplc="B5BEEA66" w:tentative="1">
      <w:start w:val="1"/>
      <w:numFmt w:val="lowerLetter"/>
      <w:lvlText w:val="%8."/>
      <w:lvlJc w:val="left"/>
      <w:pPr>
        <w:ind w:left="5760" w:hanging="360"/>
      </w:pPr>
    </w:lvl>
    <w:lvl w:ilvl="8" w:tplc="FB42B76C" w:tentative="1">
      <w:start w:val="1"/>
      <w:numFmt w:val="lowerRoman"/>
      <w:lvlText w:val="%9."/>
      <w:lvlJc w:val="right"/>
      <w:pPr>
        <w:ind w:left="6480" w:hanging="180"/>
      </w:pPr>
    </w:lvl>
  </w:abstractNum>
  <w:abstractNum w:abstractNumId="124" w15:restartNumberingAfterBreak="0">
    <w:nsid w:val="79831EFC"/>
    <w:multiLevelType w:val="hybridMultilevel"/>
    <w:tmpl w:val="627203EC"/>
    <w:lvl w:ilvl="0" w:tplc="DEF8955C">
      <w:start w:val="1"/>
      <w:numFmt w:val="bullet"/>
      <w:lvlText w:val=""/>
      <w:lvlJc w:val="left"/>
      <w:pPr>
        <w:ind w:left="720" w:hanging="360"/>
      </w:pPr>
      <w:rPr>
        <w:rFonts w:ascii="Symbol" w:hAnsi="Symbol" w:hint="default"/>
      </w:rPr>
    </w:lvl>
    <w:lvl w:ilvl="1" w:tplc="8FCC0E7A">
      <w:start w:val="1"/>
      <w:numFmt w:val="bullet"/>
      <w:lvlText w:val="o"/>
      <w:lvlJc w:val="left"/>
      <w:pPr>
        <w:ind w:left="1440" w:hanging="360"/>
      </w:pPr>
      <w:rPr>
        <w:rFonts w:ascii="Courier New" w:hAnsi="Courier New" w:hint="default"/>
      </w:rPr>
    </w:lvl>
    <w:lvl w:ilvl="2" w:tplc="B2388A36">
      <w:start w:val="1"/>
      <w:numFmt w:val="bullet"/>
      <w:lvlText w:val=""/>
      <w:lvlJc w:val="left"/>
      <w:pPr>
        <w:ind w:left="2160" w:hanging="360"/>
      </w:pPr>
      <w:rPr>
        <w:rFonts w:ascii="Wingdings" w:hAnsi="Wingdings" w:hint="default"/>
      </w:rPr>
    </w:lvl>
    <w:lvl w:ilvl="3" w:tplc="B0B6D6AA">
      <w:start w:val="1"/>
      <w:numFmt w:val="bullet"/>
      <w:lvlText w:val=""/>
      <w:lvlJc w:val="left"/>
      <w:pPr>
        <w:ind w:left="2880" w:hanging="360"/>
      </w:pPr>
      <w:rPr>
        <w:rFonts w:ascii="Symbol" w:hAnsi="Symbol" w:hint="default"/>
      </w:rPr>
    </w:lvl>
    <w:lvl w:ilvl="4" w:tplc="C71869EE">
      <w:start w:val="1"/>
      <w:numFmt w:val="bullet"/>
      <w:lvlText w:val="o"/>
      <w:lvlJc w:val="left"/>
      <w:pPr>
        <w:ind w:left="3600" w:hanging="360"/>
      </w:pPr>
      <w:rPr>
        <w:rFonts w:ascii="Courier New" w:hAnsi="Courier New" w:hint="default"/>
      </w:rPr>
    </w:lvl>
    <w:lvl w:ilvl="5" w:tplc="3E860870">
      <w:start w:val="1"/>
      <w:numFmt w:val="bullet"/>
      <w:lvlText w:val=""/>
      <w:lvlJc w:val="left"/>
      <w:pPr>
        <w:ind w:left="4320" w:hanging="360"/>
      </w:pPr>
      <w:rPr>
        <w:rFonts w:ascii="Wingdings" w:hAnsi="Wingdings" w:hint="default"/>
      </w:rPr>
    </w:lvl>
    <w:lvl w:ilvl="6" w:tplc="0D74649A">
      <w:start w:val="1"/>
      <w:numFmt w:val="bullet"/>
      <w:lvlText w:val=""/>
      <w:lvlJc w:val="left"/>
      <w:pPr>
        <w:ind w:left="5040" w:hanging="360"/>
      </w:pPr>
      <w:rPr>
        <w:rFonts w:ascii="Symbol" w:hAnsi="Symbol" w:hint="default"/>
      </w:rPr>
    </w:lvl>
    <w:lvl w:ilvl="7" w:tplc="05BA0E1C">
      <w:start w:val="1"/>
      <w:numFmt w:val="bullet"/>
      <w:lvlText w:val="o"/>
      <w:lvlJc w:val="left"/>
      <w:pPr>
        <w:ind w:left="5760" w:hanging="360"/>
      </w:pPr>
      <w:rPr>
        <w:rFonts w:ascii="Courier New" w:hAnsi="Courier New" w:hint="default"/>
      </w:rPr>
    </w:lvl>
    <w:lvl w:ilvl="8" w:tplc="C49ADA96">
      <w:start w:val="1"/>
      <w:numFmt w:val="bullet"/>
      <w:lvlText w:val=""/>
      <w:lvlJc w:val="left"/>
      <w:pPr>
        <w:ind w:left="6480" w:hanging="360"/>
      </w:pPr>
      <w:rPr>
        <w:rFonts w:ascii="Wingdings" w:hAnsi="Wingdings" w:hint="default"/>
      </w:rPr>
    </w:lvl>
  </w:abstractNum>
  <w:abstractNum w:abstractNumId="125" w15:restartNumberingAfterBreak="0">
    <w:nsid w:val="7AF976B9"/>
    <w:multiLevelType w:val="hybridMultilevel"/>
    <w:tmpl w:val="4DBECDEC"/>
    <w:lvl w:ilvl="0" w:tplc="8E6E81BA">
      <w:start w:val="16"/>
      <w:numFmt w:val="bullet"/>
      <w:lvlText w:val="-"/>
      <w:lvlJc w:val="left"/>
      <w:pPr>
        <w:ind w:left="1154" w:hanging="360"/>
      </w:pPr>
      <w:rPr>
        <w:rFonts w:ascii="Aptos" w:eastAsiaTheme="minorEastAsia" w:hAnsi="Aptos" w:cstheme="minorBidi" w:hint="default"/>
      </w:rPr>
    </w:lvl>
    <w:lvl w:ilvl="1" w:tplc="08090003" w:tentative="1">
      <w:start w:val="1"/>
      <w:numFmt w:val="bullet"/>
      <w:lvlText w:val="o"/>
      <w:lvlJc w:val="left"/>
      <w:pPr>
        <w:ind w:left="1874" w:hanging="360"/>
      </w:pPr>
      <w:rPr>
        <w:rFonts w:ascii="Courier New" w:hAnsi="Courier New" w:cs="Courier New" w:hint="default"/>
      </w:rPr>
    </w:lvl>
    <w:lvl w:ilvl="2" w:tplc="08090005" w:tentative="1">
      <w:start w:val="1"/>
      <w:numFmt w:val="bullet"/>
      <w:lvlText w:val=""/>
      <w:lvlJc w:val="left"/>
      <w:pPr>
        <w:ind w:left="2594" w:hanging="360"/>
      </w:pPr>
      <w:rPr>
        <w:rFonts w:ascii="Wingdings" w:hAnsi="Wingdings" w:hint="default"/>
      </w:rPr>
    </w:lvl>
    <w:lvl w:ilvl="3" w:tplc="08090001" w:tentative="1">
      <w:start w:val="1"/>
      <w:numFmt w:val="bullet"/>
      <w:lvlText w:val=""/>
      <w:lvlJc w:val="left"/>
      <w:pPr>
        <w:ind w:left="3314" w:hanging="360"/>
      </w:pPr>
      <w:rPr>
        <w:rFonts w:ascii="Symbol" w:hAnsi="Symbol" w:hint="default"/>
      </w:rPr>
    </w:lvl>
    <w:lvl w:ilvl="4" w:tplc="08090003" w:tentative="1">
      <w:start w:val="1"/>
      <w:numFmt w:val="bullet"/>
      <w:lvlText w:val="o"/>
      <w:lvlJc w:val="left"/>
      <w:pPr>
        <w:ind w:left="4034" w:hanging="360"/>
      </w:pPr>
      <w:rPr>
        <w:rFonts w:ascii="Courier New" w:hAnsi="Courier New" w:cs="Courier New" w:hint="default"/>
      </w:rPr>
    </w:lvl>
    <w:lvl w:ilvl="5" w:tplc="08090005" w:tentative="1">
      <w:start w:val="1"/>
      <w:numFmt w:val="bullet"/>
      <w:lvlText w:val=""/>
      <w:lvlJc w:val="left"/>
      <w:pPr>
        <w:ind w:left="4754" w:hanging="360"/>
      </w:pPr>
      <w:rPr>
        <w:rFonts w:ascii="Wingdings" w:hAnsi="Wingdings" w:hint="default"/>
      </w:rPr>
    </w:lvl>
    <w:lvl w:ilvl="6" w:tplc="08090001" w:tentative="1">
      <w:start w:val="1"/>
      <w:numFmt w:val="bullet"/>
      <w:lvlText w:val=""/>
      <w:lvlJc w:val="left"/>
      <w:pPr>
        <w:ind w:left="5474" w:hanging="360"/>
      </w:pPr>
      <w:rPr>
        <w:rFonts w:ascii="Symbol" w:hAnsi="Symbol" w:hint="default"/>
      </w:rPr>
    </w:lvl>
    <w:lvl w:ilvl="7" w:tplc="08090003" w:tentative="1">
      <w:start w:val="1"/>
      <w:numFmt w:val="bullet"/>
      <w:lvlText w:val="o"/>
      <w:lvlJc w:val="left"/>
      <w:pPr>
        <w:ind w:left="6194" w:hanging="360"/>
      </w:pPr>
      <w:rPr>
        <w:rFonts w:ascii="Courier New" w:hAnsi="Courier New" w:cs="Courier New" w:hint="default"/>
      </w:rPr>
    </w:lvl>
    <w:lvl w:ilvl="8" w:tplc="08090005" w:tentative="1">
      <w:start w:val="1"/>
      <w:numFmt w:val="bullet"/>
      <w:lvlText w:val=""/>
      <w:lvlJc w:val="left"/>
      <w:pPr>
        <w:ind w:left="6914" w:hanging="360"/>
      </w:pPr>
      <w:rPr>
        <w:rFonts w:ascii="Wingdings" w:hAnsi="Wingdings" w:hint="default"/>
      </w:rPr>
    </w:lvl>
  </w:abstractNum>
  <w:abstractNum w:abstractNumId="126" w15:restartNumberingAfterBreak="0">
    <w:nsid w:val="7C0A4C87"/>
    <w:multiLevelType w:val="multilevel"/>
    <w:tmpl w:val="29FE4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D4E770D"/>
    <w:multiLevelType w:val="multilevel"/>
    <w:tmpl w:val="DBF037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E321397"/>
    <w:multiLevelType w:val="multilevel"/>
    <w:tmpl w:val="9C726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EFC5127"/>
    <w:multiLevelType w:val="hybridMultilevel"/>
    <w:tmpl w:val="5F6411A2"/>
    <w:lvl w:ilvl="0" w:tplc="E05A57FC">
      <w:start w:val="1"/>
      <w:numFmt w:val="decimal"/>
      <w:lvlText w:val="%1."/>
      <w:lvlJc w:val="left"/>
      <w:pPr>
        <w:ind w:left="720" w:hanging="360"/>
      </w:pPr>
    </w:lvl>
    <w:lvl w:ilvl="1" w:tplc="B13A8EC4">
      <w:start w:val="1"/>
      <w:numFmt w:val="bullet"/>
      <w:lvlText w:val="o"/>
      <w:lvlJc w:val="left"/>
      <w:pPr>
        <w:ind w:left="1440" w:hanging="360"/>
      </w:pPr>
      <w:rPr>
        <w:rFonts w:ascii="Courier New" w:hAnsi="Courier New" w:hint="default"/>
      </w:rPr>
    </w:lvl>
    <w:lvl w:ilvl="2" w:tplc="957AD5B6">
      <w:start w:val="1"/>
      <w:numFmt w:val="bullet"/>
      <w:lvlText w:val=""/>
      <w:lvlJc w:val="left"/>
      <w:pPr>
        <w:ind w:left="2160" w:hanging="360"/>
      </w:pPr>
      <w:rPr>
        <w:rFonts w:ascii="Wingdings" w:hAnsi="Wingdings" w:hint="default"/>
      </w:rPr>
    </w:lvl>
    <w:lvl w:ilvl="3" w:tplc="45F2E656">
      <w:start w:val="1"/>
      <w:numFmt w:val="bullet"/>
      <w:lvlText w:val=""/>
      <w:lvlJc w:val="left"/>
      <w:pPr>
        <w:ind w:left="2880" w:hanging="360"/>
      </w:pPr>
      <w:rPr>
        <w:rFonts w:ascii="Symbol" w:hAnsi="Symbol" w:hint="default"/>
      </w:rPr>
    </w:lvl>
    <w:lvl w:ilvl="4" w:tplc="21725862">
      <w:start w:val="1"/>
      <w:numFmt w:val="bullet"/>
      <w:lvlText w:val="o"/>
      <w:lvlJc w:val="left"/>
      <w:pPr>
        <w:ind w:left="3600" w:hanging="360"/>
      </w:pPr>
      <w:rPr>
        <w:rFonts w:ascii="Courier New" w:hAnsi="Courier New" w:hint="default"/>
      </w:rPr>
    </w:lvl>
    <w:lvl w:ilvl="5" w:tplc="1B200916">
      <w:start w:val="1"/>
      <w:numFmt w:val="bullet"/>
      <w:lvlText w:val=""/>
      <w:lvlJc w:val="left"/>
      <w:pPr>
        <w:ind w:left="4320" w:hanging="360"/>
      </w:pPr>
      <w:rPr>
        <w:rFonts w:ascii="Wingdings" w:hAnsi="Wingdings" w:hint="default"/>
      </w:rPr>
    </w:lvl>
    <w:lvl w:ilvl="6" w:tplc="D608A928">
      <w:start w:val="1"/>
      <w:numFmt w:val="bullet"/>
      <w:lvlText w:val=""/>
      <w:lvlJc w:val="left"/>
      <w:pPr>
        <w:ind w:left="5040" w:hanging="360"/>
      </w:pPr>
      <w:rPr>
        <w:rFonts w:ascii="Symbol" w:hAnsi="Symbol" w:hint="default"/>
      </w:rPr>
    </w:lvl>
    <w:lvl w:ilvl="7" w:tplc="E30CCE46">
      <w:start w:val="1"/>
      <w:numFmt w:val="bullet"/>
      <w:lvlText w:val="o"/>
      <w:lvlJc w:val="left"/>
      <w:pPr>
        <w:ind w:left="5760" w:hanging="360"/>
      </w:pPr>
      <w:rPr>
        <w:rFonts w:ascii="Courier New" w:hAnsi="Courier New" w:hint="default"/>
      </w:rPr>
    </w:lvl>
    <w:lvl w:ilvl="8" w:tplc="FEAA51C8">
      <w:start w:val="1"/>
      <w:numFmt w:val="bullet"/>
      <w:lvlText w:val=""/>
      <w:lvlJc w:val="left"/>
      <w:pPr>
        <w:ind w:left="6480" w:hanging="360"/>
      </w:pPr>
      <w:rPr>
        <w:rFonts w:ascii="Wingdings" w:hAnsi="Wingdings" w:hint="default"/>
      </w:rPr>
    </w:lvl>
  </w:abstractNum>
  <w:num w:numId="1" w16cid:durableId="2076969544">
    <w:abstractNumId w:val="45"/>
  </w:num>
  <w:num w:numId="2" w16cid:durableId="1372998854">
    <w:abstractNumId w:val="86"/>
  </w:num>
  <w:num w:numId="3" w16cid:durableId="1443643290">
    <w:abstractNumId w:val="14"/>
  </w:num>
  <w:num w:numId="4" w16cid:durableId="959841251">
    <w:abstractNumId w:val="52"/>
  </w:num>
  <w:num w:numId="5" w16cid:durableId="275215327">
    <w:abstractNumId w:val="16"/>
  </w:num>
  <w:num w:numId="6" w16cid:durableId="314454796">
    <w:abstractNumId w:val="71"/>
  </w:num>
  <w:num w:numId="7" w16cid:durableId="1501307499">
    <w:abstractNumId w:val="124"/>
  </w:num>
  <w:num w:numId="8" w16cid:durableId="199754826">
    <w:abstractNumId w:val="107"/>
  </w:num>
  <w:num w:numId="9" w16cid:durableId="1473405893">
    <w:abstractNumId w:val="99"/>
  </w:num>
  <w:num w:numId="10" w16cid:durableId="803423915">
    <w:abstractNumId w:val="0"/>
  </w:num>
  <w:num w:numId="11" w16cid:durableId="1890720163">
    <w:abstractNumId w:val="50"/>
  </w:num>
  <w:num w:numId="12" w16cid:durableId="344870459">
    <w:abstractNumId w:val="84"/>
  </w:num>
  <w:num w:numId="13" w16cid:durableId="359087861">
    <w:abstractNumId w:val="6"/>
  </w:num>
  <w:num w:numId="14" w16cid:durableId="372197625">
    <w:abstractNumId w:val="59"/>
  </w:num>
  <w:num w:numId="15" w16cid:durableId="1871651179">
    <w:abstractNumId w:val="109"/>
  </w:num>
  <w:num w:numId="16" w16cid:durableId="1653019153">
    <w:abstractNumId w:val="64"/>
  </w:num>
  <w:num w:numId="17" w16cid:durableId="484736235">
    <w:abstractNumId w:val="19"/>
  </w:num>
  <w:num w:numId="18" w16cid:durableId="597912281">
    <w:abstractNumId w:val="9"/>
  </w:num>
  <w:num w:numId="19" w16cid:durableId="1134909668">
    <w:abstractNumId w:val="39"/>
  </w:num>
  <w:num w:numId="20" w16cid:durableId="631059971">
    <w:abstractNumId w:val="33"/>
  </w:num>
  <w:num w:numId="21" w16cid:durableId="1143425204">
    <w:abstractNumId w:val="111"/>
  </w:num>
  <w:num w:numId="22" w16cid:durableId="563377611">
    <w:abstractNumId w:val="63"/>
  </w:num>
  <w:num w:numId="23" w16cid:durableId="501093381">
    <w:abstractNumId w:val="67"/>
  </w:num>
  <w:num w:numId="24" w16cid:durableId="4594215">
    <w:abstractNumId w:val="93"/>
  </w:num>
  <w:num w:numId="25" w16cid:durableId="222183500">
    <w:abstractNumId w:val="115"/>
  </w:num>
  <w:num w:numId="26" w16cid:durableId="1612319932">
    <w:abstractNumId w:val="117"/>
  </w:num>
  <w:num w:numId="27" w16cid:durableId="125245895">
    <w:abstractNumId w:val="21"/>
  </w:num>
  <w:num w:numId="28" w16cid:durableId="944533789">
    <w:abstractNumId w:val="55"/>
  </w:num>
  <w:num w:numId="29" w16cid:durableId="844973836">
    <w:abstractNumId w:val="108"/>
  </w:num>
  <w:num w:numId="30" w16cid:durableId="1356538594">
    <w:abstractNumId w:val="106"/>
  </w:num>
  <w:num w:numId="31" w16cid:durableId="46030734">
    <w:abstractNumId w:val="11"/>
  </w:num>
  <w:num w:numId="32" w16cid:durableId="1366758664">
    <w:abstractNumId w:val="13"/>
  </w:num>
  <w:num w:numId="33" w16cid:durableId="1776828534">
    <w:abstractNumId w:val="8"/>
  </w:num>
  <w:num w:numId="34" w16cid:durableId="458914990">
    <w:abstractNumId w:val="32"/>
  </w:num>
  <w:num w:numId="35" w16cid:durableId="463668632">
    <w:abstractNumId w:val="113"/>
  </w:num>
  <w:num w:numId="36" w16cid:durableId="147598393">
    <w:abstractNumId w:val="88"/>
  </w:num>
  <w:num w:numId="37" w16cid:durableId="390009095">
    <w:abstractNumId w:val="73"/>
  </w:num>
  <w:num w:numId="38" w16cid:durableId="1376586494">
    <w:abstractNumId w:val="121"/>
  </w:num>
  <w:num w:numId="39" w16cid:durableId="1830637169">
    <w:abstractNumId w:val="120"/>
  </w:num>
  <w:num w:numId="40" w16cid:durableId="1373771618">
    <w:abstractNumId w:val="5"/>
  </w:num>
  <w:num w:numId="41" w16cid:durableId="1668943776">
    <w:abstractNumId w:val="47"/>
  </w:num>
  <w:num w:numId="42" w16cid:durableId="2045058710">
    <w:abstractNumId w:val="29"/>
  </w:num>
  <w:num w:numId="43" w16cid:durableId="366444320">
    <w:abstractNumId w:val="85"/>
  </w:num>
  <w:num w:numId="44" w16cid:durableId="520778335">
    <w:abstractNumId w:val="114"/>
  </w:num>
  <w:num w:numId="45" w16cid:durableId="1171221449">
    <w:abstractNumId w:val="90"/>
  </w:num>
  <w:num w:numId="46" w16cid:durableId="866722135">
    <w:abstractNumId w:val="89"/>
  </w:num>
  <w:num w:numId="47" w16cid:durableId="1782646530">
    <w:abstractNumId w:val="34"/>
  </w:num>
  <w:num w:numId="48" w16cid:durableId="697505197">
    <w:abstractNumId w:val="69"/>
  </w:num>
  <w:num w:numId="49" w16cid:durableId="1210997141">
    <w:abstractNumId w:val="122"/>
  </w:num>
  <w:num w:numId="50" w16cid:durableId="729615746">
    <w:abstractNumId w:val="119"/>
  </w:num>
  <w:num w:numId="51" w16cid:durableId="747310716">
    <w:abstractNumId w:val="105"/>
  </w:num>
  <w:num w:numId="52" w16cid:durableId="928275188">
    <w:abstractNumId w:val="35"/>
  </w:num>
  <w:num w:numId="53" w16cid:durableId="1146821677">
    <w:abstractNumId w:val="46"/>
  </w:num>
  <w:num w:numId="54" w16cid:durableId="375740282">
    <w:abstractNumId w:val="129"/>
  </w:num>
  <w:num w:numId="55" w16cid:durableId="1366129600">
    <w:abstractNumId w:val="68"/>
  </w:num>
  <w:num w:numId="56" w16cid:durableId="252935614">
    <w:abstractNumId w:val="54"/>
  </w:num>
  <w:num w:numId="57" w16cid:durableId="1972975442">
    <w:abstractNumId w:val="25"/>
  </w:num>
  <w:num w:numId="58" w16cid:durableId="1432312275">
    <w:abstractNumId w:val="62"/>
  </w:num>
  <w:num w:numId="59" w16cid:durableId="1253585505">
    <w:abstractNumId w:val="123"/>
  </w:num>
  <w:num w:numId="60" w16cid:durableId="1016735262">
    <w:abstractNumId w:val="81"/>
  </w:num>
  <w:num w:numId="61" w16cid:durableId="561796671">
    <w:abstractNumId w:val="48"/>
  </w:num>
  <w:num w:numId="62" w16cid:durableId="1674719454">
    <w:abstractNumId w:val="61"/>
  </w:num>
  <w:num w:numId="63" w16cid:durableId="844781452">
    <w:abstractNumId w:val="112"/>
  </w:num>
  <w:num w:numId="64" w16cid:durableId="467549296">
    <w:abstractNumId w:val="77"/>
  </w:num>
  <w:num w:numId="65" w16cid:durableId="239297063">
    <w:abstractNumId w:val="100"/>
  </w:num>
  <w:num w:numId="66" w16cid:durableId="33778858">
    <w:abstractNumId w:val="87"/>
  </w:num>
  <w:num w:numId="67" w16cid:durableId="169762855">
    <w:abstractNumId w:val="126"/>
  </w:num>
  <w:num w:numId="68" w16cid:durableId="93212635">
    <w:abstractNumId w:val="43"/>
  </w:num>
  <w:num w:numId="69" w16cid:durableId="1244871971">
    <w:abstractNumId w:val="95"/>
  </w:num>
  <w:num w:numId="70" w16cid:durableId="1210453998">
    <w:abstractNumId w:val="70"/>
  </w:num>
  <w:num w:numId="71" w16cid:durableId="174224112">
    <w:abstractNumId w:val="10"/>
  </w:num>
  <w:num w:numId="72" w16cid:durableId="357581316">
    <w:abstractNumId w:val="44"/>
  </w:num>
  <w:num w:numId="73" w16cid:durableId="81724685">
    <w:abstractNumId w:val="104"/>
  </w:num>
  <w:num w:numId="74" w16cid:durableId="1031878473">
    <w:abstractNumId w:val="27"/>
  </w:num>
  <w:num w:numId="75" w16cid:durableId="638417156">
    <w:abstractNumId w:val="53"/>
  </w:num>
  <w:num w:numId="76" w16cid:durableId="2118788196">
    <w:abstractNumId w:val="96"/>
  </w:num>
  <w:num w:numId="77" w16cid:durableId="256602362">
    <w:abstractNumId w:val="98"/>
  </w:num>
  <w:num w:numId="78" w16cid:durableId="334654605">
    <w:abstractNumId w:val="127"/>
  </w:num>
  <w:num w:numId="79" w16cid:durableId="1933854679">
    <w:abstractNumId w:val="37"/>
  </w:num>
  <w:num w:numId="80" w16cid:durableId="1346977100">
    <w:abstractNumId w:val="26"/>
  </w:num>
  <w:num w:numId="81" w16cid:durableId="920063173">
    <w:abstractNumId w:val="82"/>
  </w:num>
  <w:num w:numId="82" w16cid:durableId="2060586409">
    <w:abstractNumId w:val="20"/>
  </w:num>
  <w:num w:numId="83" w16cid:durableId="924412008">
    <w:abstractNumId w:val="74"/>
  </w:num>
  <w:num w:numId="84" w16cid:durableId="943267851">
    <w:abstractNumId w:val="72"/>
  </w:num>
  <w:num w:numId="85" w16cid:durableId="1697075304">
    <w:abstractNumId w:val="128"/>
  </w:num>
  <w:num w:numId="86" w16cid:durableId="618268375">
    <w:abstractNumId w:val="92"/>
  </w:num>
  <w:num w:numId="87" w16cid:durableId="486674137">
    <w:abstractNumId w:val="17"/>
  </w:num>
  <w:num w:numId="88" w16cid:durableId="698972726">
    <w:abstractNumId w:val="102"/>
  </w:num>
  <w:num w:numId="89" w16cid:durableId="1894653437">
    <w:abstractNumId w:val="60"/>
  </w:num>
  <w:num w:numId="90" w16cid:durableId="3826385">
    <w:abstractNumId w:val="57"/>
  </w:num>
  <w:num w:numId="91" w16cid:durableId="955217646">
    <w:abstractNumId w:val="66"/>
  </w:num>
  <w:num w:numId="92" w16cid:durableId="1643003277">
    <w:abstractNumId w:val="28"/>
  </w:num>
  <w:num w:numId="93" w16cid:durableId="854265271">
    <w:abstractNumId w:val="101"/>
  </w:num>
  <w:num w:numId="94" w16cid:durableId="1170291178">
    <w:abstractNumId w:val="78"/>
  </w:num>
  <w:num w:numId="95" w16cid:durableId="1062023445">
    <w:abstractNumId w:val="4"/>
  </w:num>
  <w:num w:numId="96" w16cid:durableId="1669944469">
    <w:abstractNumId w:val="58"/>
  </w:num>
  <w:num w:numId="97" w16cid:durableId="862550480">
    <w:abstractNumId w:val="24"/>
  </w:num>
  <w:num w:numId="98" w16cid:durableId="1882938007">
    <w:abstractNumId w:val="103"/>
  </w:num>
  <w:num w:numId="99" w16cid:durableId="1655984057">
    <w:abstractNumId w:val="65"/>
  </w:num>
  <w:num w:numId="100" w16cid:durableId="1000817184">
    <w:abstractNumId w:val="3"/>
  </w:num>
  <w:num w:numId="101" w16cid:durableId="1773240074">
    <w:abstractNumId w:val="15"/>
  </w:num>
  <w:num w:numId="102" w16cid:durableId="1434323095">
    <w:abstractNumId w:val="76"/>
  </w:num>
  <w:num w:numId="103" w16cid:durableId="1367415202">
    <w:abstractNumId w:val="31"/>
  </w:num>
  <w:num w:numId="104" w16cid:durableId="1809084737">
    <w:abstractNumId w:val="51"/>
  </w:num>
  <w:num w:numId="105" w16cid:durableId="1608345043">
    <w:abstractNumId w:val="56"/>
  </w:num>
  <w:num w:numId="106" w16cid:durableId="1521090943">
    <w:abstractNumId w:val="41"/>
  </w:num>
  <w:num w:numId="107" w16cid:durableId="1937783161">
    <w:abstractNumId w:val="30"/>
  </w:num>
  <w:num w:numId="108" w16cid:durableId="184908468">
    <w:abstractNumId w:val="40"/>
  </w:num>
  <w:num w:numId="109" w16cid:durableId="1643579392">
    <w:abstractNumId w:val="49"/>
  </w:num>
  <w:num w:numId="110" w16cid:durableId="1105079159">
    <w:abstractNumId w:val="22"/>
  </w:num>
  <w:num w:numId="111" w16cid:durableId="847402574">
    <w:abstractNumId w:val="75"/>
  </w:num>
  <w:num w:numId="112" w16cid:durableId="672030755">
    <w:abstractNumId w:val="79"/>
  </w:num>
  <w:num w:numId="113" w16cid:durableId="12927278">
    <w:abstractNumId w:val="94"/>
  </w:num>
  <w:num w:numId="114" w16cid:durableId="1926451531">
    <w:abstractNumId w:val="116"/>
  </w:num>
  <w:num w:numId="115" w16cid:durableId="1293558532">
    <w:abstractNumId w:val="18"/>
  </w:num>
  <w:num w:numId="116" w16cid:durableId="363287916">
    <w:abstractNumId w:val="2"/>
  </w:num>
  <w:num w:numId="117" w16cid:durableId="1506171844">
    <w:abstractNumId w:val="83"/>
  </w:num>
  <w:num w:numId="118" w16cid:durableId="1587348877">
    <w:abstractNumId w:val="38"/>
  </w:num>
  <w:num w:numId="119" w16cid:durableId="2112314107">
    <w:abstractNumId w:val="12"/>
  </w:num>
  <w:num w:numId="120" w16cid:durableId="202711802">
    <w:abstractNumId w:val="80"/>
  </w:num>
  <w:num w:numId="121" w16cid:durableId="1561745543">
    <w:abstractNumId w:val="1"/>
  </w:num>
  <w:num w:numId="122" w16cid:durableId="1202209538">
    <w:abstractNumId w:val="118"/>
  </w:num>
  <w:num w:numId="123" w16cid:durableId="359740340">
    <w:abstractNumId w:val="125"/>
  </w:num>
  <w:num w:numId="124" w16cid:durableId="97336657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53166989">
    <w:abstractNumId w:val="97"/>
  </w:num>
  <w:num w:numId="126" w16cid:durableId="1978993186">
    <w:abstractNumId w:val="23"/>
  </w:num>
  <w:num w:numId="127" w16cid:durableId="1609698159">
    <w:abstractNumId w:val="110"/>
  </w:num>
  <w:num w:numId="128" w16cid:durableId="1424033815">
    <w:abstractNumId w:val="7"/>
  </w:num>
  <w:num w:numId="129" w16cid:durableId="1785343964">
    <w:abstractNumId w:val="42"/>
  </w:num>
  <w:num w:numId="130" w16cid:durableId="1117605185">
    <w:abstractNumId w:val="36"/>
  </w:num>
  <w:num w:numId="131" w16cid:durableId="366411871">
    <w:abstractNumId w:val="91"/>
  </w:num>
  <w:numIdMacAtCleanup w:val="1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raaijer, S. (Silvester)">
    <w15:presenceInfo w15:providerId="AD" w15:userId="S::silvester.draaijer@vu.nl::7621ecbe-16a5-4fbc-b5fb-ce3306db3dcd"/>
  </w15:person>
  <w15:person w15:author="Meijer, C.C.C. (Charlotte)">
    <w15:presenceInfo w15:providerId="AD" w15:userId="S::c.c.c.meijer@vu.nl::66fb7fbf-d2e5-4545-8451-e63e1ede011f"/>
  </w15:person>
  <w15:person w15:author="t.e.dekker1@amsterdamumc.nl">
    <w15:presenceInfo w15:providerId="AD" w15:userId="S::urn:spo:guest#t.e.dekker1@amsterdamumc.nl::"/>
  </w15:person>
  <w15:person w15:author="Eggink, M.R. (Marianne)">
    <w15:presenceInfo w15:providerId="AD" w15:userId="S::m.r.eggink@vu.nl::d253ff3c-584e-4eca-a4cd-35f722100b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819AF"/>
    <w:rsid w:val="0000011C"/>
    <w:rsid w:val="00000447"/>
    <w:rsid w:val="00000EA6"/>
    <w:rsid w:val="00001056"/>
    <w:rsid w:val="00001204"/>
    <w:rsid w:val="0000180E"/>
    <w:rsid w:val="00001A80"/>
    <w:rsid w:val="000029DF"/>
    <w:rsid w:val="000029FE"/>
    <w:rsid w:val="00002A16"/>
    <w:rsid w:val="00002BB0"/>
    <w:rsid w:val="00002C61"/>
    <w:rsid w:val="00003C71"/>
    <w:rsid w:val="00003D59"/>
    <w:rsid w:val="00003DBC"/>
    <w:rsid w:val="00004010"/>
    <w:rsid w:val="0000401D"/>
    <w:rsid w:val="0000450E"/>
    <w:rsid w:val="00004FF0"/>
    <w:rsid w:val="000050C1"/>
    <w:rsid w:val="00005335"/>
    <w:rsid w:val="00005512"/>
    <w:rsid w:val="00005682"/>
    <w:rsid w:val="000056EE"/>
    <w:rsid w:val="00005B90"/>
    <w:rsid w:val="00005D3C"/>
    <w:rsid w:val="00005E95"/>
    <w:rsid w:val="0000625C"/>
    <w:rsid w:val="00006C60"/>
    <w:rsid w:val="0000742A"/>
    <w:rsid w:val="00007546"/>
    <w:rsid w:val="000075CD"/>
    <w:rsid w:val="00007CB4"/>
    <w:rsid w:val="00007D7D"/>
    <w:rsid w:val="00007F80"/>
    <w:rsid w:val="000104CE"/>
    <w:rsid w:val="00010EAD"/>
    <w:rsid w:val="000113D8"/>
    <w:rsid w:val="000115F8"/>
    <w:rsid w:val="00011805"/>
    <w:rsid w:val="00011846"/>
    <w:rsid w:val="00011C18"/>
    <w:rsid w:val="00011E2E"/>
    <w:rsid w:val="00012059"/>
    <w:rsid w:val="000126E2"/>
    <w:rsid w:val="00012D88"/>
    <w:rsid w:val="00013A1A"/>
    <w:rsid w:val="00013EAF"/>
    <w:rsid w:val="00014D5B"/>
    <w:rsid w:val="00015569"/>
    <w:rsid w:val="00015A84"/>
    <w:rsid w:val="00015DAD"/>
    <w:rsid w:val="000161C3"/>
    <w:rsid w:val="0001659B"/>
    <w:rsid w:val="000167DA"/>
    <w:rsid w:val="00016B50"/>
    <w:rsid w:val="00016E36"/>
    <w:rsid w:val="00017075"/>
    <w:rsid w:val="00017B1C"/>
    <w:rsid w:val="000200B7"/>
    <w:rsid w:val="0002029C"/>
    <w:rsid w:val="00020BF5"/>
    <w:rsid w:val="00020EB4"/>
    <w:rsid w:val="000219AF"/>
    <w:rsid w:val="00022268"/>
    <w:rsid w:val="00022671"/>
    <w:rsid w:val="00022778"/>
    <w:rsid w:val="000229E6"/>
    <w:rsid w:val="00022A45"/>
    <w:rsid w:val="00022A6B"/>
    <w:rsid w:val="00022F22"/>
    <w:rsid w:val="0002324E"/>
    <w:rsid w:val="00023463"/>
    <w:rsid w:val="000239A7"/>
    <w:rsid w:val="000248C8"/>
    <w:rsid w:val="00024B07"/>
    <w:rsid w:val="000253FE"/>
    <w:rsid w:val="00025C1B"/>
    <w:rsid w:val="00026250"/>
    <w:rsid w:val="000265F1"/>
    <w:rsid w:val="000268C4"/>
    <w:rsid w:val="00027378"/>
    <w:rsid w:val="0002739E"/>
    <w:rsid w:val="00027697"/>
    <w:rsid w:val="00027700"/>
    <w:rsid w:val="00027C8B"/>
    <w:rsid w:val="000302AF"/>
    <w:rsid w:val="00030325"/>
    <w:rsid w:val="00030FD5"/>
    <w:rsid w:val="000314C3"/>
    <w:rsid w:val="000319B9"/>
    <w:rsid w:val="00031BF4"/>
    <w:rsid w:val="00031C00"/>
    <w:rsid w:val="00031FE4"/>
    <w:rsid w:val="00032401"/>
    <w:rsid w:val="000327A8"/>
    <w:rsid w:val="00032B19"/>
    <w:rsid w:val="00032DF9"/>
    <w:rsid w:val="00032E57"/>
    <w:rsid w:val="0003382B"/>
    <w:rsid w:val="00033870"/>
    <w:rsid w:val="00033E61"/>
    <w:rsid w:val="0003419E"/>
    <w:rsid w:val="00034216"/>
    <w:rsid w:val="00034768"/>
    <w:rsid w:val="00034D1B"/>
    <w:rsid w:val="000350D4"/>
    <w:rsid w:val="00035368"/>
    <w:rsid w:val="000356FB"/>
    <w:rsid w:val="0003598E"/>
    <w:rsid w:val="000359EB"/>
    <w:rsid w:val="00035B9B"/>
    <w:rsid w:val="00035C30"/>
    <w:rsid w:val="00035C82"/>
    <w:rsid w:val="00036041"/>
    <w:rsid w:val="000365C8"/>
    <w:rsid w:val="00036718"/>
    <w:rsid w:val="000367F2"/>
    <w:rsid w:val="00036A45"/>
    <w:rsid w:val="000371A2"/>
    <w:rsid w:val="000373E8"/>
    <w:rsid w:val="00037B59"/>
    <w:rsid w:val="00037BE8"/>
    <w:rsid w:val="00037F57"/>
    <w:rsid w:val="000401EB"/>
    <w:rsid w:val="000403A3"/>
    <w:rsid w:val="0004053C"/>
    <w:rsid w:val="00040589"/>
    <w:rsid w:val="0004067E"/>
    <w:rsid w:val="00040ED9"/>
    <w:rsid w:val="00040F83"/>
    <w:rsid w:val="0004100E"/>
    <w:rsid w:val="00041491"/>
    <w:rsid w:val="00041730"/>
    <w:rsid w:val="000417A3"/>
    <w:rsid w:val="000420A8"/>
    <w:rsid w:val="0004241E"/>
    <w:rsid w:val="00042881"/>
    <w:rsid w:val="000429E9"/>
    <w:rsid w:val="00043390"/>
    <w:rsid w:val="00043404"/>
    <w:rsid w:val="000434A1"/>
    <w:rsid w:val="000439B1"/>
    <w:rsid w:val="00044015"/>
    <w:rsid w:val="00044644"/>
    <w:rsid w:val="00044BD8"/>
    <w:rsid w:val="00044FED"/>
    <w:rsid w:val="000451AB"/>
    <w:rsid w:val="00045668"/>
    <w:rsid w:val="00045C3B"/>
    <w:rsid w:val="00045F7A"/>
    <w:rsid w:val="00045FD0"/>
    <w:rsid w:val="00046561"/>
    <w:rsid w:val="00046BEE"/>
    <w:rsid w:val="00047129"/>
    <w:rsid w:val="000473F7"/>
    <w:rsid w:val="000474CE"/>
    <w:rsid w:val="00047854"/>
    <w:rsid w:val="00047A01"/>
    <w:rsid w:val="00047DB9"/>
    <w:rsid w:val="00047FC7"/>
    <w:rsid w:val="00050703"/>
    <w:rsid w:val="00050A00"/>
    <w:rsid w:val="00050B66"/>
    <w:rsid w:val="000510FF"/>
    <w:rsid w:val="0005155C"/>
    <w:rsid w:val="00051D29"/>
    <w:rsid w:val="00051DC1"/>
    <w:rsid w:val="00052087"/>
    <w:rsid w:val="000521E1"/>
    <w:rsid w:val="00052418"/>
    <w:rsid w:val="00052636"/>
    <w:rsid w:val="00052855"/>
    <w:rsid w:val="00052873"/>
    <w:rsid w:val="00052E4A"/>
    <w:rsid w:val="00052F05"/>
    <w:rsid w:val="00052F9E"/>
    <w:rsid w:val="0005301A"/>
    <w:rsid w:val="000534D1"/>
    <w:rsid w:val="00053549"/>
    <w:rsid w:val="00054ACC"/>
    <w:rsid w:val="000550CC"/>
    <w:rsid w:val="0005520B"/>
    <w:rsid w:val="00055437"/>
    <w:rsid w:val="000555CC"/>
    <w:rsid w:val="00055E7F"/>
    <w:rsid w:val="000568BB"/>
    <w:rsid w:val="0005695E"/>
    <w:rsid w:val="00056B6E"/>
    <w:rsid w:val="00057876"/>
    <w:rsid w:val="00057EBE"/>
    <w:rsid w:val="0006019D"/>
    <w:rsid w:val="00060890"/>
    <w:rsid w:val="00060A4F"/>
    <w:rsid w:val="00060F49"/>
    <w:rsid w:val="000615A2"/>
    <w:rsid w:val="00061EA8"/>
    <w:rsid w:val="000622D7"/>
    <w:rsid w:val="00062A6F"/>
    <w:rsid w:val="00062F28"/>
    <w:rsid w:val="000633AB"/>
    <w:rsid w:val="00063AB8"/>
    <w:rsid w:val="00063AFC"/>
    <w:rsid w:val="00063B1E"/>
    <w:rsid w:val="00063C75"/>
    <w:rsid w:val="00064046"/>
    <w:rsid w:val="000641B5"/>
    <w:rsid w:val="00064457"/>
    <w:rsid w:val="0006490A"/>
    <w:rsid w:val="00064C0E"/>
    <w:rsid w:val="00064F3A"/>
    <w:rsid w:val="000651D3"/>
    <w:rsid w:val="000652A7"/>
    <w:rsid w:val="000653DB"/>
    <w:rsid w:val="00065621"/>
    <w:rsid w:val="00065A67"/>
    <w:rsid w:val="00065C2C"/>
    <w:rsid w:val="0006607D"/>
    <w:rsid w:val="0006772B"/>
    <w:rsid w:val="000679B1"/>
    <w:rsid w:val="00070294"/>
    <w:rsid w:val="00070507"/>
    <w:rsid w:val="000706C3"/>
    <w:rsid w:val="00070967"/>
    <w:rsid w:val="00070B23"/>
    <w:rsid w:val="00071043"/>
    <w:rsid w:val="0007147A"/>
    <w:rsid w:val="0007161F"/>
    <w:rsid w:val="000718A8"/>
    <w:rsid w:val="00071CF2"/>
    <w:rsid w:val="00071DC5"/>
    <w:rsid w:val="00071E91"/>
    <w:rsid w:val="00072CCD"/>
    <w:rsid w:val="00072D9B"/>
    <w:rsid w:val="000733B6"/>
    <w:rsid w:val="000734A8"/>
    <w:rsid w:val="00073A01"/>
    <w:rsid w:val="00073A02"/>
    <w:rsid w:val="0007400D"/>
    <w:rsid w:val="000742C5"/>
    <w:rsid w:val="0007481A"/>
    <w:rsid w:val="00074D37"/>
    <w:rsid w:val="00074EBB"/>
    <w:rsid w:val="00075307"/>
    <w:rsid w:val="00075F1E"/>
    <w:rsid w:val="00076506"/>
    <w:rsid w:val="00076564"/>
    <w:rsid w:val="000768DE"/>
    <w:rsid w:val="000773FD"/>
    <w:rsid w:val="00077558"/>
    <w:rsid w:val="000775AD"/>
    <w:rsid w:val="00077B50"/>
    <w:rsid w:val="00077DB0"/>
    <w:rsid w:val="000803C4"/>
    <w:rsid w:val="00081AE9"/>
    <w:rsid w:val="00081C1B"/>
    <w:rsid w:val="00082452"/>
    <w:rsid w:val="00082633"/>
    <w:rsid w:val="00083016"/>
    <w:rsid w:val="00083E73"/>
    <w:rsid w:val="0008467C"/>
    <w:rsid w:val="00084731"/>
    <w:rsid w:val="00085235"/>
    <w:rsid w:val="0008529F"/>
    <w:rsid w:val="0008547F"/>
    <w:rsid w:val="000856E2"/>
    <w:rsid w:val="0008590D"/>
    <w:rsid w:val="00086CBE"/>
    <w:rsid w:val="000872C4"/>
    <w:rsid w:val="00087CE2"/>
    <w:rsid w:val="00087D67"/>
    <w:rsid w:val="00087F1C"/>
    <w:rsid w:val="000900AB"/>
    <w:rsid w:val="000902FD"/>
    <w:rsid w:val="0009064E"/>
    <w:rsid w:val="00091044"/>
    <w:rsid w:val="000921F2"/>
    <w:rsid w:val="0009237E"/>
    <w:rsid w:val="000927AE"/>
    <w:rsid w:val="00092F63"/>
    <w:rsid w:val="00093B0D"/>
    <w:rsid w:val="00094421"/>
    <w:rsid w:val="00094CA6"/>
    <w:rsid w:val="000954CF"/>
    <w:rsid w:val="00097206"/>
    <w:rsid w:val="00097218"/>
    <w:rsid w:val="0009773D"/>
    <w:rsid w:val="00097AE7"/>
    <w:rsid w:val="00097BA4"/>
    <w:rsid w:val="00097E30"/>
    <w:rsid w:val="000A05BD"/>
    <w:rsid w:val="000A07F1"/>
    <w:rsid w:val="000A1160"/>
    <w:rsid w:val="000A1649"/>
    <w:rsid w:val="000A17BA"/>
    <w:rsid w:val="000A1990"/>
    <w:rsid w:val="000A19D9"/>
    <w:rsid w:val="000A2182"/>
    <w:rsid w:val="000A2231"/>
    <w:rsid w:val="000A2273"/>
    <w:rsid w:val="000A26FE"/>
    <w:rsid w:val="000A2D75"/>
    <w:rsid w:val="000A39A0"/>
    <w:rsid w:val="000A4137"/>
    <w:rsid w:val="000A4391"/>
    <w:rsid w:val="000A459C"/>
    <w:rsid w:val="000A4E64"/>
    <w:rsid w:val="000A5089"/>
    <w:rsid w:val="000A527A"/>
    <w:rsid w:val="000A5284"/>
    <w:rsid w:val="000A56E4"/>
    <w:rsid w:val="000A5A32"/>
    <w:rsid w:val="000A5B9E"/>
    <w:rsid w:val="000A6626"/>
    <w:rsid w:val="000A677D"/>
    <w:rsid w:val="000A67B4"/>
    <w:rsid w:val="000A67B5"/>
    <w:rsid w:val="000A6C4B"/>
    <w:rsid w:val="000A7725"/>
    <w:rsid w:val="000A7B5E"/>
    <w:rsid w:val="000A7EA2"/>
    <w:rsid w:val="000B017D"/>
    <w:rsid w:val="000B0707"/>
    <w:rsid w:val="000B0761"/>
    <w:rsid w:val="000B0D14"/>
    <w:rsid w:val="000B113B"/>
    <w:rsid w:val="000B1272"/>
    <w:rsid w:val="000B14BC"/>
    <w:rsid w:val="000B15DF"/>
    <w:rsid w:val="000B191E"/>
    <w:rsid w:val="000B1A7E"/>
    <w:rsid w:val="000B1D5F"/>
    <w:rsid w:val="000B2462"/>
    <w:rsid w:val="000B2A4F"/>
    <w:rsid w:val="000B2B5A"/>
    <w:rsid w:val="000B30EE"/>
    <w:rsid w:val="000B36B7"/>
    <w:rsid w:val="000B391E"/>
    <w:rsid w:val="000B3EDE"/>
    <w:rsid w:val="000B3FF7"/>
    <w:rsid w:val="000B4236"/>
    <w:rsid w:val="000B46E9"/>
    <w:rsid w:val="000B4BEB"/>
    <w:rsid w:val="000B4D0F"/>
    <w:rsid w:val="000B4E81"/>
    <w:rsid w:val="000B513A"/>
    <w:rsid w:val="000B5222"/>
    <w:rsid w:val="000B5529"/>
    <w:rsid w:val="000B5574"/>
    <w:rsid w:val="000B55CE"/>
    <w:rsid w:val="000B56C7"/>
    <w:rsid w:val="000B5961"/>
    <w:rsid w:val="000B5C74"/>
    <w:rsid w:val="000B60B1"/>
    <w:rsid w:val="000B610A"/>
    <w:rsid w:val="000B6148"/>
    <w:rsid w:val="000B6184"/>
    <w:rsid w:val="000B6204"/>
    <w:rsid w:val="000B6C40"/>
    <w:rsid w:val="000B7E72"/>
    <w:rsid w:val="000B7F36"/>
    <w:rsid w:val="000B7F65"/>
    <w:rsid w:val="000C00BB"/>
    <w:rsid w:val="000C01C4"/>
    <w:rsid w:val="000C063A"/>
    <w:rsid w:val="000C0A3F"/>
    <w:rsid w:val="000C0B13"/>
    <w:rsid w:val="000C0E55"/>
    <w:rsid w:val="000C1157"/>
    <w:rsid w:val="000C1334"/>
    <w:rsid w:val="000C1DE7"/>
    <w:rsid w:val="000C2138"/>
    <w:rsid w:val="000C213B"/>
    <w:rsid w:val="000C2E30"/>
    <w:rsid w:val="000C2F4A"/>
    <w:rsid w:val="000C2FCF"/>
    <w:rsid w:val="000C344D"/>
    <w:rsid w:val="000C3475"/>
    <w:rsid w:val="000C3DDC"/>
    <w:rsid w:val="000C3ECF"/>
    <w:rsid w:val="000C3F49"/>
    <w:rsid w:val="000C3FAC"/>
    <w:rsid w:val="000C417C"/>
    <w:rsid w:val="000C4548"/>
    <w:rsid w:val="000C4BB7"/>
    <w:rsid w:val="000C4CCB"/>
    <w:rsid w:val="000C5C1E"/>
    <w:rsid w:val="000C636A"/>
    <w:rsid w:val="000C6402"/>
    <w:rsid w:val="000C6CD7"/>
    <w:rsid w:val="000C6E38"/>
    <w:rsid w:val="000C7019"/>
    <w:rsid w:val="000C723C"/>
    <w:rsid w:val="000C73D4"/>
    <w:rsid w:val="000C7A30"/>
    <w:rsid w:val="000C7CDD"/>
    <w:rsid w:val="000C7D7A"/>
    <w:rsid w:val="000D0225"/>
    <w:rsid w:val="000D025D"/>
    <w:rsid w:val="000D0538"/>
    <w:rsid w:val="000D0A2A"/>
    <w:rsid w:val="000D0EAB"/>
    <w:rsid w:val="000D1232"/>
    <w:rsid w:val="000D1329"/>
    <w:rsid w:val="000D22F6"/>
    <w:rsid w:val="000D2877"/>
    <w:rsid w:val="000D2C74"/>
    <w:rsid w:val="000D2CF6"/>
    <w:rsid w:val="000D2D6F"/>
    <w:rsid w:val="000D3142"/>
    <w:rsid w:val="000D355F"/>
    <w:rsid w:val="000D37A6"/>
    <w:rsid w:val="000D3C39"/>
    <w:rsid w:val="000D3C84"/>
    <w:rsid w:val="000D3E7E"/>
    <w:rsid w:val="000D410C"/>
    <w:rsid w:val="000D416F"/>
    <w:rsid w:val="000D490B"/>
    <w:rsid w:val="000D4DAF"/>
    <w:rsid w:val="000D4E1A"/>
    <w:rsid w:val="000D508A"/>
    <w:rsid w:val="000D5B00"/>
    <w:rsid w:val="000D5B86"/>
    <w:rsid w:val="000D63A5"/>
    <w:rsid w:val="000D683D"/>
    <w:rsid w:val="000D6B35"/>
    <w:rsid w:val="000D6C37"/>
    <w:rsid w:val="000D6C72"/>
    <w:rsid w:val="000D72F1"/>
    <w:rsid w:val="000D7BC2"/>
    <w:rsid w:val="000E0065"/>
    <w:rsid w:val="000E121E"/>
    <w:rsid w:val="000E158A"/>
    <w:rsid w:val="000E189D"/>
    <w:rsid w:val="000E1BE9"/>
    <w:rsid w:val="000E1E3C"/>
    <w:rsid w:val="000E1E8D"/>
    <w:rsid w:val="000E2518"/>
    <w:rsid w:val="000E2B97"/>
    <w:rsid w:val="000E2C85"/>
    <w:rsid w:val="000E2E09"/>
    <w:rsid w:val="000E31B4"/>
    <w:rsid w:val="000E3479"/>
    <w:rsid w:val="000E363F"/>
    <w:rsid w:val="000E3923"/>
    <w:rsid w:val="000E3EFA"/>
    <w:rsid w:val="000E3F8E"/>
    <w:rsid w:val="000E4613"/>
    <w:rsid w:val="000E491A"/>
    <w:rsid w:val="000E517D"/>
    <w:rsid w:val="000E5A24"/>
    <w:rsid w:val="000E5BC2"/>
    <w:rsid w:val="000E5DB0"/>
    <w:rsid w:val="000E5FDB"/>
    <w:rsid w:val="000E67FC"/>
    <w:rsid w:val="000E68AE"/>
    <w:rsid w:val="000E6A41"/>
    <w:rsid w:val="000E6C7D"/>
    <w:rsid w:val="000E7147"/>
    <w:rsid w:val="000E75E7"/>
    <w:rsid w:val="000E797A"/>
    <w:rsid w:val="000E7D4B"/>
    <w:rsid w:val="000F03AE"/>
    <w:rsid w:val="000F03D4"/>
    <w:rsid w:val="000F05BF"/>
    <w:rsid w:val="000F06D1"/>
    <w:rsid w:val="000F0861"/>
    <w:rsid w:val="000F108A"/>
    <w:rsid w:val="000F14BA"/>
    <w:rsid w:val="000F1C8C"/>
    <w:rsid w:val="000F1CB2"/>
    <w:rsid w:val="000F24FA"/>
    <w:rsid w:val="000F2746"/>
    <w:rsid w:val="000F2D83"/>
    <w:rsid w:val="000F2E8A"/>
    <w:rsid w:val="000F34ED"/>
    <w:rsid w:val="000F38A9"/>
    <w:rsid w:val="000F3C19"/>
    <w:rsid w:val="000F3EAA"/>
    <w:rsid w:val="000F3EBC"/>
    <w:rsid w:val="000F413D"/>
    <w:rsid w:val="000F46CA"/>
    <w:rsid w:val="000F4772"/>
    <w:rsid w:val="000F49EB"/>
    <w:rsid w:val="000F4A98"/>
    <w:rsid w:val="000F4D73"/>
    <w:rsid w:val="000F4D99"/>
    <w:rsid w:val="000F4F1C"/>
    <w:rsid w:val="000F5021"/>
    <w:rsid w:val="000F5382"/>
    <w:rsid w:val="000F5C8A"/>
    <w:rsid w:val="000F6997"/>
    <w:rsid w:val="000F6DD0"/>
    <w:rsid w:val="000F6EB0"/>
    <w:rsid w:val="000F7B73"/>
    <w:rsid w:val="000F7E5B"/>
    <w:rsid w:val="00100136"/>
    <w:rsid w:val="001006E8"/>
    <w:rsid w:val="00100876"/>
    <w:rsid w:val="00100978"/>
    <w:rsid w:val="00100A26"/>
    <w:rsid w:val="00100A9D"/>
    <w:rsid w:val="00100E88"/>
    <w:rsid w:val="00100EB7"/>
    <w:rsid w:val="001011E7"/>
    <w:rsid w:val="0010146D"/>
    <w:rsid w:val="00101626"/>
    <w:rsid w:val="00101630"/>
    <w:rsid w:val="00102493"/>
    <w:rsid w:val="00102507"/>
    <w:rsid w:val="00102598"/>
    <w:rsid w:val="00102645"/>
    <w:rsid w:val="00102914"/>
    <w:rsid w:val="00102DC3"/>
    <w:rsid w:val="00102F7C"/>
    <w:rsid w:val="00102F81"/>
    <w:rsid w:val="00102FE4"/>
    <w:rsid w:val="001034C7"/>
    <w:rsid w:val="00103CA8"/>
    <w:rsid w:val="00103ED5"/>
    <w:rsid w:val="00105392"/>
    <w:rsid w:val="001053EA"/>
    <w:rsid w:val="00105514"/>
    <w:rsid w:val="0010552C"/>
    <w:rsid w:val="001056AC"/>
    <w:rsid w:val="0010588F"/>
    <w:rsid w:val="00105A96"/>
    <w:rsid w:val="00105DE4"/>
    <w:rsid w:val="00106072"/>
    <w:rsid w:val="001062F2"/>
    <w:rsid w:val="0010659F"/>
    <w:rsid w:val="001069E2"/>
    <w:rsid w:val="00106B25"/>
    <w:rsid w:val="00106D5D"/>
    <w:rsid w:val="00106DAE"/>
    <w:rsid w:val="00106E99"/>
    <w:rsid w:val="00107ED6"/>
    <w:rsid w:val="00110266"/>
    <w:rsid w:val="00110A8E"/>
    <w:rsid w:val="00110C56"/>
    <w:rsid w:val="00110D4D"/>
    <w:rsid w:val="00111185"/>
    <w:rsid w:val="0011166C"/>
    <w:rsid w:val="00111959"/>
    <w:rsid w:val="00111FB9"/>
    <w:rsid w:val="0011207A"/>
    <w:rsid w:val="00112613"/>
    <w:rsid w:val="001128D1"/>
    <w:rsid w:val="00112D4A"/>
    <w:rsid w:val="00112EB2"/>
    <w:rsid w:val="0011351D"/>
    <w:rsid w:val="00113AD8"/>
    <w:rsid w:val="001146A1"/>
    <w:rsid w:val="001146CC"/>
    <w:rsid w:val="00114E1A"/>
    <w:rsid w:val="001152B1"/>
    <w:rsid w:val="00115938"/>
    <w:rsid w:val="00115CD2"/>
    <w:rsid w:val="00115EE5"/>
    <w:rsid w:val="001160A0"/>
    <w:rsid w:val="0011742E"/>
    <w:rsid w:val="00117982"/>
    <w:rsid w:val="00117C18"/>
    <w:rsid w:val="00117C27"/>
    <w:rsid w:val="00117D12"/>
    <w:rsid w:val="0012054B"/>
    <w:rsid w:val="001206AD"/>
    <w:rsid w:val="001206E5"/>
    <w:rsid w:val="00120CE4"/>
    <w:rsid w:val="001214B6"/>
    <w:rsid w:val="0012177F"/>
    <w:rsid w:val="001221F1"/>
    <w:rsid w:val="001223E2"/>
    <w:rsid w:val="00122485"/>
    <w:rsid w:val="0012280A"/>
    <w:rsid w:val="00122BBB"/>
    <w:rsid w:val="00123611"/>
    <w:rsid w:val="001241FB"/>
    <w:rsid w:val="00124AA1"/>
    <w:rsid w:val="001253EF"/>
    <w:rsid w:val="00125790"/>
    <w:rsid w:val="00125799"/>
    <w:rsid w:val="00125EA9"/>
    <w:rsid w:val="00126118"/>
    <w:rsid w:val="0012612D"/>
    <w:rsid w:val="001265EC"/>
    <w:rsid w:val="00126D2C"/>
    <w:rsid w:val="0012718B"/>
    <w:rsid w:val="00127383"/>
    <w:rsid w:val="00127BAF"/>
    <w:rsid w:val="0013088B"/>
    <w:rsid w:val="00130F3B"/>
    <w:rsid w:val="00131596"/>
    <w:rsid w:val="00131788"/>
    <w:rsid w:val="001317CF"/>
    <w:rsid w:val="00131BAB"/>
    <w:rsid w:val="001322EF"/>
    <w:rsid w:val="00132692"/>
    <w:rsid w:val="00133224"/>
    <w:rsid w:val="0013325F"/>
    <w:rsid w:val="00133472"/>
    <w:rsid w:val="001334BA"/>
    <w:rsid w:val="00133970"/>
    <w:rsid w:val="00133D19"/>
    <w:rsid w:val="00133EC2"/>
    <w:rsid w:val="0013403D"/>
    <w:rsid w:val="001340E8"/>
    <w:rsid w:val="00134261"/>
    <w:rsid w:val="00134637"/>
    <w:rsid w:val="00134654"/>
    <w:rsid w:val="001346AC"/>
    <w:rsid w:val="001348E2"/>
    <w:rsid w:val="00134E29"/>
    <w:rsid w:val="00134F0E"/>
    <w:rsid w:val="00135258"/>
    <w:rsid w:val="001352E3"/>
    <w:rsid w:val="001354B4"/>
    <w:rsid w:val="0013557C"/>
    <w:rsid w:val="001356DF"/>
    <w:rsid w:val="00135902"/>
    <w:rsid w:val="001360DC"/>
    <w:rsid w:val="001364BA"/>
    <w:rsid w:val="0013654A"/>
    <w:rsid w:val="00136DD4"/>
    <w:rsid w:val="00136F51"/>
    <w:rsid w:val="00137238"/>
    <w:rsid w:val="001373E9"/>
    <w:rsid w:val="00137446"/>
    <w:rsid w:val="001377C2"/>
    <w:rsid w:val="001378DA"/>
    <w:rsid w:val="00137AA5"/>
    <w:rsid w:val="00137AA6"/>
    <w:rsid w:val="001400A6"/>
    <w:rsid w:val="001403C9"/>
    <w:rsid w:val="001405F3"/>
    <w:rsid w:val="00140AAF"/>
    <w:rsid w:val="001410D2"/>
    <w:rsid w:val="00141347"/>
    <w:rsid w:val="0014179C"/>
    <w:rsid w:val="001417C0"/>
    <w:rsid w:val="0014183A"/>
    <w:rsid w:val="001419CE"/>
    <w:rsid w:val="00141AE2"/>
    <w:rsid w:val="0014229E"/>
    <w:rsid w:val="001428D3"/>
    <w:rsid w:val="00142CDF"/>
    <w:rsid w:val="0014333C"/>
    <w:rsid w:val="0014370C"/>
    <w:rsid w:val="00143894"/>
    <w:rsid w:val="001438F3"/>
    <w:rsid w:val="001439F9"/>
    <w:rsid w:val="00144A54"/>
    <w:rsid w:val="00144CBA"/>
    <w:rsid w:val="00144FC9"/>
    <w:rsid w:val="00145298"/>
    <w:rsid w:val="001457E2"/>
    <w:rsid w:val="00145BA0"/>
    <w:rsid w:val="00145F2A"/>
    <w:rsid w:val="001461B9"/>
    <w:rsid w:val="001461DA"/>
    <w:rsid w:val="00147077"/>
    <w:rsid w:val="0014736D"/>
    <w:rsid w:val="001474BD"/>
    <w:rsid w:val="001474F9"/>
    <w:rsid w:val="00147C3E"/>
    <w:rsid w:val="00147E26"/>
    <w:rsid w:val="00147F6E"/>
    <w:rsid w:val="00147FDB"/>
    <w:rsid w:val="00150418"/>
    <w:rsid w:val="00150986"/>
    <w:rsid w:val="00150A09"/>
    <w:rsid w:val="00152822"/>
    <w:rsid w:val="00152C5D"/>
    <w:rsid w:val="00152D55"/>
    <w:rsid w:val="00152FAB"/>
    <w:rsid w:val="0015336A"/>
    <w:rsid w:val="00153893"/>
    <w:rsid w:val="001538BE"/>
    <w:rsid w:val="00153CFB"/>
    <w:rsid w:val="001540BB"/>
    <w:rsid w:val="0015441B"/>
    <w:rsid w:val="0015480A"/>
    <w:rsid w:val="00154891"/>
    <w:rsid w:val="001551EA"/>
    <w:rsid w:val="00156619"/>
    <w:rsid w:val="00156BA4"/>
    <w:rsid w:val="00156E05"/>
    <w:rsid w:val="00157693"/>
    <w:rsid w:val="001576E9"/>
    <w:rsid w:val="0016028B"/>
    <w:rsid w:val="0016034C"/>
    <w:rsid w:val="00160372"/>
    <w:rsid w:val="001604F8"/>
    <w:rsid w:val="00160631"/>
    <w:rsid w:val="0016088B"/>
    <w:rsid w:val="00160AC6"/>
    <w:rsid w:val="00160D78"/>
    <w:rsid w:val="00160E1B"/>
    <w:rsid w:val="00161007"/>
    <w:rsid w:val="00161094"/>
    <w:rsid w:val="00161103"/>
    <w:rsid w:val="00161227"/>
    <w:rsid w:val="00161F56"/>
    <w:rsid w:val="00162279"/>
    <w:rsid w:val="0016262C"/>
    <w:rsid w:val="001627D3"/>
    <w:rsid w:val="00163C2C"/>
    <w:rsid w:val="001642F1"/>
    <w:rsid w:val="00164344"/>
    <w:rsid w:val="00164510"/>
    <w:rsid w:val="00164645"/>
    <w:rsid w:val="001655A3"/>
    <w:rsid w:val="0016568C"/>
    <w:rsid w:val="00165783"/>
    <w:rsid w:val="0016609F"/>
    <w:rsid w:val="0016622C"/>
    <w:rsid w:val="001668CF"/>
    <w:rsid w:val="00166B21"/>
    <w:rsid w:val="001675AC"/>
    <w:rsid w:val="0017012F"/>
    <w:rsid w:val="001704E2"/>
    <w:rsid w:val="0017089A"/>
    <w:rsid w:val="00170E67"/>
    <w:rsid w:val="00171070"/>
    <w:rsid w:val="001711ED"/>
    <w:rsid w:val="0017160D"/>
    <w:rsid w:val="00171C57"/>
    <w:rsid w:val="00171D16"/>
    <w:rsid w:val="0017258E"/>
    <w:rsid w:val="001728C2"/>
    <w:rsid w:val="00172CE9"/>
    <w:rsid w:val="00173215"/>
    <w:rsid w:val="00173452"/>
    <w:rsid w:val="00173857"/>
    <w:rsid w:val="00173A8D"/>
    <w:rsid w:val="00173BA9"/>
    <w:rsid w:val="00173CB7"/>
    <w:rsid w:val="00174421"/>
    <w:rsid w:val="0017452C"/>
    <w:rsid w:val="00174578"/>
    <w:rsid w:val="00174636"/>
    <w:rsid w:val="0017485F"/>
    <w:rsid w:val="00174C9D"/>
    <w:rsid w:val="001758D5"/>
    <w:rsid w:val="00175B12"/>
    <w:rsid w:val="00175DFB"/>
    <w:rsid w:val="00176689"/>
    <w:rsid w:val="00176698"/>
    <w:rsid w:val="00176820"/>
    <w:rsid w:val="00176E7B"/>
    <w:rsid w:val="001774D2"/>
    <w:rsid w:val="001774D7"/>
    <w:rsid w:val="00177679"/>
    <w:rsid w:val="0017772B"/>
    <w:rsid w:val="00177952"/>
    <w:rsid w:val="00177C8B"/>
    <w:rsid w:val="0017A63C"/>
    <w:rsid w:val="0018051D"/>
    <w:rsid w:val="001805CB"/>
    <w:rsid w:val="00180710"/>
    <w:rsid w:val="001809C4"/>
    <w:rsid w:val="00180C36"/>
    <w:rsid w:val="00180FBB"/>
    <w:rsid w:val="001816DF"/>
    <w:rsid w:val="00181973"/>
    <w:rsid w:val="001822CA"/>
    <w:rsid w:val="0018289E"/>
    <w:rsid w:val="00182EE3"/>
    <w:rsid w:val="001831B8"/>
    <w:rsid w:val="00183215"/>
    <w:rsid w:val="00183F8B"/>
    <w:rsid w:val="00184852"/>
    <w:rsid w:val="00184BDA"/>
    <w:rsid w:val="00185484"/>
    <w:rsid w:val="00185C1E"/>
    <w:rsid w:val="00185F48"/>
    <w:rsid w:val="00187451"/>
    <w:rsid w:val="00187487"/>
    <w:rsid w:val="00187AA3"/>
    <w:rsid w:val="00187C2A"/>
    <w:rsid w:val="0019021A"/>
    <w:rsid w:val="00190B5A"/>
    <w:rsid w:val="00190D9E"/>
    <w:rsid w:val="00190F34"/>
    <w:rsid w:val="00190F3C"/>
    <w:rsid w:val="00191F4D"/>
    <w:rsid w:val="0019200B"/>
    <w:rsid w:val="0019330D"/>
    <w:rsid w:val="0019379B"/>
    <w:rsid w:val="0019396F"/>
    <w:rsid w:val="00193A8F"/>
    <w:rsid w:val="00194516"/>
    <w:rsid w:val="00194A59"/>
    <w:rsid w:val="00194A9D"/>
    <w:rsid w:val="00194C46"/>
    <w:rsid w:val="00194D9F"/>
    <w:rsid w:val="00195180"/>
    <w:rsid w:val="00195DF1"/>
    <w:rsid w:val="00195E2D"/>
    <w:rsid w:val="0019672F"/>
    <w:rsid w:val="00196803"/>
    <w:rsid w:val="00196B43"/>
    <w:rsid w:val="001971F1"/>
    <w:rsid w:val="0019723D"/>
    <w:rsid w:val="001977D0"/>
    <w:rsid w:val="001A0049"/>
    <w:rsid w:val="001A06F6"/>
    <w:rsid w:val="001A08FF"/>
    <w:rsid w:val="001A0995"/>
    <w:rsid w:val="001A1162"/>
    <w:rsid w:val="001A1514"/>
    <w:rsid w:val="001A179F"/>
    <w:rsid w:val="001A17FE"/>
    <w:rsid w:val="001A22B5"/>
    <w:rsid w:val="001A254D"/>
    <w:rsid w:val="001A2824"/>
    <w:rsid w:val="001A29CE"/>
    <w:rsid w:val="001A32E7"/>
    <w:rsid w:val="001A332F"/>
    <w:rsid w:val="001A33A7"/>
    <w:rsid w:val="001A33B3"/>
    <w:rsid w:val="001A35C7"/>
    <w:rsid w:val="001A3AAB"/>
    <w:rsid w:val="001A3B2D"/>
    <w:rsid w:val="001A3D54"/>
    <w:rsid w:val="001A3F83"/>
    <w:rsid w:val="001A4540"/>
    <w:rsid w:val="001A4630"/>
    <w:rsid w:val="001A5271"/>
    <w:rsid w:val="001A5386"/>
    <w:rsid w:val="001A5E27"/>
    <w:rsid w:val="001A6064"/>
    <w:rsid w:val="001A6110"/>
    <w:rsid w:val="001A64B3"/>
    <w:rsid w:val="001A6583"/>
    <w:rsid w:val="001A6645"/>
    <w:rsid w:val="001A6810"/>
    <w:rsid w:val="001A6B1F"/>
    <w:rsid w:val="001A6B5A"/>
    <w:rsid w:val="001A75DA"/>
    <w:rsid w:val="001A79A6"/>
    <w:rsid w:val="001A7BB1"/>
    <w:rsid w:val="001A7CDE"/>
    <w:rsid w:val="001B0118"/>
    <w:rsid w:val="001B07E0"/>
    <w:rsid w:val="001B0BCF"/>
    <w:rsid w:val="001B1360"/>
    <w:rsid w:val="001B17BA"/>
    <w:rsid w:val="001B1A4D"/>
    <w:rsid w:val="001B1D39"/>
    <w:rsid w:val="001B23D4"/>
    <w:rsid w:val="001B262C"/>
    <w:rsid w:val="001B26E4"/>
    <w:rsid w:val="001B2A3D"/>
    <w:rsid w:val="001B2BBA"/>
    <w:rsid w:val="001B302B"/>
    <w:rsid w:val="001B3088"/>
    <w:rsid w:val="001B3719"/>
    <w:rsid w:val="001B3F1B"/>
    <w:rsid w:val="001B3FB6"/>
    <w:rsid w:val="001B421F"/>
    <w:rsid w:val="001B44BF"/>
    <w:rsid w:val="001B4631"/>
    <w:rsid w:val="001B4983"/>
    <w:rsid w:val="001B4BCC"/>
    <w:rsid w:val="001B4C35"/>
    <w:rsid w:val="001B4EA9"/>
    <w:rsid w:val="001B4FBB"/>
    <w:rsid w:val="001B58A0"/>
    <w:rsid w:val="001B6305"/>
    <w:rsid w:val="001B6549"/>
    <w:rsid w:val="001B6868"/>
    <w:rsid w:val="001B69D3"/>
    <w:rsid w:val="001B6B3D"/>
    <w:rsid w:val="001B6C6C"/>
    <w:rsid w:val="001B706C"/>
    <w:rsid w:val="001B739C"/>
    <w:rsid w:val="001B7606"/>
    <w:rsid w:val="001C02A6"/>
    <w:rsid w:val="001C0365"/>
    <w:rsid w:val="001C04DB"/>
    <w:rsid w:val="001C0E1D"/>
    <w:rsid w:val="001C1348"/>
    <w:rsid w:val="001C1591"/>
    <w:rsid w:val="001C1824"/>
    <w:rsid w:val="001C18AA"/>
    <w:rsid w:val="001C1A33"/>
    <w:rsid w:val="001C25A1"/>
    <w:rsid w:val="001C2B6D"/>
    <w:rsid w:val="001C35F7"/>
    <w:rsid w:val="001C386A"/>
    <w:rsid w:val="001C389C"/>
    <w:rsid w:val="001C3900"/>
    <w:rsid w:val="001C3A9C"/>
    <w:rsid w:val="001C3AD4"/>
    <w:rsid w:val="001C3DBF"/>
    <w:rsid w:val="001C3F47"/>
    <w:rsid w:val="001C41FB"/>
    <w:rsid w:val="001C4408"/>
    <w:rsid w:val="001C4F30"/>
    <w:rsid w:val="001C5316"/>
    <w:rsid w:val="001C5331"/>
    <w:rsid w:val="001C54F9"/>
    <w:rsid w:val="001C583D"/>
    <w:rsid w:val="001C5C4E"/>
    <w:rsid w:val="001C66A8"/>
    <w:rsid w:val="001C6757"/>
    <w:rsid w:val="001C690D"/>
    <w:rsid w:val="001C6D14"/>
    <w:rsid w:val="001C7E52"/>
    <w:rsid w:val="001D01A1"/>
    <w:rsid w:val="001D0282"/>
    <w:rsid w:val="001D0301"/>
    <w:rsid w:val="001D088C"/>
    <w:rsid w:val="001D08C7"/>
    <w:rsid w:val="001D0A87"/>
    <w:rsid w:val="001D1556"/>
    <w:rsid w:val="001D16AD"/>
    <w:rsid w:val="001D1EF4"/>
    <w:rsid w:val="001D1F34"/>
    <w:rsid w:val="001D2488"/>
    <w:rsid w:val="001D25ED"/>
    <w:rsid w:val="001D296E"/>
    <w:rsid w:val="001D3162"/>
    <w:rsid w:val="001D39A0"/>
    <w:rsid w:val="001D3E7C"/>
    <w:rsid w:val="001D49EC"/>
    <w:rsid w:val="001D4CEB"/>
    <w:rsid w:val="001D4F65"/>
    <w:rsid w:val="001D5A92"/>
    <w:rsid w:val="001D5D1F"/>
    <w:rsid w:val="001D6037"/>
    <w:rsid w:val="001D634C"/>
    <w:rsid w:val="001D64F4"/>
    <w:rsid w:val="001D6913"/>
    <w:rsid w:val="001D6AFF"/>
    <w:rsid w:val="001D73DA"/>
    <w:rsid w:val="001D74A7"/>
    <w:rsid w:val="001D7FDD"/>
    <w:rsid w:val="001DE487"/>
    <w:rsid w:val="001E0188"/>
    <w:rsid w:val="001E05C9"/>
    <w:rsid w:val="001E05CD"/>
    <w:rsid w:val="001E0CCB"/>
    <w:rsid w:val="001E0F7B"/>
    <w:rsid w:val="001E1000"/>
    <w:rsid w:val="001E12FC"/>
    <w:rsid w:val="001E1B25"/>
    <w:rsid w:val="001E1E43"/>
    <w:rsid w:val="001E2164"/>
    <w:rsid w:val="001E217D"/>
    <w:rsid w:val="001E2942"/>
    <w:rsid w:val="001E3252"/>
    <w:rsid w:val="001E3BDC"/>
    <w:rsid w:val="001E447F"/>
    <w:rsid w:val="001E44DB"/>
    <w:rsid w:val="001E48A4"/>
    <w:rsid w:val="001E48D2"/>
    <w:rsid w:val="001E4964"/>
    <w:rsid w:val="001E4AC1"/>
    <w:rsid w:val="001E4D82"/>
    <w:rsid w:val="001E4DC5"/>
    <w:rsid w:val="001E5309"/>
    <w:rsid w:val="001E57F2"/>
    <w:rsid w:val="001E58AA"/>
    <w:rsid w:val="001E5AEF"/>
    <w:rsid w:val="001E5FAF"/>
    <w:rsid w:val="001E6526"/>
    <w:rsid w:val="001E6D79"/>
    <w:rsid w:val="001E6DB6"/>
    <w:rsid w:val="001E6EDC"/>
    <w:rsid w:val="001E7035"/>
    <w:rsid w:val="001E7312"/>
    <w:rsid w:val="001E76F8"/>
    <w:rsid w:val="001E78DC"/>
    <w:rsid w:val="001E7C76"/>
    <w:rsid w:val="001E7FC8"/>
    <w:rsid w:val="001F193C"/>
    <w:rsid w:val="001F1D21"/>
    <w:rsid w:val="001F1D80"/>
    <w:rsid w:val="001F233C"/>
    <w:rsid w:val="001F26C2"/>
    <w:rsid w:val="001F2703"/>
    <w:rsid w:val="001F2D8F"/>
    <w:rsid w:val="001F2FF4"/>
    <w:rsid w:val="001F31C0"/>
    <w:rsid w:val="001F327C"/>
    <w:rsid w:val="001F35F1"/>
    <w:rsid w:val="001F37C1"/>
    <w:rsid w:val="001F3981"/>
    <w:rsid w:val="001F3A2A"/>
    <w:rsid w:val="001F3A34"/>
    <w:rsid w:val="001F3A51"/>
    <w:rsid w:val="001F43A2"/>
    <w:rsid w:val="001F47CA"/>
    <w:rsid w:val="001F4C80"/>
    <w:rsid w:val="001F4F5B"/>
    <w:rsid w:val="001F5344"/>
    <w:rsid w:val="001F5411"/>
    <w:rsid w:val="001F54D3"/>
    <w:rsid w:val="001F57E1"/>
    <w:rsid w:val="001F645A"/>
    <w:rsid w:val="001F65F9"/>
    <w:rsid w:val="001F677B"/>
    <w:rsid w:val="001F6BCE"/>
    <w:rsid w:val="001F6D27"/>
    <w:rsid w:val="001F72FB"/>
    <w:rsid w:val="001F747D"/>
    <w:rsid w:val="0020103F"/>
    <w:rsid w:val="002016AE"/>
    <w:rsid w:val="00202061"/>
    <w:rsid w:val="00202678"/>
    <w:rsid w:val="0020359F"/>
    <w:rsid w:val="00203B6B"/>
    <w:rsid w:val="0020410E"/>
    <w:rsid w:val="0020466D"/>
    <w:rsid w:val="00204B09"/>
    <w:rsid w:val="00204F6D"/>
    <w:rsid w:val="002051B2"/>
    <w:rsid w:val="00205E34"/>
    <w:rsid w:val="00205F6B"/>
    <w:rsid w:val="00206374"/>
    <w:rsid w:val="00206638"/>
    <w:rsid w:val="0020744C"/>
    <w:rsid w:val="0020797E"/>
    <w:rsid w:val="002107C4"/>
    <w:rsid w:val="00210AED"/>
    <w:rsid w:val="0021134B"/>
    <w:rsid w:val="002113B6"/>
    <w:rsid w:val="00211C33"/>
    <w:rsid w:val="00211D40"/>
    <w:rsid w:val="00211F19"/>
    <w:rsid w:val="00211FE9"/>
    <w:rsid w:val="0021203C"/>
    <w:rsid w:val="00212727"/>
    <w:rsid w:val="00212D42"/>
    <w:rsid w:val="00213097"/>
    <w:rsid w:val="0021370C"/>
    <w:rsid w:val="00213832"/>
    <w:rsid w:val="00213959"/>
    <w:rsid w:val="002139CB"/>
    <w:rsid w:val="00214D51"/>
    <w:rsid w:val="0021549D"/>
    <w:rsid w:val="00215777"/>
    <w:rsid w:val="00215DAD"/>
    <w:rsid w:val="00215FAF"/>
    <w:rsid w:val="002163BA"/>
    <w:rsid w:val="00216513"/>
    <w:rsid w:val="00216BA7"/>
    <w:rsid w:val="00216E2A"/>
    <w:rsid w:val="00216EC0"/>
    <w:rsid w:val="002176B1"/>
    <w:rsid w:val="0021789A"/>
    <w:rsid w:val="002178EA"/>
    <w:rsid w:val="002178FE"/>
    <w:rsid w:val="00217DBE"/>
    <w:rsid w:val="00220552"/>
    <w:rsid w:val="00220960"/>
    <w:rsid w:val="00220A2D"/>
    <w:rsid w:val="00220CCD"/>
    <w:rsid w:val="00220E0E"/>
    <w:rsid w:val="00220EB9"/>
    <w:rsid w:val="002211B8"/>
    <w:rsid w:val="002212D6"/>
    <w:rsid w:val="00221507"/>
    <w:rsid w:val="002226A8"/>
    <w:rsid w:val="00223C30"/>
    <w:rsid w:val="00223CCA"/>
    <w:rsid w:val="00223CEE"/>
    <w:rsid w:val="0022474B"/>
    <w:rsid w:val="00224DE6"/>
    <w:rsid w:val="0022513C"/>
    <w:rsid w:val="0022524E"/>
    <w:rsid w:val="002252C5"/>
    <w:rsid w:val="00225431"/>
    <w:rsid w:val="00225B0C"/>
    <w:rsid w:val="00226799"/>
    <w:rsid w:val="0022684C"/>
    <w:rsid w:val="00226964"/>
    <w:rsid w:val="00226CB0"/>
    <w:rsid w:val="002274D0"/>
    <w:rsid w:val="00227C92"/>
    <w:rsid w:val="00227FD6"/>
    <w:rsid w:val="0023059C"/>
    <w:rsid w:val="0023071B"/>
    <w:rsid w:val="00230A5C"/>
    <w:rsid w:val="00230E19"/>
    <w:rsid w:val="00232608"/>
    <w:rsid w:val="0023260A"/>
    <w:rsid w:val="00232E5E"/>
    <w:rsid w:val="00233535"/>
    <w:rsid w:val="002337D5"/>
    <w:rsid w:val="00233A47"/>
    <w:rsid w:val="00233FA1"/>
    <w:rsid w:val="00234399"/>
    <w:rsid w:val="0023483F"/>
    <w:rsid w:val="00234B78"/>
    <w:rsid w:val="00235370"/>
    <w:rsid w:val="0023568A"/>
    <w:rsid w:val="00235731"/>
    <w:rsid w:val="00235780"/>
    <w:rsid w:val="0023595D"/>
    <w:rsid w:val="00235F6A"/>
    <w:rsid w:val="00235F6B"/>
    <w:rsid w:val="0023626B"/>
    <w:rsid w:val="00236291"/>
    <w:rsid w:val="0023707A"/>
    <w:rsid w:val="00237762"/>
    <w:rsid w:val="002378FF"/>
    <w:rsid w:val="00237E9D"/>
    <w:rsid w:val="00240419"/>
    <w:rsid w:val="00240592"/>
    <w:rsid w:val="00240630"/>
    <w:rsid w:val="002407DE"/>
    <w:rsid w:val="00240AD1"/>
    <w:rsid w:val="00240F29"/>
    <w:rsid w:val="002414A4"/>
    <w:rsid w:val="002414C5"/>
    <w:rsid w:val="00241AFD"/>
    <w:rsid w:val="00241FA0"/>
    <w:rsid w:val="002424B0"/>
    <w:rsid w:val="0024365A"/>
    <w:rsid w:val="0024437D"/>
    <w:rsid w:val="00244B7D"/>
    <w:rsid w:val="00244D26"/>
    <w:rsid w:val="00245033"/>
    <w:rsid w:val="00245BE1"/>
    <w:rsid w:val="00245CEA"/>
    <w:rsid w:val="0024605C"/>
    <w:rsid w:val="002460F7"/>
    <w:rsid w:val="0024635A"/>
    <w:rsid w:val="0024646C"/>
    <w:rsid w:val="00246B07"/>
    <w:rsid w:val="00246B8C"/>
    <w:rsid w:val="00246EF6"/>
    <w:rsid w:val="00247078"/>
    <w:rsid w:val="00247459"/>
    <w:rsid w:val="00247467"/>
    <w:rsid w:val="00247EFE"/>
    <w:rsid w:val="002504FB"/>
    <w:rsid w:val="00250611"/>
    <w:rsid w:val="00250885"/>
    <w:rsid w:val="002511F9"/>
    <w:rsid w:val="002519A7"/>
    <w:rsid w:val="00251B1D"/>
    <w:rsid w:val="00251B3F"/>
    <w:rsid w:val="00251BFE"/>
    <w:rsid w:val="00251C05"/>
    <w:rsid w:val="0025205F"/>
    <w:rsid w:val="002520DC"/>
    <w:rsid w:val="0025228A"/>
    <w:rsid w:val="002524EE"/>
    <w:rsid w:val="002528B9"/>
    <w:rsid w:val="00252C2C"/>
    <w:rsid w:val="00252E34"/>
    <w:rsid w:val="00252FED"/>
    <w:rsid w:val="00253152"/>
    <w:rsid w:val="0025332D"/>
    <w:rsid w:val="00253492"/>
    <w:rsid w:val="0025389B"/>
    <w:rsid w:val="002538A7"/>
    <w:rsid w:val="002538B1"/>
    <w:rsid w:val="00253AD0"/>
    <w:rsid w:val="00253BD1"/>
    <w:rsid w:val="00253DCF"/>
    <w:rsid w:val="002541AE"/>
    <w:rsid w:val="00254794"/>
    <w:rsid w:val="002549EE"/>
    <w:rsid w:val="00256269"/>
    <w:rsid w:val="00256B4A"/>
    <w:rsid w:val="002570C7"/>
    <w:rsid w:val="0025782C"/>
    <w:rsid w:val="00257C77"/>
    <w:rsid w:val="00257F68"/>
    <w:rsid w:val="00260815"/>
    <w:rsid w:val="002608AC"/>
    <w:rsid w:val="00260A7F"/>
    <w:rsid w:val="00260DC1"/>
    <w:rsid w:val="0026111E"/>
    <w:rsid w:val="002615D3"/>
    <w:rsid w:val="002617E3"/>
    <w:rsid w:val="002619F1"/>
    <w:rsid w:val="00261EB3"/>
    <w:rsid w:val="00262594"/>
    <w:rsid w:val="0026394C"/>
    <w:rsid w:val="002641F5"/>
    <w:rsid w:val="00264324"/>
    <w:rsid w:val="00264ACC"/>
    <w:rsid w:val="002651C4"/>
    <w:rsid w:val="002654A7"/>
    <w:rsid w:val="0026591D"/>
    <w:rsid w:val="00265A77"/>
    <w:rsid w:val="00265C84"/>
    <w:rsid w:val="00265FDE"/>
    <w:rsid w:val="00266082"/>
    <w:rsid w:val="002661AE"/>
    <w:rsid w:val="00267B64"/>
    <w:rsid w:val="00267C6E"/>
    <w:rsid w:val="0027091C"/>
    <w:rsid w:val="00270940"/>
    <w:rsid w:val="002709BE"/>
    <w:rsid w:val="00270D4C"/>
    <w:rsid w:val="00271468"/>
    <w:rsid w:val="002718D6"/>
    <w:rsid w:val="00271981"/>
    <w:rsid w:val="00271B01"/>
    <w:rsid w:val="002728A3"/>
    <w:rsid w:val="0027295E"/>
    <w:rsid w:val="002739A5"/>
    <w:rsid w:val="00273FC7"/>
    <w:rsid w:val="002740A6"/>
    <w:rsid w:val="00274149"/>
    <w:rsid w:val="002744F4"/>
    <w:rsid w:val="002749F5"/>
    <w:rsid w:val="00274D4E"/>
    <w:rsid w:val="00275998"/>
    <w:rsid w:val="00276015"/>
    <w:rsid w:val="00276080"/>
    <w:rsid w:val="002760E2"/>
    <w:rsid w:val="00276302"/>
    <w:rsid w:val="00276626"/>
    <w:rsid w:val="00276896"/>
    <w:rsid w:val="00276996"/>
    <w:rsid w:val="00276B57"/>
    <w:rsid w:val="00276DE9"/>
    <w:rsid w:val="00277511"/>
    <w:rsid w:val="00277624"/>
    <w:rsid w:val="00277B58"/>
    <w:rsid w:val="00277D1C"/>
    <w:rsid w:val="00277D39"/>
    <w:rsid w:val="00277D51"/>
    <w:rsid w:val="00280357"/>
    <w:rsid w:val="0028139D"/>
    <w:rsid w:val="0028149A"/>
    <w:rsid w:val="002819D3"/>
    <w:rsid w:val="0028251C"/>
    <w:rsid w:val="00282F00"/>
    <w:rsid w:val="0028362B"/>
    <w:rsid w:val="00283DD7"/>
    <w:rsid w:val="00284757"/>
    <w:rsid w:val="002849F3"/>
    <w:rsid w:val="00284D7D"/>
    <w:rsid w:val="00284DC0"/>
    <w:rsid w:val="0028517E"/>
    <w:rsid w:val="002859CD"/>
    <w:rsid w:val="00285B3D"/>
    <w:rsid w:val="00285C0E"/>
    <w:rsid w:val="00285C37"/>
    <w:rsid w:val="00286B76"/>
    <w:rsid w:val="00286E0F"/>
    <w:rsid w:val="00286F37"/>
    <w:rsid w:val="00286F51"/>
    <w:rsid w:val="00287070"/>
    <w:rsid w:val="002870F2"/>
    <w:rsid w:val="00287543"/>
    <w:rsid w:val="00287635"/>
    <w:rsid w:val="00287A0D"/>
    <w:rsid w:val="00287A56"/>
    <w:rsid w:val="00287DAE"/>
    <w:rsid w:val="00290169"/>
    <w:rsid w:val="0029032F"/>
    <w:rsid w:val="00290584"/>
    <w:rsid w:val="00290803"/>
    <w:rsid w:val="002908F9"/>
    <w:rsid w:val="00291021"/>
    <w:rsid w:val="00291375"/>
    <w:rsid w:val="002916C2"/>
    <w:rsid w:val="00291BF0"/>
    <w:rsid w:val="0029224C"/>
    <w:rsid w:val="0029230F"/>
    <w:rsid w:val="002923AE"/>
    <w:rsid w:val="00292403"/>
    <w:rsid w:val="002931CE"/>
    <w:rsid w:val="002936B1"/>
    <w:rsid w:val="00293979"/>
    <w:rsid w:val="002944AE"/>
    <w:rsid w:val="002949F9"/>
    <w:rsid w:val="00294C60"/>
    <w:rsid w:val="0029513D"/>
    <w:rsid w:val="0029538A"/>
    <w:rsid w:val="002954F0"/>
    <w:rsid w:val="00295B30"/>
    <w:rsid w:val="00295E25"/>
    <w:rsid w:val="00296120"/>
    <w:rsid w:val="002963B0"/>
    <w:rsid w:val="00296571"/>
    <w:rsid w:val="00296657"/>
    <w:rsid w:val="00296CE6"/>
    <w:rsid w:val="002971F1"/>
    <w:rsid w:val="00297254"/>
    <w:rsid w:val="00297642"/>
    <w:rsid w:val="0029773D"/>
    <w:rsid w:val="0029777C"/>
    <w:rsid w:val="002979BB"/>
    <w:rsid w:val="00297AB8"/>
    <w:rsid w:val="002A0425"/>
    <w:rsid w:val="002A0F0B"/>
    <w:rsid w:val="002A110C"/>
    <w:rsid w:val="002A12BE"/>
    <w:rsid w:val="002A133D"/>
    <w:rsid w:val="002A157A"/>
    <w:rsid w:val="002A2B85"/>
    <w:rsid w:val="002A2D01"/>
    <w:rsid w:val="002A2D74"/>
    <w:rsid w:val="002A33BA"/>
    <w:rsid w:val="002A3652"/>
    <w:rsid w:val="002A3731"/>
    <w:rsid w:val="002A38D2"/>
    <w:rsid w:val="002A399F"/>
    <w:rsid w:val="002A3A58"/>
    <w:rsid w:val="002A42E5"/>
    <w:rsid w:val="002A4733"/>
    <w:rsid w:val="002A49A8"/>
    <w:rsid w:val="002A4CBF"/>
    <w:rsid w:val="002A4DA4"/>
    <w:rsid w:val="002A4DE4"/>
    <w:rsid w:val="002A4ECF"/>
    <w:rsid w:val="002A5109"/>
    <w:rsid w:val="002A51B0"/>
    <w:rsid w:val="002A52CB"/>
    <w:rsid w:val="002A5C04"/>
    <w:rsid w:val="002A5D6D"/>
    <w:rsid w:val="002A6AB5"/>
    <w:rsid w:val="002A6C6D"/>
    <w:rsid w:val="002A7042"/>
    <w:rsid w:val="002A7429"/>
    <w:rsid w:val="002A7F50"/>
    <w:rsid w:val="002B05AA"/>
    <w:rsid w:val="002B09A6"/>
    <w:rsid w:val="002B1799"/>
    <w:rsid w:val="002B1BC1"/>
    <w:rsid w:val="002B1C8B"/>
    <w:rsid w:val="002B234B"/>
    <w:rsid w:val="002B2872"/>
    <w:rsid w:val="002B2E74"/>
    <w:rsid w:val="002B2F2E"/>
    <w:rsid w:val="002B3232"/>
    <w:rsid w:val="002B343C"/>
    <w:rsid w:val="002B345F"/>
    <w:rsid w:val="002B3829"/>
    <w:rsid w:val="002B390D"/>
    <w:rsid w:val="002B3987"/>
    <w:rsid w:val="002B466C"/>
    <w:rsid w:val="002B476B"/>
    <w:rsid w:val="002B52A9"/>
    <w:rsid w:val="002B6372"/>
    <w:rsid w:val="002B6923"/>
    <w:rsid w:val="002B7812"/>
    <w:rsid w:val="002B7A6B"/>
    <w:rsid w:val="002B7B8E"/>
    <w:rsid w:val="002B7F2F"/>
    <w:rsid w:val="002C02AE"/>
    <w:rsid w:val="002C0539"/>
    <w:rsid w:val="002C05BE"/>
    <w:rsid w:val="002C0A76"/>
    <w:rsid w:val="002C262A"/>
    <w:rsid w:val="002C276B"/>
    <w:rsid w:val="002C2CE2"/>
    <w:rsid w:val="002C2F22"/>
    <w:rsid w:val="002C2F25"/>
    <w:rsid w:val="002C31A6"/>
    <w:rsid w:val="002C3358"/>
    <w:rsid w:val="002C3564"/>
    <w:rsid w:val="002C3715"/>
    <w:rsid w:val="002C3DB5"/>
    <w:rsid w:val="002C3E6B"/>
    <w:rsid w:val="002C3FE7"/>
    <w:rsid w:val="002C4224"/>
    <w:rsid w:val="002C42D5"/>
    <w:rsid w:val="002C42DA"/>
    <w:rsid w:val="002C4404"/>
    <w:rsid w:val="002C45CA"/>
    <w:rsid w:val="002C4D1E"/>
    <w:rsid w:val="002C4DCC"/>
    <w:rsid w:val="002C5065"/>
    <w:rsid w:val="002C5249"/>
    <w:rsid w:val="002C527A"/>
    <w:rsid w:val="002C52D3"/>
    <w:rsid w:val="002C5460"/>
    <w:rsid w:val="002C55D2"/>
    <w:rsid w:val="002C58FB"/>
    <w:rsid w:val="002C5A2D"/>
    <w:rsid w:val="002C5B56"/>
    <w:rsid w:val="002C5BDB"/>
    <w:rsid w:val="002C5D61"/>
    <w:rsid w:val="002C60E7"/>
    <w:rsid w:val="002C6415"/>
    <w:rsid w:val="002C6BA0"/>
    <w:rsid w:val="002C6E50"/>
    <w:rsid w:val="002C71C1"/>
    <w:rsid w:val="002C7845"/>
    <w:rsid w:val="002C7900"/>
    <w:rsid w:val="002CB861"/>
    <w:rsid w:val="002D0028"/>
    <w:rsid w:val="002D08A4"/>
    <w:rsid w:val="002D08F5"/>
    <w:rsid w:val="002D1058"/>
    <w:rsid w:val="002D10F1"/>
    <w:rsid w:val="002D1B80"/>
    <w:rsid w:val="002D1F0B"/>
    <w:rsid w:val="002D2298"/>
    <w:rsid w:val="002D22F7"/>
    <w:rsid w:val="002D2C05"/>
    <w:rsid w:val="002D36DB"/>
    <w:rsid w:val="002D423F"/>
    <w:rsid w:val="002D46C6"/>
    <w:rsid w:val="002D4857"/>
    <w:rsid w:val="002D4A65"/>
    <w:rsid w:val="002D5CEF"/>
    <w:rsid w:val="002D5D77"/>
    <w:rsid w:val="002D615E"/>
    <w:rsid w:val="002D6409"/>
    <w:rsid w:val="002D743B"/>
    <w:rsid w:val="002D7DB1"/>
    <w:rsid w:val="002D832D"/>
    <w:rsid w:val="002E1112"/>
    <w:rsid w:val="002E1683"/>
    <w:rsid w:val="002E1864"/>
    <w:rsid w:val="002E187C"/>
    <w:rsid w:val="002E254D"/>
    <w:rsid w:val="002E2710"/>
    <w:rsid w:val="002E27D5"/>
    <w:rsid w:val="002E2C63"/>
    <w:rsid w:val="002E2D24"/>
    <w:rsid w:val="002E314E"/>
    <w:rsid w:val="002E31B4"/>
    <w:rsid w:val="002E3FE9"/>
    <w:rsid w:val="002E3FFF"/>
    <w:rsid w:val="002E43C0"/>
    <w:rsid w:val="002E44E3"/>
    <w:rsid w:val="002E470C"/>
    <w:rsid w:val="002E4A49"/>
    <w:rsid w:val="002E4F51"/>
    <w:rsid w:val="002E5464"/>
    <w:rsid w:val="002E5479"/>
    <w:rsid w:val="002E6011"/>
    <w:rsid w:val="002E62EC"/>
    <w:rsid w:val="002E6478"/>
    <w:rsid w:val="002E65B2"/>
    <w:rsid w:val="002E6FDB"/>
    <w:rsid w:val="002E701F"/>
    <w:rsid w:val="002E71ED"/>
    <w:rsid w:val="002E73F9"/>
    <w:rsid w:val="002E7809"/>
    <w:rsid w:val="002F031D"/>
    <w:rsid w:val="002F041A"/>
    <w:rsid w:val="002F0671"/>
    <w:rsid w:val="002F0E29"/>
    <w:rsid w:val="002F0E38"/>
    <w:rsid w:val="002F1E2C"/>
    <w:rsid w:val="002F1ED3"/>
    <w:rsid w:val="002F23FF"/>
    <w:rsid w:val="002F24E0"/>
    <w:rsid w:val="002F265A"/>
    <w:rsid w:val="002F2696"/>
    <w:rsid w:val="002F27A4"/>
    <w:rsid w:val="002F2D78"/>
    <w:rsid w:val="002F2F60"/>
    <w:rsid w:val="002F3682"/>
    <w:rsid w:val="002F3966"/>
    <w:rsid w:val="002F3C67"/>
    <w:rsid w:val="002F438B"/>
    <w:rsid w:val="002F4D02"/>
    <w:rsid w:val="002F4FFB"/>
    <w:rsid w:val="002F527E"/>
    <w:rsid w:val="002F5F2E"/>
    <w:rsid w:val="002F6037"/>
    <w:rsid w:val="002F60A3"/>
    <w:rsid w:val="002F63E7"/>
    <w:rsid w:val="002F66B9"/>
    <w:rsid w:val="002F6BEF"/>
    <w:rsid w:val="002F6C0E"/>
    <w:rsid w:val="002F6C23"/>
    <w:rsid w:val="002F6D1C"/>
    <w:rsid w:val="002F6D28"/>
    <w:rsid w:val="002F6FDE"/>
    <w:rsid w:val="00300447"/>
    <w:rsid w:val="003005F2"/>
    <w:rsid w:val="00300904"/>
    <w:rsid w:val="00300D71"/>
    <w:rsid w:val="00300E38"/>
    <w:rsid w:val="003015F6"/>
    <w:rsid w:val="003020E4"/>
    <w:rsid w:val="00302118"/>
    <w:rsid w:val="00302677"/>
    <w:rsid w:val="003026C1"/>
    <w:rsid w:val="003027FC"/>
    <w:rsid w:val="003029F6"/>
    <w:rsid w:val="003031FB"/>
    <w:rsid w:val="00304226"/>
    <w:rsid w:val="00304850"/>
    <w:rsid w:val="003049CD"/>
    <w:rsid w:val="003049F9"/>
    <w:rsid w:val="00304F91"/>
    <w:rsid w:val="003059DD"/>
    <w:rsid w:val="00305BA5"/>
    <w:rsid w:val="00305E7D"/>
    <w:rsid w:val="003062F3"/>
    <w:rsid w:val="0030679E"/>
    <w:rsid w:val="0030733D"/>
    <w:rsid w:val="003078D2"/>
    <w:rsid w:val="00307AB9"/>
    <w:rsid w:val="00307C72"/>
    <w:rsid w:val="00310257"/>
    <w:rsid w:val="0031080A"/>
    <w:rsid w:val="00310E30"/>
    <w:rsid w:val="00310E36"/>
    <w:rsid w:val="00311DFC"/>
    <w:rsid w:val="00311F3B"/>
    <w:rsid w:val="00312556"/>
    <w:rsid w:val="00312716"/>
    <w:rsid w:val="0031273E"/>
    <w:rsid w:val="00312AC9"/>
    <w:rsid w:val="00312D20"/>
    <w:rsid w:val="00312D94"/>
    <w:rsid w:val="0031304C"/>
    <w:rsid w:val="00313554"/>
    <w:rsid w:val="00313671"/>
    <w:rsid w:val="0031378D"/>
    <w:rsid w:val="003147B1"/>
    <w:rsid w:val="00314A1B"/>
    <w:rsid w:val="00314B3D"/>
    <w:rsid w:val="00314B4C"/>
    <w:rsid w:val="003150F4"/>
    <w:rsid w:val="0031535B"/>
    <w:rsid w:val="00315429"/>
    <w:rsid w:val="003156C3"/>
    <w:rsid w:val="003157FB"/>
    <w:rsid w:val="003160E5"/>
    <w:rsid w:val="003166AB"/>
    <w:rsid w:val="00316AA3"/>
    <w:rsid w:val="00316D2A"/>
    <w:rsid w:val="00317019"/>
    <w:rsid w:val="003178AC"/>
    <w:rsid w:val="0032083E"/>
    <w:rsid w:val="003210B6"/>
    <w:rsid w:val="00321102"/>
    <w:rsid w:val="00321EEC"/>
    <w:rsid w:val="003222C1"/>
    <w:rsid w:val="0032232D"/>
    <w:rsid w:val="0032233A"/>
    <w:rsid w:val="0032239F"/>
    <w:rsid w:val="003225A5"/>
    <w:rsid w:val="0032294A"/>
    <w:rsid w:val="00322D9A"/>
    <w:rsid w:val="003236C8"/>
    <w:rsid w:val="0032374F"/>
    <w:rsid w:val="0032385C"/>
    <w:rsid w:val="00323930"/>
    <w:rsid w:val="003241E1"/>
    <w:rsid w:val="00324776"/>
    <w:rsid w:val="003249D1"/>
    <w:rsid w:val="00324D59"/>
    <w:rsid w:val="00324DC8"/>
    <w:rsid w:val="00324FFD"/>
    <w:rsid w:val="003251A3"/>
    <w:rsid w:val="0032536B"/>
    <w:rsid w:val="003258CB"/>
    <w:rsid w:val="00325A98"/>
    <w:rsid w:val="00325FC1"/>
    <w:rsid w:val="00326102"/>
    <w:rsid w:val="00326298"/>
    <w:rsid w:val="0032662A"/>
    <w:rsid w:val="00326891"/>
    <w:rsid w:val="00326AF5"/>
    <w:rsid w:val="00326C59"/>
    <w:rsid w:val="00326EA0"/>
    <w:rsid w:val="00326F91"/>
    <w:rsid w:val="003270C9"/>
    <w:rsid w:val="003271D2"/>
    <w:rsid w:val="0032722A"/>
    <w:rsid w:val="0032766F"/>
    <w:rsid w:val="003301D2"/>
    <w:rsid w:val="00330638"/>
    <w:rsid w:val="0033090A"/>
    <w:rsid w:val="00330BD6"/>
    <w:rsid w:val="00330DE7"/>
    <w:rsid w:val="003313ED"/>
    <w:rsid w:val="003316EF"/>
    <w:rsid w:val="00332043"/>
    <w:rsid w:val="00332234"/>
    <w:rsid w:val="0033265A"/>
    <w:rsid w:val="00333389"/>
    <w:rsid w:val="003335B5"/>
    <w:rsid w:val="0033363B"/>
    <w:rsid w:val="003339F0"/>
    <w:rsid w:val="00333E93"/>
    <w:rsid w:val="0033423B"/>
    <w:rsid w:val="0033461C"/>
    <w:rsid w:val="0033476E"/>
    <w:rsid w:val="0033487A"/>
    <w:rsid w:val="00334B4D"/>
    <w:rsid w:val="00334C63"/>
    <w:rsid w:val="00334E49"/>
    <w:rsid w:val="00334FAF"/>
    <w:rsid w:val="003354A4"/>
    <w:rsid w:val="00335A1B"/>
    <w:rsid w:val="00335B83"/>
    <w:rsid w:val="00335BBB"/>
    <w:rsid w:val="00335E4D"/>
    <w:rsid w:val="00336386"/>
    <w:rsid w:val="00337133"/>
    <w:rsid w:val="00337135"/>
    <w:rsid w:val="0033747D"/>
    <w:rsid w:val="0033756C"/>
    <w:rsid w:val="003376BD"/>
    <w:rsid w:val="00337D2E"/>
    <w:rsid w:val="00340C26"/>
    <w:rsid w:val="00340D45"/>
    <w:rsid w:val="00340EF1"/>
    <w:rsid w:val="003412FA"/>
    <w:rsid w:val="0034132C"/>
    <w:rsid w:val="003419C9"/>
    <w:rsid w:val="00341DBE"/>
    <w:rsid w:val="00341DDB"/>
    <w:rsid w:val="00341E84"/>
    <w:rsid w:val="0034228C"/>
    <w:rsid w:val="0034275E"/>
    <w:rsid w:val="003437B5"/>
    <w:rsid w:val="00343ACA"/>
    <w:rsid w:val="00344290"/>
    <w:rsid w:val="00345091"/>
    <w:rsid w:val="0034518D"/>
    <w:rsid w:val="0034519D"/>
    <w:rsid w:val="003452A0"/>
    <w:rsid w:val="00345777"/>
    <w:rsid w:val="00345E88"/>
    <w:rsid w:val="00346363"/>
    <w:rsid w:val="00346693"/>
    <w:rsid w:val="00346ADE"/>
    <w:rsid w:val="00346BAD"/>
    <w:rsid w:val="00346C8A"/>
    <w:rsid w:val="003470F2"/>
    <w:rsid w:val="003473DB"/>
    <w:rsid w:val="00347783"/>
    <w:rsid w:val="003500AE"/>
    <w:rsid w:val="003501D2"/>
    <w:rsid w:val="003503A4"/>
    <w:rsid w:val="00350436"/>
    <w:rsid w:val="003504A4"/>
    <w:rsid w:val="00350A92"/>
    <w:rsid w:val="00350CE9"/>
    <w:rsid w:val="00350ECB"/>
    <w:rsid w:val="00351006"/>
    <w:rsid w:val="00351275"/>
    <w:rsid w:val="00351946"/>
    <w:rsid w:val="00352777"/>
    <w:rsid w:val="00352936"/>
    <w:rsid w:val="00352B87"/>
    <w:rsid w:val="00353441"/>
    <w:rsid w:val="00353BEE"/>
    <w:rsid w:val="00353CEE"/>
    <w:rsid w:val="00353FB2"/>
    <w:rsid w:val="00353FBD"/>
    <w:rsid w:val="0035408E"/>
    <w:rsid w:val="0035412C"/>
    <w:rsid w:val="00354D7F"/>
    <w:rsid w:val="00355148"/>
    <w:rsid w:val="0035534F"/>
    <w:rsid w:val="00355638"/>
    <w:rsid w:val="00355752"/>
    <w:rsid w:val="003557AD"/>
    <w:rsid w:val="003558E9"/>
    <w:rsid w:val="00355CE2"/>
    <w:rsid w:val="003560F5"/>
    <w:rsid w:val="00356103"/>
    <w:rsid w:val="003567E6"/>
    <w:rsid w:val="003568D4"/>
    <w:rsid w:val="00356CAA"/>
    <w:rsid w:val="00356E6A"/>
    <w:rsid w:val="00357458"/>
    <w:rsid w:val="003576AC"/>
    <w:rsid w:val="0035785D"/>
    <w:rsid w:val="003578D1"/>
    <w:rsid w:val="00360061"/>
    <w:rsid w:val="00360191"/>
    <w:rsid w:val="0036053C"/>
    <w:rsid w:val="003606E7"/>
    <w:rsid w:val="00360705"/>
    <w:rsid w:val="003609D0"/>
    <w:rsid w:val="00360DB9"/>
    <w:rsid w:val="003611D0"/>
    <w:rsid w:val="0036147B"/>
    <w:rsid w:val="00361522"/>
    <w:rsid w:val="00361E06"/>
    <w:rsid w:val="00362158"/>
    <w:rsid w:val="00362A78"/>
    <w:rsid w:val="00362C1F"/>
    <w:rsid w:val="003642B6"/>
    <w:rsid w:val="0036444E"/>
    <w:rsid w:val="00364D47"/>
    <w:rsid w:val="00364D72"/>
    <w:rsid w:val="00364DFD"/>
    <w:rsid w:val="00365B8C"/>
    <w:rsid w:val="0036618A"/>
    <w:rsid w:val="00366672"/>
    <w:rsid w:val="0036782A"/>
    <w:rsid w:val="00367F85"/>
    <w:rsid w:val="0036C6D0"/>
    <w:rsid w:val="00370EE4"/>
    <w:rsid w:val="00371348"/>
    <w:rsid w:val="00371354"/>
    <w:rsid w:val="003715D5"/>
    <w:rsid w:val="00371C9D"/>
    <w:rsid w:val="00372A56"/>
    <w:rsid w:val="00372BDF"/>
    <w:rsid w:val="00373403"/>
    <w:rsid w:val="00373B76"/>
    <w:rsid w:val="00374734"/>
    <w:rsid w:val="0037484D"/>
    <w:rsid w:val="00375471"/>
    <w:rsid w:val="0037572B"/>
    <w:rsid w:val="00375886"/>
    <w:rsid w:val="00375945"/>
    <w:rsid w:val="00376E5B"/>
    <w:rsid w:val="00377099"/>
    <w:rsid w:val="003800EA"/>
    <w:rsid w:val="0038017C"/>
    <w:rsid w:val="003809A6"/>
    <w:rsid w:val="00380ACF"/>
    <w:rsid w:val="0038110D"/>
    <w:rsid w:val="003814D8"/>
    <w:rsid w:val="00381621"/>
    <w:rsid w:val="003818A1"/>
    <w:rsid w:val="0038193B"/>
    <w:rsid w:val="00381E42"/>
    <w:rsid w:val="003823F2"/>
    <w:rsid w:val="003826B4"/>
    <w:rsid w:val="00383C25"/>
    <w:rsid w:val="00383DCD"/>
    <w:rsid w:val="00384703"/>
    <w:rsid w:val="00384707"/>
    <w:rsid w:val="00384740"/>
    <w:rsid w:val="00384FB9"/>
    <w:rsid w:val="0038545F"/>
    <w:rsid w:val="00385BBC"/>
    <w:rsid w:val="00385EE3"/>
    <w:rsid w:val="00386DA8"/>
    <w:rsid w:val="00387373"/>
    <w:rsid w:val="0038795D"/>
    <w:rsid w:val="00387CAD"/>
    <w:rsid w:val="00387CFF"/>
    <w:rsid w:val="0038F675"/>
    <w:rsid w:val="003900C8"/>
    <w:rsid w:val="00390584"/>
    <w:rsid w:val="00390B45"/>
    <w:rsid w:val="0039265B"/>
    <w:rsid w:val="0039291B"/>
    <w:rsid w:val="00392F4C"/>
    <w:rsid w:val="0039325E"/>
    <w:rsid w:val="0039345D"/>
    <w:rsid w:val="003936E9"/>
    <w:rsid w:val="00393AEF"/>
    <w:rsid w:val="00394401"/>
    <w:rsid w:val="0039499B"/>
    <w:rsid w:val="00394DD0"/>
    <w:rsid w:val="00394FE8"/>
    <w:rsid w:val="003952AA"/>
    <w:rsid w:val="00395E51"/>
    <w:rsid w:val="00395E97"/>
    <w:rsid w:val="00395FB6"/>
    <w:rsid w:val="0039683A"/>
    <w:rsid w:val="00396A77"/>
    <w:rsid w:val="00396B10"/>
    <w:rsid w:val="00396E7B"/>
    <w:rsid w:val="00397745"/>
    <w:rsid w:val="003977CE"/>
    <w:rsid w:val="00397E94"/>
    <w:rsid w:val="003A00C2"/>
    <w:rsid w:val="003A0D65"/>
    <w:rsid w:val="003A0DCE"/>
    <w:rsid w:val="003A1010"/>
    <w:rsid w:val="003A12C8"/>
    <w:rsid w:val="003A12E0"/>
    <w:rsid w:val="003A1533"/>
    <w:rsid w:val="003A1566"/>
    <w:rsid w:val="003A20A1"/>
    <w:rsid w:val="003A249A"/>
    <w:rsid w:val="003A2968"/>
    <w:rsid w:val="003A2AF3"/>
    <w:rsid w:val="003A2CD1"/>
    <w:rsid w:val="003A2D6C"/>
    <w:rsid w:val="003A2FB5"/>
    <w:rsid w:val="003A3154"/>
    <w:rsid w:val="003A3516"/>
    <w:rsid w:val="003A39AB"/>
    <w:rsid w:val="003A3BDE"/>
    <w:rsid w:val="003A4702"/>
    <w:rsid w:val="003A47CD"/>
    <w:rsid w:val="003A5362"/>
    <w:rsid w:val="003A55B3"/>
    <w:rsid w:val="003A57E5"/>
    <w:rsid w:val="003A62BF"/>
    <w:rsid w:val="003A6333"/>
    <w:rsid w:val="003A6A2E"/>
    <w:rsid w:val="003A6B19"/>
    <w:rsid w:val="003A6BCF"/>
    <w:rsid w:val="003A6EA7"/>
    <w:rsid w:val="003A73C7"/>
    <w:rsid w:val="003A73F9"/>
    <w:rsid w:val="003A76CB"/>
    <w:rsid w:val="003B0472"/>
    <w:rsid w:val="003B07B7"/>
    <w:rsid w:val="003B08F2"/>
    <w:rsid w:val="003B0D64"/>
    <w:rsid w:val="003B0EB6"/>
    <w:rsid w:val="003B10DC"/>
    <w:rsid w:val="003B14DE"/>
    <w:rsid w:val="003B1B99"/>
    <w:rsid w:val="003B1DEE"/>
    <w:rsid w:val="003B1F14"/>
    <w:rsid w:val="003B1FE7"/>
    <w:rsid w:val="003B2226"/>
    <w:rsid w:val="003B2652"/>
    <w:rsid w:val="003B2E30"/>
    <w:rsid w:val="003B326E"/>
    <w:rsid w:val="003B36F7"/>
    <w:rsid w:val="003B3E18"/>
    <w:rsid w:val="003B430B"/>
    <w:rsid w:val="003B49D9"/>
    <w:rsid w:val="003B4EA0"/>
    <w:rsid w:val="003B5A97"/>
    <w:rsid w:val="003B5C7C"/>
    <w:rsid w:val="003B5D1E"/>
    <w:rsid w:val="003B5F13"/>
    <w:rsid w:val="003B60F9"/>
    <w:rsid w:val="003B635F"/>
    <w:rsid w:val="003B6CB2"/>
    <w:rsid w:val="003B6CD4"/>
    <w:rsid w:val="003B7017"/>
    <w:rsid w:val="003B78E0"/>
    <w:rsid w:val="003B7BE1"/>
    <w:rsid w:val="003C0322"/>
    <w:rsid w:val="003C0662"/>
    <w:rsid w:val="003C0951"/>
    <w:rsid w:val="003C113D"/>
    <w:rsid w:val="003C1224"/>
    <w:rsid w:val="003C13DD"/>
    <w:rsid w:val="003C1C86"/>
    <w:rsid w:val="003C2358"/>
    <w:rsid w:val="003C2695"/>
    <w:rsid w:val="003C26B0"/>
    <w:rsid w:val="003C2B60"/>
    <w:rsid w:val="003C2F52"/>
    <w:rsid w:val="003C347A"/>
    <w:rsid w:val="003C364E"/>
    <w:rsid w:val="003C3B39"/>
    <w:rsid w:val="003C3CCA"/>
    <w:rsid w:val="003C3D2F"/>
    <w:rsid w:val="003C3E31"/>
    <w:rsid w:val="003C3E67"/>
    <w:rsid w:val="003C3F8B"/>
    <w:rsid w:val="003C4000"/>
    <w:rsid w:val="003C4B50"/>
    <w:rsid w:val="003C5001"/>
    <w:rsid w:val="003C5CE7"/>
    <w:rsid w:val="003C611B"/>
    <w:rsid w:val="003C6358"/>
    <w:rsid w:val="003C6C91"/>
    <w:rsid w:val="003C70FD"/>
    <w:rsid w:val="003C7139"/>
    <w:rsid w:val="003C7494"/>
    <w:rsid w:val="003C7557"/>
    <w:rsid w:val="003C758C"/>
    <w:rsid w:val="003C7647"/>
    <w:rsid w:val="003C76CF"/>
    <w:rsid w:val="003C7968"/>
    <w:rsid w:val="003C7A69"/>
    <w:rsid w:val="003C7D27"/>
    <w:rsid w:val="003C7E1D"/>
    <w:rsid w:val="003C7E54"/>
    <w:rsid w:val="003C7EC2"/>
    <w:rsid w:val="003D0092"/>
    <w:rsid w:val="003D047C"/>
    <w:rsid w:val="003D0F10"/>
    <w:rsid w:val="003D0F2C"/>
    <w:rsid w:val="003D12D7"/>
    <w:rsid w:val="003D131D"/>
    <w:rsid w:val="003D1968"/>
    <w:rsid w:val="003D1AFC"/>
    <w:rsid w:val="003D1FF4"/>
    <w:rsid w:val="003D2898"/>
    <w:rsid w:val="003D2C23"/>
    <w:rsid w:val="003D2E80"/>
    <w:rsid w:val="003D317D"/>
    <w:rsid w:val="003D3258"/>
    <w:rsid w:val="003D333B"/>
    <w:rsid w:val="003D3581"/>
    <w:rsid w:val="003D3BE8"/>
    <w:rsid w:val="003D41E9"/>
    <w:rsid w:val="003D44B4"/>
    <w:rsid w:val="003D4607"/>
    <w:rsid w:val="003D4793"/>
    <w:rsid w:val="003D4E74"/>
    <w:rsid w:val="003D51A4"/>
    <w:rsid w:val="003D57E9"/>
    <w:rsid w:val="003D5A86"/>
    <w:rsid w:val="003D5DDE"/>
    <w:rsid w:val="003D7042"/>
    <w:rsid w:val="003D714D"/>
    <w:rsid w:val="003D7439"/>
    <w:rsid w:val="003D75A4"/>
    <w:rsid w:val="003D7C22"/>
    <w:rsid w:val="003D7D1D"/>
    <w:rsid w:val="003D7F12"/>
    <w:rsid w:val="003E004F"/>
    <w:rsid w:val="003E07F8"/>
    <w:rsid w:val="003E105B"/>
    <w:rsid w:val="003E132C"/>
    <w:rsid w:val="003E1330"/>
    <w:rsid w:val="003E1579"/>
    <w:rsid w:val="003E1744"/>
    <w:rsid w:val="003E192E"/>
    <w:rsid w:val="003E1DA8"/>
    <w:rsid w:val="003E20D9"/>
    <w:rsid w:val="003E21BA"/>
    <w:rsid w:val="003E232F"/>
    <w:rsid w:val="003E23E6"/>
    <w:rsid w:val="003E2D52"/>
    <w:rsid w:val="003E331E"/>
    <w:rsid w:val="003E3386"/>
    <w:rsid w:val="003E361B"/>
    <w:rsid w:val="003E3751"/>
    <w:rsid w:val="003E3B73"/>
    <w:rsid w:val="003E3D24"/>
    <w:rsid w:val="003E429E"/>
    <w:rsid w:val="003E4502"/>
    <w:rsid w:val="003E45B0"/>
    <w:rsid w:val="003E4FF9"/>
    <w:rsid w:val="003E51CD"/>
    <w:rsid w:val="003E524A"/>
    <w:rsid w:val="003E546E"/>
    <w:rsid w:val="003E5711"/>
    <w:rsid w:val="003E5AA9"/>
    <w:rsid w:val="003E5DDF"/>
    <w:rsid w:val="003E6ACD"/>
    <w:rsid w:val="003E6BFA"/>
    <w:rsid w:val="003E6DA1"/>
    <w:rsid w:val="003E6E68"/>
    <w:rsid w:val="003E6ED9"/>
    <w:rsid w:val="003E6F08"/>
    <w:rsid w:val="003E6F77"/>
    <w:rsid w:val="003E6F8F"/>
    <w:rsid w:val="003E6F92"/>
    <w:rsid w:val="003E77B7"/>
    <w:rsid w:val="003E82A6"/>
    <w:rsid w:val="003EFAE9"/>
    <w:rsid w:val="003F0A3D"/>
    <w:rsid w:val="003F104F"/>
    <w:rsid w:val="003F13A8"/>
    <w:rsid w:val="003F1C18"/>
    <w:rsid w:val="003F2AF5"/>
    <w:rsid w:val="003F2CB9"/>
    <w:rsid w:val="003F2DEC"/>
    <w:rsid w:val="003F3152"/>
    <w:rsid w:val="003F37B9"/>
    <w:rsid w:val="003F391F"/>
    <w:rsid w:val="003F3D52"/>
    <w:rsid w:val="003F43CA"/>
    <w:rsid w:val="003F44E8"/>
    <w:rsid w:val="003F464B"/>
    <w:rsid w:val="003F4A11"/>
    <w:rsid w:val="003F4C8E"/>
    <w:rsid w:val="003F5089"/>
    <w:rsid w:val="003F551F"/>
    <w:rsid w:val="003F5859"/>
    <w:rsid w:val="003F5B53"/>
    <w:rsid w:val="003F5C8B"/>
    <w:rsid w:val="003F5DDC"/>
    <w:rsid w:val="003F5E2A"/>
    <w:rsid w:val="003F63D5"/>
    <w:rsid w:val="003F6D02"/>
    <w:rsid w:val="003F7C76"/>
    <w:rsid w:val="003F7CE8"/>
    <w:rsid w:val="003F7D90"/>
    <w:rsid w:val="003F7DB8"/>
    <w:rsid w:val="00400081"/>
    <w:rsid w:val="004004F5"/>
    <w:rsid w:val="00400BE6"/>
    <w:rsid w:val="00400C51"/>
    <w:rsid w:val="00400CF0"/>
    <w:rsid w:val="00401253"/>
    <w:rsid w:val="004018E5"/>
    <w:rsid w:val="0040228A"/>
    <w:rsid w:val="00402993"/>
    <w:rsid w:val="00402A9A"/>
    <w:rsid w:val="00402BEF"/>
    <w:rsid w:val="00403482"/>
    <w:rsid w:val="004034B1"/>
    <w:rsid w:val="00403FEE"/>
    <w:rsid w:val="00404625"/>
    <w:rsid w:val="004049B9"/>
    <w:rsid w:val="00404D9B"/>
    <w:rsid w:val="004050C9"/>
    <w:rsid w:val="00405629"/>
    <w:rsid w:val="00405CE0"/>
    <w:rsid w:val="00406003"/>
    <w:rsid w:val="00406438"/>
    <w:rsid w:val="00406FBE"/>
    <w:rsid w:val="00407101"/>
    <w:rsid w:val="0040735B"/>
    <w:rsid w:val="004077B8"/>
    <w:rsid w:val="00407B56"/>
    <w:rsid w:val="00407C1A"/>
    <w:rsid w:val="004108A3"/>
    <w:rsid w:val="004109C6"/>
    <w:rsid w:val="00410A5E"/>
    <w:rsid w:val="00410AB3"/>
    <w:rsid w:val="00410F89"/>
    <w:rsid w:val="00410FDA"/>
    <w:rsid w:val="00411423"/>
    <w:rsid w:val="00411C1E"/>
    <w:rsid w:val="00411C94"/>
    <w:rsid w:val="00411FFE"/>
    <w:rsid w:val="004125B6"/>
    <w:rsid w:val="004125E5"/>
    <w:rsid w:val="00412942"/>
    <w:rsid w:val="00412994"/>
    <w:rsid w:val="00412CC3"/>
    <w:rsid w:val="00412EDA"/>
    <w:rsid w:val="00413F17"/>
    <w:rsid w:val="0041478A"/>
    <w:rsid w:val="00414A10"/>
    <w:rsid w:val="00414F10"/>
    <w:rsid w:val="00415196"/>
    <w:rsid w:val="0041578F"/>
    <w:rsid w:val="00415807"/>
    <w:rsid w:val="00415B85"/>
    <w:rsid w:val="00415C67"/>
    <w:rsid w:val="00415F0D"/>
    <w:rsid w:val="00415F58"/>
    <w:rsid w:val="00415FD8"/>
    <w:rsid w:val="00416404"/>
    <w:rsid w:val="004164C1"/>
    <w:rsid w:val="00416CCB"/>
    <w:rsid w:val="00417566"/>
    <w:rsid w:val="004175A8"/>
    <w:rsid w:val="00417761"/>
    <w:rsid w:val="00417CB4"/>
    <w:rsid w:val="00417F88"/>
    <w:rsid w:val="0041F23C"/>
    <w:rsid w:val="00420177"/>
    <w:rsid w:val="0042082B"/>
    <w:rsid w:val="00420C73"/>
    <w:rsid w:val="00420ED4"/>
    <w:rsid w:val="00420EEA"/>
    <w:rsid w:val="00420F7A"/>
    <w:rsid w:val="00421179"/>
    <w:rsid w:val="0042157F"/>
    <w:rsid w:val="00421637"/>
    <w:rsid w:val="004225FD"/>
    <w:rsid w:val="00422758"/>
    <w:rsid w:val="0042296C"/>
    <w:rsid w:val="00423A0D"/>
    <w:rsid w:val="00423C26"/>
    <w:rsid w:val="004248DD"/>
    <w:rsid w:val="00424A41"/>
    <w:rsid w:val="00424F54"/>
    <w:rsid w:val="00425350"/>
    <w:rsid w:val="0042544E"/>
    <w:rsid w:val="004254FE"/>
    <w:rsid w:val="004257B6"/>
    <w:rsid w:val="00425891"/>
    <w:rsid w:val="00426106"/>
    <w:rsid w:val="004261D9"/>
    <w:rsid w:val="0042640F"/>
    <w:rsid w:val="004266E0"/>
    <w:rsid w:val="00426AEF"/>
    <w:rsid w:val="00426F14"/>
    <w:rsid w:val="00427538"/>
    <w:rsid w:val="0042772F"/>
    <w:rsid w:val="004279DA"/>
    <w:rsid w:val="0043038E"/>
    <w:rsid w:val="00430BF8"/>
    <w:rsid w:val="00431355"/>
    <w:rsid w:val="004314AE"/>
    <w:rsid w:val="004315D8"/>
    <w:rsid w:val="004319F7"/>
    <w:rsid w:val="00431A26"/>
    <w:rsid w:val="00431EF5"/>
    <w:rsid w:val="00431F3C"/>
    <w:rsid w:val="0043287E"/>
    <w:rsid w:val="00432D14"/>
    <w:rsid w:val="00433325"/>
    <w:rsid w:val="00433378"/>
    <w:rsid w:val="00433B8F"/>
    <w:rsid w:val="00433BFE"/>
    <w:rsid w:val="00434871"/>
    <w:rsid w:val="00434A79"/>
    <w:rsid w:val="00434C39"/>
    <w:rsid w:val="00435754"/>
    <w:rsid w:val="00435816"/>
    <w:rsid w:val="00435824"/>
    <w:rsid w:val="00436194"/>
    <w:rsid w:val="00436F8A"/>
    <w:rsid w:val="00437818"/>
    <w:rsid w:val="00437AB0"/>
    <w:rsid w:val="00437D22"/>
    <w:rsid w:val="00437DBF"/>
    <w:rsid w:val="00437EAC"/>
    <w:rsid w:val="0044072B"/>
    <w:rsid w:val="00440B45"/>
    <w:rsid w:val="00440EF4"/>
    <w:rsid w:val="00440FE2"/>
    <w:rsid w:val="00441599"/>
    <w:rsid w:val="00441E82"/>
    <w:rsid w:val="004426B4"/>
    <w:rsid w:val="00442862"/>
    <w:rsid w:val="004443A8"/>
    <w:rsid w:val="00444622"/>
    <w:rsid w:val="00444BDD"/>
    <w:rsid w:val="00445187"/>
    <w:rsid w:val="004454AE"/>
    <w:rsid w:val="00445CD3"/>
    <w:rsid w:val="00445F08"/>
    <w:rsid w:val="00446800"/>
    <w:rsid w:val="0045116D"/>
    <w:rsid w:val="00451473"/>
    <w:rsid w:val="00451637"/>
    <w:rsid w:val="00451E15"/>
    <w:rsid w:val="00452B24"/>
    <w:rsid w:val="00452F83"/>
    <w:rsid w:val="004531BE"/>
    <w:rsid w:val="004537A8"/>
    <w:rsid w:val="004537FA"/>
    <w:rsid w:val="00454880"/>
    <w:rsid w:val="00454A3B"/>
    <w:rsid w:val="004552F8"/>
    <w:rsid w:val="0045538E"/>
    <w:rsid w:val="00455512"/>
    <w:rsid w:val="0045554D"/>
    <w:rsid w:val="00455A0D"/>
    <w:rsid w:val="00455B72"/>
    <w:rsid w:val="00455C03"/>
    <w:rsid w:val="00455D6F"/>
    <w:rsid w:val="00456613"/>
    <w:rsid w:val="004566F6"/>
    <w:rsid w:val="00456BC0"/>
    <w:rsid w:val="004574C6"/>
    <w:rsid w:val="0045770E"/>
    <w:rsid w:val="0045778F"/>
    <w:rsid w:val="004603CD"/>
    <w:rsid w:val="004608F3"/>
    <w:rsid w:val="00460919"/>
    <w:rsid w:val="00461422"/>
    <w:rsid w:val="00461798"/>
    <w:rsid w:val="0046185C"/>
    <w:rsid w:val="00461C71"/>
    <w:rsid w:val="00461FBE"/>
    <w:rsid w:val="0046276E"/>
    <w:rsid w:val="004627CA"/>
    <w:rsid w:val="00462D2D"/>
    <w:rsid w:val="0046379C"/>
    <w:rsid w:val="00463D25"/>
    <w:rsid w:val="00463ECD"/>
    <w:rsid w:val="00464305"/>
    <w:rsid w:val="0046442E"/>
    <w:rsid w:val="0046485E"/>
    <w:rsid w:val="00464914"/>
    <w:rsid w:val="00464B9D"/>
    <w:rsid w:val="00464EB6"/>
    <w:rsid w:val="00465007"/>
    <w:rsid w:val="004650FF"/>
    <w:rsid w:val="004653EF"/>
    <w:rsid w:val="00465585"/>
    <w:rsid w:val="00465C3E"/>
    <w:rsid w:val="00465C9D"/>
    <w:rsid w:val="00465D94"/>
    <w:rsid w:val="00465DFE"/>
    <w:rsid w:val="004660DE"/>
    <w:rsid w:val="00466161"/>
    <w:rsid w:val="0046672D"/>
    <w:rsid w:val="00466B09"/>
    <w:rsid w:val="00466C7A"/>
    <w:rsid w:val="00467438"/>
    <w:rsid w:val="004676BE"/>
    <w:rsid w:val="004678D7"/>
    <w:rsid w:val="00467BA3"/>
    <w:rsid w:val="00467DD5"/>
    <w:rsid w:val="0047008F"/>
    <w:rsid w:val="00470393"/>
    <w:rsid w:val="00470683"/>
    <w:rsid w:val="00471234"/>
    <w:rsid w:val="0047133F"/>
    <w:rsid w:val="00471E9D"/>
    <w:rsid w:val="004720A3"/>
    <w:rsid w:val="00472E0A"/>
    <w:rsid w:val="004730B1"/>
    <w:rsid w:val="0047317D"/>
    <w:rsid w:val="0047334C"/>
    <w:rsid w:val="00473821"/>
    <w:rsid w:val="0047390E"/>
    <w:rsid w:val="00473DBC"/>
    <w:rsid w:val="00474444"/>
    <w:rsid w:val="00474732"/>
    <w:rsid w:val="004747BE"/>
    <w:rsid w:val="004747D0"/>
    <w:rsid w:val="00474B38"/>
    <w:rsid w:val="00474DB9"/>
    <w:rsid w:val="0047593B"/>
    <w:rsid w:val="00475F14"/>
    <w:rsid w:val="00476068"/>
    <w:rsid w:val="00476201"/>
    <w:rsid w:val="00476CAA"/>
    <w:rsid w:val="00476DDF"/>
    <w:rsid w:val="0048027C"/>
    <w:rsid w:val="0048037C"/>
    <w:rsid w:val="004805FA"/>
    <w:rsid w:val="00480990"/>
    <w:rsid w:val="00480BBA"/>
    <w:rsid w:val="00480D70"/>
    <w:rsid w:val="00480E29"/>
    <w:rsid w:val="004817E8"/>
    <w:rsid w:val="00481CD9"/>
    <w:rsid w:val="00481FCE"/>
    <w:rsid w:val="004821B3"/>
    <w:rsid w:val="004824AA"/>
    <w:rsid w:val="0048275D"/>
    <w:rsid w:val="00482BC3"/>
    <w:rsid w:val="00482D8B"/>
    <w:rsid w:val="004831DC"/>
    <w:rsid w:val="00483595"/>
    <w:rsid w:val="00483D7F"/>
    <w:rsid w:val="00483D87"/>
    <w:rsid w:val="00484B68"/>
    <w:rsid w:val="00484C14"/>
    <w:rsid w:val="00484CE2"/>
    <w:rsid w:val="00485039"/>
    <w:rsid w:val="00485066"/>
    <w:rsid w:val="004851F2"/>
    <w:rsid w:val="00485CFC"/>
    <w:rsid w:val="00485FB0"/>
    <w:rsid w:val="004861D1"/>
    <w:rsid w:val="00486220"/>
    <w:rsid w:val="00486386"/>
    <w:rsid w:val="004867F4"/>
    <w:rsid w:val="00486AD0"/>
    <w:rsid w:val="004873D9"/>
    <w:rsid w:val="00487845"/>
    <w:rsid w:val="0048CBAA"/>
    <w:rsid w:val="00490222"/>
    <w:rsid w:val="004907FD"/>
    <w:rsid w:val="00490CA9"/>
    <w:rsid w:val="00490D38"/>
    <w:rsid w:val="00490E6B"/>
    <w:rsid w:val="00490ED5"/>
    <w:rsid w:val="004915DE"/>
    <w:rsid w:val="00491973"/>
    <w:rsid w:val="00492233"/>
    <w:rsid w:val="00492646"/>
    <w:rsid w:val="004928E7"/>
    <w:rsid w:val="00492C26"/>
    <w:rsid w:val="00492E0A"/>
    <w:rsid w:val="0049326E"/>
    <w:rsid w:val="00493293"/>
    <w:rsid w:val="004934DB"/>
    <w:rsid w:val="004938D9"/>
    <w:rsid w:val="00495460"/>
    <w:rsid w:val="00495D3B"/>
    <w:rsid w:val="004960A3"/>
    <w:rsid w:val="00496117"/>
    <w:rsid w:val="0049629C"/>
    <w:rsid w:val="0049697F"/>
    <w:rsid w:val="00496AF0"/>
    <w:rsid w:val="00496CCC"/>
    <w:rsid w:val="0049702C"/>
    <w:rsid w:val="004970C5"/>
    <w:rsid w:val="004972A5"/>
    <w:rsid w:val="00497840"/>
    <w:rsid w:val="00497E5A"/>
    <w:rsid w:val="004A00E2"/>
    <w:rsid w:val="004A0578"/>
    <w:rsid w:val="004A0B84"/>
    <w:rsid w:val="004A0CB3"/>
    <w:rsid w:val="004A10E5"/>
    <w:rsid w:val="004A23C4"/>
    <w:rsid w:val="004A2CC5"/>
    <w:rsid w:val="004A3EDE"/>
    <w:rsid w:val="004A410F"/>
    <w:rsid w:val="004A4221"/>
    <w:rsid w:val="004A43A0"/>
    <w:rsid w:val="004A445F"/>
    <w:rsid w:val="004A4A91"/>
    <w:rsid w:val="004A4BAC"/>
    <w:rsid w:val="004A4D8B"/>
    <w:rsid w:val="004A4E30"/>
    <w:rsid w:val="004A5882"/>
    <w:rsid w:val="004A5A12"/>
    <w:rsid w:val="004A5B89"/>
    <w:rsid w:val="004A6073"/>
    <w:rsid w:val="004A62D0"/>
    <w:rsid w:val="004A676E"/>
    <w:rsid w:val="004A6A12"/>
    <w:rsid w:val="004A6B3C"/>
    <w:rsid w:val="004A6C49"/>
    <w:rsid w:val="004A6DCE"/>
    <w:rsid w:val="004A6E9B"/>
    <w:rsid w:val="004A7273"/>
    <w:rsid w:val="004A7290"/>
    <w:rsid w:val="004A7291"/>
    <w:rsid w:val="004A7400"/>
    <w:rsid w:val="004A7502"/>
    <w:rsid w:val="004A7961"/>
    <w:rsid w:val="004A7EF1"/>
    <w:rsid w:val="004B00DD"/>
    <w:rsid w:val="004B012B"/>
    <w:rsid w:val="004B02EC"/>
    <w:rsid w:val="004B11F1"/>
    <w:rsid w:val="004B152B"/>
    <w:rsid w:val="004B1A8E"/>
    <w:rsid w:val="004B1B10"/>
    <w:rsid w:val="004B1D42"/>
    <w:rsid w:val="004B232D"/>
    <w:rsid w:val="004B26BE"/>
    <w:rsid w:val="004B2881"/>
    <w:rsid w:val="004B2CCF"/>
    <w:rsid w:val="004B2D3A"/>
    <w:rsid w:val="004B3353"/>
    <w:rsid w:val="004B3571"/>
    <w:rsid w:val="004B3920"/>
    <w:rsid w:val="004B39B6"/>
    <w:rsid w:val="004B3ACB"/>
    <w:rsid w:val="004B3D7A"/>
    <w:rsid w:val="004B3F16"/>
    <w:rsid w:val="004B44B5"/>
    <w:rsid w:val="004B4785"/>
    <w:rsid w:val="004B5245"/>
    <w:rsid w:val="004B57A6"/>
    <w:rsid w:val="004B63F5"/>
    <w:rsid w:val="004B6436"/>
    <w:rsid w:val="004B6A1E"/>
    <w:rsid w:val="004B6D3C"/>
    <w:rsid w:val="004B6D7C"/>
    <w:rsid w:val="004B770A"/>
    <w:rsid w:val="004B7B6C"/>
    <w:rsid w:val="004B7EAF"/>
    <w:rsid w:val="004BC445"/>
    <w:rsid w:val="004C0688"/>
    <w:rsid w:val="004C06B7"/>
    <w:rsid w:val="004C07C1"/>
    <w:rsid w:val="004C0D17"/>
    <w:rsid w:val="004C1678"/>
    <w:rsid w:val="004C1F8D"/>
    <w:rsid w:val="004C21ED"/>
    <w:rsid w:val="004C2AD7"/>
    <w:rsid w:val="004C2D6D"/>
    <w:rsid w:val="004C39D8"/>
    <w:rsid w:val="004C4146"/>
    <w:rsid w:val="004C460B"/>
    <w:rsid w:val="004C5564"/>
    <w:rsid w:val="004C6554"/>
    <w:rsid w:val="004C665C"/>
    <w:rsid w:val="004C78AA"/>
    <w:rsid w:val="004C78E1"/>
    <w:rsid w:val="004C79AD"/>
    <w:rsid w:val="004C7A4A"/>
    <w:rsid w:val="004C7F98"/>
    <w:rsid w:val="004D057C"/>
    <w:rsid w:val="004D0CEC"/>
    <w:rsid w:val="004D0E06"/>
    <w:rsid w:val="004D11FF"/>
    <w:rsid w:val="004D1D80"/>
    <w:rsid w:val="004D2622"/>
    <w:rsid w:val="004D28CF"/>
    <w:rsid w:val="004D2A80"/>
    <w:rsid w:val="004D2C5A"/>
    <w:rsid w:val="004D2CC5"/>
    <w:rsid w:val="004D2EEF"/>
    <w:rsid w:val="004D3AB6"/>
    <w:rsid w:val="004D3B9C"/>
    <w:rsid w:val="004D40E0"/>
    <w:rsid w:val="004D4400"/>
    <w:rsid w:val="004D4773"/>
    <w:rsid w:val="004D484F"/>
    <w:rsid w:val="004D4EC6"/>
    <w:rsid w:val="004D515C"/>
    <w:rsid w:val="004D5251"/>
    <w:rsid w:val="004D5D47"/>
    <w:rsid w:val="004D6156"/>
    <w:rsid w:val="004D6177"/>
    <w:rsid w:val="004D6799"/>
    <w:rsid w:val="004D6855"/>
    <w:rsid w:val="004D75C0"/>
    <w:rsid w:val="004E0D49"/>
    <w:rsid w:val="004E132F"/>
    <w:rsid w:val="004E13B0"/>
    <w:rsid w:val="004E1496"/>
    <w:rsid w:val="004E1A08"/>
    <w:rsid w:val="004E1C3A"/>
    <w:rsid w:val="004E2587"/>
    <w:rsid w:val="004E2E51"/>
    <w:rsid w:val="004E2EF4"/>
    <w:rsid w:val="004E315F"/>
    <w:rsid w:val="004E354F"/>
    <w:rsid w:val="004E37D0"/>
    <w:rsid w:val="004E3914"/>
    <w:rsid w:val="004E3D9F"/>
    <w:rsid w:val="004E41AE"/>
    <w:rsid w:val="004E4332"/>
    <w:rsid w:val="004E4DB8"/>
    <w:rsid w:val="004E5BD4"/>
    <w:rsid w:val="004E5C5D"/>
    <w:rsid w:val="004E5CA7"/>
    <w:rsid w:val="004E5CAE"/>
    <w:rsid w:val="004E5E62"/>
    <w:rsid w:val="004E5F42"/>
    <w:rsid w:val="004E615F"/>
    <w:rsid w:val="004E654E"/>
    <w:rsid w:val="004E6705"/>
    <w:rsid w:val="004E671A"/>
    <w:rsid w:val="004E6BA5"/>
    <w:rsid w:val="004E7075"/>
    <w:rsid w:val="004E7226"/>
    <w:rsid w:val="004F093F"/>
    <w:rsid w:val="004F0AB9"/>
    <w:rsid w:val="004F0B83"/>
    <w:rsid w:val="004F1A1C"/>
    <w:rsid w:val="004F1DA7"/>
    <w:rsid w:val="004F1E60"/>
    <w:rsid w:val="004F247E"/>
    <w:rsid w:val="004F2619"/>
    <w:rsid w:val="004F2BF9"/>
    <w:rsid w:val="004F326B"/>
    <w:rsid w:val="004F3CCE"/>
    <w:rsid w:val="004F40E9"/>
    <w:rsid w:val="004F4122"/>
    <w:rsid w:val="004F4283"/>
    <w:rsid w:val="004F44CD"/>
    <w:rsid w:val="004F49F7"/>
    <w:rsid w:val="004F4AE6"/>
    <w:rsid w:val="004F4DC3"/>
    <w:rsid w:val="004F51EC"/>
    <w:rsid w:val="004F52A1"/>
    <w:rsid w:val="004F5641"/>
    <w:rsid w:val="004F5C4A"/>
    <w:rsid w:val="004F5EA1"/>
    <w:rsid w:val="004F612E"/>
    <w:rsid w:val="004F63A9"/>
    <w:rsid w:val="004F68B8"/>
    <w:rsid w:val="004F6987"/>
    <w:rsid w:val="004F6C65"/>
    <w:rsid w:val="004F6DB1"/>
    <w:rsid w:val="004F713E"/>
    <w:rsid w:val="004F746F"/>
    <w:rsid w:val="004F7B45"/>
    <w:rsid w:val="004F7B76"/>
    <w:rsid w:val="004F7EB4"/>
    <w:rsid w:val="00500B89"/>
    <w:rsid w:val="00500D5C"/>
    <w:rsid w:val="00501079"/>
    <w:rsid w:val="005016A4"/>
    <w:rsid w:val="00501969"/>
    <w:rsid w:val="0050198B"/>
    <w:rsid w:val="00501D33"/>
    <w:rsid w:val="00501F0F"/>
    <w:rsid w:val="0050252A"/>
    <w:rsid w:val="0050304F"/>
    <w:rsid w:val="00503138"/>
    <w:rsid w:val="005035FD"/>
    <w:rsid w:val="0050361D"/>
    <w:rsid w:val="005038FA"/>
    <w:rsid w:val="00503E88"/>
    <w:rsid w:val="005040CC"/>
    <w:rsid w:val="005043CC"/>
    <w:rsid w:val="00504A5B"/>
    <w:rsid w:val="00504AAF"/>
    <w:rsid w:val="005056A6"/>
    <w:rsid w:val="00505EC5"/>
    <w:rsid w:val="0050618D"/>
    <w:rsid w:val="005066B9"/>
    <w:rsid w:val="00506FD8"/>
    <w:rsid w:val="0050710F"/>
    <w:rsid w:val="00507175"/>
    <w:rsid w:val="00507235"/>
    <w:rsid w:val="005079E1"/>
    <w:rsid w:val="0051018A"/>
    <w:rsid w:val="005101A3"/>
    <w:rsid w:val="005105C8"/>
    <w:rsid w:val="00510F05"/>
    <w:rsid w:val="00510F8F"/>
    <w:rsid w:val="00510FE1"/>
    <w:rsid w:val="00511216"/>
    <w:rsid w:val="00511357"/>
    <w:rsid w:val="0051138B"/>
    <w:rsid w:val="00511A26"/>
    <w:rsid w:val="00511AE3"/>
    <w:rsid w:val="00512116"/>
    <w:rsid w:val="0051226C"/>
    <w:rsid w:val="00512486"/>
    <w:rsid w:val="005126B6"/>
    <w:rsid w:val="005129BA"/>
    <w:rsid w:val="00512ACF"/>
    <w:rsid w:val="00512F68"/>
    <w:rsid w:val="0051333F"/>
    <w:rsid w:val="0051344C"/>
    <w:rsid w:val="00513797"/>
    <w:rsid w:val="00513E8B"/>
    <w:rsid w:val="00514679"/>
    <w:rsid w:val="00514A6E"/>
    <w:rsid w:val="005152DE"/>
    <w:rsid w:val="005158DD"/>
    <w:rsid w:val="00515920"/>
    <w:rsid w:val="00515B4E"/>
    <w:rsid w:val="00515F0F"/>
    <w:rsid w:val="00516094"/>
    <w:rsid w:val="0051659C"/>
    <w:rsid w:val="00516645"/>
    <w:rsid w:val="00516C76"/>
    <w:rsid w:val="005177A6"/>
    <w:rsid w:val="00517B25"/>
    <w:rsid w:val="005204DF"/>
    <w:rsid w:val="00520C16"/>
    <w:rsid w:val="00520D20"/>
    <w:rsid w:val="00521380"/>
    <w:rsid w:val="00521533"/>
    <w:rsid w:val="00521A51"/>
    <w:rsid w:val="00521DEA"/>
    <w:rsid w:val="0052221F"/>
    <w:rsid w:val="00522DB8"/>
    <w:rsid w:val="00522EDA"/>
    <w:rsid w:val="00523237"/>
    <w:rsid w:val="00523544"/>
    <w:rsid w:val="0052396C"/>
    <w:rsid w:val="00523C11"/>
    <w:rsid w:val="005240C6"/>
    <w:rsid w:val="00524BAB"/>
    <w:rsid w:val="00524C5D"/>
    <w:rsid w:val="00524D18"/>
    <w:rsid w:val="00524F4A"/>
    <w:rsid w:val="00524F63"/>
    <w:rsid w:val="00525121"/>
    <w:rsid w:val="005254A7"/>
    <w:rsid w:val="00525BC1"/>
    <w:rsid w:val="00526093"/>
    <w:rsid w:val="005260EB"/>
    <w:rsid w:val="005261B1"/>
    <w:rsid w:val="00526748"/>
    <w:rsid w:val="0052697A"/>
    <w:rsid w:val="00526C1B"/>
    <w:rsid w:val="005271E3"/>
    <w:rsid w:val="00527497"/>
    <w:rsid w:val="00527D4D"/>
    <w:rsid w:val="00527FAD"/>
    <w:rsid w:val="00530034"/>
    <w:rsid w:val="00530121"/>
    <w:rsid w:val="00530884"/>
    <w:rsid w:val="0053096A"/>
    <w:rsid w:val="00530A9F"/>
    <w:rsid w:val="00530BDC"/>
    <w:rsid w:val="00531093"/>
    <w:rsid w:val="00531522"/>
    <w:rsid w:val="00531BED"/>
    <w:rsid w:val="0053238C"/>
    <w:rsid w:val="005327A3"/>
    <w:rsid w:val="00533319"/>
    <w:rsid w:val="005336B4"/>
    <w:rsid w:val="00533753"/>
    <w:rsid w:val="00533BC7"/>
    <w:rsid w:val="00533DA8"/>
    <w:rsid w:val="00533F2E"/>
    <w:rsid w:val="00534372"/>
    <w:rsid w:val="00534454"/>
    <w:rsid w:val="005347DF"/>
    <w:rsid w:val="00535037"/>
    <w:rsid w:val="00535724"/>
    <w:rsid w:val="0053582A"/>
    <w:rsid w:val="005359F1"/>
    <w:rsid w:val="0053625F"/>
    <w:rsid w:val="00536942"/>
    <w:rsid w:val="00536AA0"/>
    <w:rsid w:val="0053711D"/>
    <w:rsid w:val="005374E0"/>
    <w:rsid w:val="005376DE"/>
    <w:rsid w:val="005379B7"/>
    <w:rsid w:val="00537F8F"/>
    <w:rsid w:val="005404C4"/>
    <w:rsid w:val="00540633"/>
    <w:rsid w:val="00540ADC"/>
    <w:rsid w:val="00541058"/>
    <w:rsid w:val="005411BD"/>
    <w:rsid w:val="00541A24"/>
    <w:rsid w:val="00541B04"/>
    <w:rsid w:val="00541EC6"/>
    <w:rsid w:val="00541FD8"/>
    <w:rsid w:val="0054217A"/>
    <w:rsid w:val="00542222"/>
    <w:rsid w:val="005422C0"/>
    <w:rsid w:val="00542EA6"/>
    <w:rsid w:val="005439AB"/>
    <w:rsid w:val="00543DC7"/>
    <w:rsid w:val="0054420A"/>
    <w:rsid w:val="0054489B"/>
    <w:rsid w:val="005449CE"/>
    <w:rsid w:val="00545075"/>
    <w:rsid w:val="005451C3"/>
    <w:rsid w:val="005454C2"/>
    <w:rsid w:val="00545723"/>
    <w:rsid w:val="005457C2"/>
    <w:rsid w:val="00545D5B"/>
    <w:rsid w:val="005460C7"/>
    <w:rsid w:val="0054644F"/>
    <w:rsid w:val="0054702E"/>
    <w:rsid w:val="00547772"/>
    <w:rsid w:val="00547956"/>
    <w:rsid w:val="00547AFF"/>
    <w:rsid w:val="00547B8C"/>
    <w:rsid w:val="005502AF"/>
    <w:rsid w:val="005507C5"/>
    <w:rsid w:val="00550CA5"/>
    <w:rsid w:val="00550F1C"/>
    <w:rsid w:val="0055101B"/>
    <w:rsid w:val="005510FE"/>
    <w:rsid w:val="00551324"/>
    <w:rsid w:val="0055166A"/>
    <w:rsid w:val="0055176A"/>
    <w:rsid w:val="00552021"/>
    <w:rsid w:val="005521D4"/>
    <w:rsid w:val="005523E3"/>
    <w:rsid w:val="005526FB"/>
    <w:rsid w:val="00552D8A"/>
    <w:rsid w:val="00553A78"/>
    <w:rsid w:val="00553A85"/>
    <w:rsid w:val="0055405E"/>
    <w:rsid w:val="00554BD4"/>
    <w:rsid w:val="00554E74"/>
    <w:rsid w:val="00554EE9"/>
    <w:rsid w:val="005551A4"/>
    <w:rsid w:val="00555261"/>
    <w:rsid w:val="00555C21"/>
    <w:rsid w:val="00556D2A"/>
    <w:rsid w:val="00556FEB"/>
    <w:rsid w:val="005571B8"/>
    <w:rsid w:val="00557874"/>
    <w:rsid w:val="00557C36"/>
    <w:rsid w:val="0056027C"/>
    <w:rsid w:val="0056040F"/>
    <w:rsid w:val="00560664"/>
    <w:rsid w:val="00560FDF"/>
    <w:rsid w:val="005610D9"/>
    <w:rsid w:val="00561133"/>
    <w:rsid w:val="0056123C"/>
    <w:rsid w:val="0056133E"/>
    <w:rsid w:val="00561386"/>
    <w:rsid w:val="005616BE"/>
    <w:rsid w:val="005616E7"/>
    <w:rsid w:val="00561732"/>
    <w:rsid w:val="00561921"/>
    <w:rsid w:val="00561BE3"/>
    <w:rsid w:val="00561C72"/>
    <w:rsid w:val="005620C9"/>
    <w:rsid w:val="005626A2"/>
    <w:rsid w:val="00562AD5"/>
    <w:rsid w:val="00563476"/>
    <w:rsid w:val="00563939"/>
    <w:rsid w:val="005639C8"/>
    <w:rsid w:val="00563A33"/>
    <w:rsid w:val="0056427C"/>
    <w:rsid w:val="0056454D"/>
    <w:rsid w:val="00564569"/>
    <w:rsid w:val="00564BD7"/>
    <w:rsid w:val="0056603C"/>
    <w:rsid w:val="00566610"/>
    <w:rsid w:val="0056711D"/>
    <w:rsid w:val="0056723A"/>
    <w:rsid w:val="00567393"/>
    <w:rsid w:val="00567431"/>
    <w:rsid w:val="005679FB"/>
    <w:rsid w:val="00567FC2"/>
    <w:rsid w:val="005704DB"/>
    <w:rsid w:val="005705C2"/>
    <w:rsid w:val="00570ACA"/>
    <w:rsid w:val="00570AE8"/>
    <w:rsid w:val="00570AF6"/>
    <w:rsid w:val="00570B06"/>
    <w:rsid w:val="00570C47"/>
    <w:rsid w:val="00570E0C"/>
    <w:rsid w:val="00570F74"/>
    <w:rsid w:val="00571035"/>
    <w:rsid w:val="00571B1F"/>
    <w:rsid w:val="00571D06"/>
    <w:rsid w:val="005720B7"/>
    <w:rsid w:val="00572425"/>
    <w:rsid w:val="00572E49"/>
    <w:rsid w:val="0057331F"/>
    <w:rsid w:val="00573CEA"/>
    <w:rsid w:val="00574028"/>
    <w:rsid w:val="005740A7"/>
    <w:rsid w:val="00574998"/>
    <w:rsid w:val="005749AB"/>
    <w:rsid w:val="00574AD6"/>
    <w:rsid w:val="00574B96"/>
    <w:rsid w:val="00574F28"/>
    <w:rsid w:val="00575629"/>
    <w:rsid w:val="00575945"/>
    <w:rsid w:val="00575C4D"/>
    <w:rsid w:val="00575E3A"/>
    <w:rsid w:val="005760EC"/>
    <w:rsid w:val="005767C8"/>
    <w:rsid w:val="00576A75"/>
    <w:rsid w:val="00576E32"/>
    <w:rsid w:val="00576EF2"/>
    <w:rsid w:val="00576F0C"/>
    <w:rsid w:val="005770EF"/>
    <w:rsid w:val="0057732E"/>
    <w:rsid w:val="0057750A"/>
    <w:rsid w:val="00577661"/>
    <w:rsid w:val="00577C88"/>
    <w:rsid w:val="00580703"/>
    <w:rsid w:val="00580846"/>
    <w:rsid w:val="00580A17"/>
    <w:rsid w:val="00581445"/>
    <w:rsid w:val="00581685"/>
    <w:rsid w:val="005816A8"/>
    <w:rsid w:val="00581B06"/>
    <w:rsid w:val="00581B1B"/>
    <w:rsid w:val="00581D1C"/>
    <w:rsid w:val="00581ED3"/>
    <w:rsid w:val="00581F5A"/>
    <w:rsid w:val="00581FF7"/>
    <w:rsid w:val="00582621"/>
    <w:rsid w:val="00582A2D"/>
    <w:rsid w:val="0058309B"/>
    <w:rsid w:val="005832B6"/>
    <w:rsid w:val="00583536"/>
    <w:rsid w:val="0058371F"/>
    <w:rsid w:val="005839E5"/>
    <w:rsid w:val="00583CC3"/>
    <w:rsid w:val="00583EF9"/>
    <w:rsid w:val="0058401B"/>
    <w:rsid w:val="005844AC"/>
    <w:rsid w:val="00584B9D"/>
    <w:rsid w:val="00584F61"/>
    <w:rsid w:val="00585AA6"/>
    <w:rsid w:val="00586C3D"/>
    <w:rsid w:val="00586F1E"/>
    <w:rsid w:val="0058791A"/>
    <w:rsid w:val="00587B00"/>
    <w:rsid w:val="00587FD0"/>
    <w:rsid w:val="00587FD9"/>
    <w:rsid w:val="0059037B"/>
    <w:rsid w:val="0059062B"/>
    <w:rsid w:val="0059242C"/>
    <w:rsid w:val="005926FB"/>
    <w:rsid w:val="00592919"/>
    <w:rsid w:val="00592BD0"/>
    <w:rsid w:val="005933FA"/>
    <w:rsid w:val="0059356C"/>
    <w:rsid w:val="005949CE"/>
    <w:rsid w:val="00594ABD"/>
    <w:rsid w:val="00594DC0"/>
    <w:rsid w:val="0059519D"/>
    <w:rsid w:val="00595440"/>
    <w:rsid w:val="005954F9"/>
    <w:rsid w:val="00595763"/>
    <w:rsid w:val="00595784"/>
    <w:rsid w:val="00595E91"/>
    <w:rsid w:val="005961A5"/>
    <w:rsid w:val="00596704"/>
    <w:rsid w:val="00596CE1"/>
    <w:rsid w:val="00596D4E"/>
    <w:rsid w:val="00596E70"/>
    <w:rsid w:val="00596F11"/>
    <w:rsid w:val="005974B6"/>
    <w:rsid w:val="005A0170"/>
    <w:rsid w:val="005A0177"/>
    <w:rsid w:val="005A06AD"/>
    <w:rsid w:val="005A06EF"/>
    <w:rsid w:val="005A0D39"/>
    <w:rsid w:val="005A0E5B"/>
    <w:rsid w:val="005A1013"/>
    <w:rsid w:val="005A11EA"/>
    <w:rsid w:val="005A1AD7"/>
    <w:rsid w:val="005A1EFD"/>
    <w:rsid w:val="005A209E"/>
    <w:rsid w:val="005A231D"/>
    <w:rsid w:val="005A2817"/>
    <w:rsid w:val="005A2F5B"/>
    <w:rsid w:val="005A3805"/>
    <w:rsid w:val="005A415D"/>
    <w:rsid w:val="005A4B1E"/>
    <w:rsid w:val="005A5019"/>
    <w:rsid w:val="005A5139"/>
    <w:rsid w:val="005A5C7D"/>
    <w:rsid w:val="005A5E21"/>
    <w:rsid w:val="005A67C0"/>
    <w:rsid w:val="005A69E8"/>
    <w:rsid w:val="005A6EC8"/>
    <w:rsid w:val="005A77EF"/>
    <w:rsid w:val="005A7B4C"/>
    <w:rsid w:val="005A7DF9"/>
    <w:rsid w:val="005B0086"/>
    <w:rsid w:val="005B0C01"/>
    <w:rsid w:val="005B0DD9"/>
    <w:rsid w:val="005B11D9"/>
    <w:rsid w:val="005B12B3"/>
    <w:rsid w:val="005B17AC"/>
    <w:rsid w:val="005B18DD"/>
    <w:rsid w:val="005B1BB9"/>
    <w:rsid w:val="005B1BC1"/>
    <w:rsid w:val="005B2198"/>
    <w:rsid w:val="005B23C8"/>
    <w:rsid w:val="005B23F8"/>
    <w:rsid w:val="005B2442"/>
    <w:rsid w:val="005B26E3"/>
    <w:rsid w:val="005B280E"/>
    <w:rsid w:val="005B2A20"/>
    <w:rsid w:val="005B2B49"/>
    <w:rsid w:val="005B307B"/>
    <w:rsid w:val="005B30B2"/>
    <w:rsid w:val="005B4A91"/>
    <w:rsid w:val="005B4EAD"/>
    <w:rsid w:val="005B50CC"/>
    <w:rsid w:val="005B513B"/>
    <w:rsid w:val="005B53F5"/>
    <w:rsid w:val="005B571D"/>
    <w:rsid w:val="005B5781"/>
    <w:rsid w:val="005B5BF7"/>
    <w:rsid w:val="005B5D1F"/>
    <w:rsid w:val="005B5D27"/>
    <w:rsid w:val="005B5D37"/>
    <w:rsid w:val="005B6164"/>
    <w:rsid w:val="005B6360"/>
    <w:rsid w:val="005B6A2C"/>
    <w:rsid w:val="005B70C0"/>
    <w:rsid w:val="005B74CB"/>
    <w:rsid w:val="005B7964"/>
    <w:rsid w:val="005C0395"/>
    <w:rsid w:val="005C0C82"/>
    <w:rsid w:val="005C0CA7"/>
    <w:rsid w:val="005C0F28"/>
    <w:rsid w:val="005C1F9C"/>
    <w:rsid w:val="005C20F0"/>
    <w:rsid w:val="005C210C"/>
    <w:rsid w:val="005C2358"/>
    <w:rsid w:val="005C2865"/>
    <w:rsid w:val="005C28EF"/>
    <w:rsid w:val="005C2AD3"/>
    <w:rsid w:val="005C30C4"/>
    <w:rsid w:val="005C3283"/>
    <w:rsid w:val="005C33EB"/>
    <w:rsid w:val="005C37DC"/>
    <w:rsid w:val="005C38C4"/>
    <w:rsid w:val="005C392E"/>
    <w:rsid w:val="005C41B1"/>
    <w:rsid w:val="005C4231"/>
    <w:rsid w:val="005C485A"/>
    <w:rsid w:val="005C4A15"/>
    <w:rsid w:val="005C4A6C"/>
    <w:rsid w:val="005C4B9B"/>
    <w:rsid w:val="005C52BA"/>
    <w:rsid w:val="005C571B"/>
    <w:rsid w:val="005C5CB3"/>
    <w:rsid w:val="005C5E19"/>
    <w:rsid w:val="005C60C2"/>
    <w:rsid w:val="005C64AD"/>
    <w:rsid w:val="005C6638"/>
    <w:rsid w:val="005C6A13"/>
    <w:rsid w:val="005C7126"/>
    <w:rsid w:val="005C726F"/>
    <w:rsid w:val="005C79D9"/>
    <w:rsid w:val="005D06D8"/>
    <w:rsid w:val="005D082C"/>
    <w:rsid w:val="005D1345"/>
    <w:rsid w:val="005D150F"/>
    <w:rsid w:val="005D2031"/>
    <w:rsid w:val="005D214F"/>
    <w:rsid w:val="005D2BBE"/>
    <w:rsid w:val="005D2D01"/>
    <w:rsid w:val="005D2EDA"/>
    <w:rsid w:val="005D3132"/>
    <w:rsid w:val="005D329C"/>
    <w:rsid w:val="005D3AC8"/>
    <w:rsid w:val="005D3DCF"/>
    <w:rsid w:val="005D45D0"/>
    <w:rsid w:val="005D4C63"/>
    <w:rsid w:val="005D4C84"/>
    <w:rsid w:val="005D4E74"/>
    <w:rsid w:val="005D51CB"/>
    <w:rsid w:val="005D55CD"/>
    <w:rsid w:val="005D57C5"/>
    <w:rsid w:val="005D57CF"/>
    <w:rsid w:val="005D5A56"/>
    <w:rsid w:val="005D5ECF"/>
    <w:rsid w:val="005D5EE5"/>
    <w:rsid w:val="005D65D6"/>
    <w:rsid w:val="005D65D9"/>
    <w:rsid w:val="005D6ABD"/>
    <w:rsid w:val="005D6D1E"/>
    <w:rsid w:val="005D71F8"/>
    <w:rsid w:val="005D731D"/>
    <w:rsid w:val="005D77AE"/>
    <w:rsid w:val="005D79A2"/>
    <w:rsid w:val="005D7AD1"/>
    <w:rsid w:val="005D7D3E"/>
    <w:rsid w:val="005E0BA8"/>
    <w:rsid w:val="005E1007"/>
    <w:rsid w:val="005E1094"/>
    <w:rsid w:val="005E1198"/>
    <w:rsid w:val="005E1270"/>
    <w:rsid w:val="005E12FD"/>
    <w:rsid w:val="005E196D"/>
    <w:rsid w:val="005E2708"/>
    <w:rsid w:val="005E27F8"/>
    <w:rsid w:val="005E2C4C"/>
    <w:rsid w:val="005E2FC1"/>
    <w:rsid w:val="005E3F11"/>
    <w:rsid w:val="005E40FD"/>
    <w:rsid w:val="005E4123"/>
    <w:rsid w:val="005E4C67"/>
    <w:rsid w:val="005E52E2"/>
    <w:rsid w:val="005E5C71"/>
    <w:rsid w:val="005E5DD7"/>
    <w:rsid w:val="005E6782"/>
    <w:rsid w:val="005E6A65"/>
    <w:rsid w:val="005E7013"/>
    <w:rsid w:val="005E7AB5"/>
    <w:rsid w:val="005E7DE8"/>
    <w:rsid w:val="005F04E8"/>
    <w:rsid w:val="005F1178"/>
    <w:rsid w:val="005F131B"/>
    <w:rsid w:val="005F1339"/>
    <w:rsid w:val="005F1830"/>
    <w:rsid w:val="005F1B24"/>
    <w:rsid w:val="005F1F37"/>
    <w:rsid w:val="005F1F4C"/>
    <w:rsid w:val="005F1FA3"/>
    <w:rsid w:val="005F2A5D"/>
    <w:rsid w:val="005F2A7C"/>
    <w:rsid w:val="005F2CA7"/>
    <w:rsid w:val="005F2D7A"/>
    <w:rsid w:val="005F3B44"/>
    <w:rsid w:val="005F3E0D"/>
    <w:rsid w:val="005F4005"/>
    <w:rsid w:val="005F40F6"/>
    <w:rsid w:val="005F4367"/>
    <w:rsid w:val="005F467E"/>
    <w:rsid w:val="005F49D4"/>
    <w:rsid w:val="005F4FDD"/>
    <w:rsid w:val="005F5531"/>
    <w:rsid w:val="005F5664"/>
    <w:rsid w:val="005F583F"/>
    <w:rsid w:val="005F598B"/>
    <w:rsid w:val="005F5B83"/>
    <w:rsid w:val="005F5CDA"/>
    <w:rsid w:val="005F5E03"/>
    <w:rsid w:val="005F5ED4"/>
    <w:rsid w:val="005F61D3"/>
    <w:rsid w:val="005F680D"/>
    <w:rsid w:val="005F6A7C"/>
    <w:rsid w:val="005F6F27"/>
    <w:rsid w:val="005F738D"/>
    <w:rsid w:val="005F754F"/>
    <w:rsid w:val="005F7594"/>
    <w:rsid w:val="005F7880"/>
    <w:rsid w:val="005F7CFF"/>
    <w:rsid w:val="005F7D2F"/>
    <w:rsid w:val="0060000C"/>
    <w:rsid w:val="0060077C"/>
    <w:rsid w:val="00600A79"/>
    <w:rsid w:val="006015C5"/>
    <w:rsid w:val="0060197E"/>
    <w:rsid w:val="00601BD4"/>
    <w:rsid w:val="00601C09"/>
    <w:rsid w:val="00601E6F"/>
    <w:rsid w:val="006029F5"/>
    <w:rsid w:val="00602F02"/>
    <w:rsid w:val="006032AE"/>
    <w:rsid w:val="00603A0E"/>
    <w:rsid w:val="00603B1E"/>
    <w:rsid w:val="00603B5D"/>
    <w:rsid w:val="00604051"/>
    <w:rsid w:val="006046E3"/>
    <w:rsid w:val="00604AE4"/>
    <w:rsid w:val="00604C31"/>
    <w:rsid w:val="00605569"/>
    <w:rsid w:val="00605CC0"/>
    <w:rsid w:val="006060E8"/>
    <w:rsid w:val="0060612A"/>
    <w:rsid w:val="0060616A"/>
    <w:rsid w:val="00606361"/>
    <w:rsid w:val="00606FEB"/>
    <w:rsid w:val="00607431"/>
    <w:rsid w:val="00607BF8"/>
    <w:rsid w:val="00607DE4"/>
    <w:rsid w:val="0060883F"/>
    <w:rsid w:val="00610EE0"/>
    <w:rsid w:val="00611137"/>
    <w:rsid w:val="00611319"/>
    <w:rsid w:val="006113C4"/>
    <w:rsid w:val="0061191A"/>
    <w:rsid w:val="00611A2B"/>
    <w:rsid w:val="00611D1E"/>
    <w:rsid w:val="00612137"/>
    <w:rsid w:val="00612571"/>
    <w:rsid w:val="00612832"/>
    <w:rsid w:val="00612A2D"/>
    <w:rsid w:val="00613034"/>
    <w:rsid w:val="006134AE"/>
    <w:rsid w:val="006137C6"/>
    <w:rsid w:val="0061451E"/>
    <w:rsid w:val="006152F1"/>
    <w:rsid w:val="00616398"/>
    <w:rsid w:val="006170D9"/>
    <w:rsid w:val="006178C0"/>
    <w:rsid w:val="00617DE7"/>
    <w:rsid w:val="00617E5E"/>
    <w:rsid w:val="00617EC4"/>
    <w:rsid w:val="00617F61"/>
    <w:rsid w:val="00617FEC"/>
    <w:rsid w:val="006202DE"/>
    <w:rsid w:val="00620550"/>
    <w:rsid w:val="006207F0"/>
    <w:rsid w:val="00620DA4"/>
    <w:rsid w:val="00620E9B"/>
    <w:rsid w:val="0062169F"/>
    <w:rsid w:val="006221FB"/>
    <w:rsid w:val="0062220B"/>
    <w:rsid w:val="006229D5"/>
    <w:rsid w:val="00622B7A"/>
    <w:rsid w:val="00622EEB"/>
    <w:rsid w:val="00622F2A"/>
    <w:rsid w:val="0062355C"/>
    <w:rsid w:val="00623985"/>
    <w:rsid w:val="00624293"/>
    <w:rsid w:val="00624462"/>
    <w:rsid w:val="006249B5"/>
    <w:rsid w:val="006252B1"/>
    <w:rsid w:val="006255B5"/>
    <w:rsid w:val="006257E4"/>
    <w:rsid w:val="00625842"/>
    <w:rsid w:val="00625BA6"/>
    <w:rsid w:val="00625F0D"/>
    <w:rsid w:val="00626255"/>
    <w:rsid w:val="0062661E"/>
    <w:rsid w:val="00626653"/>
    <w:rsid w:val="00626A19"/>
    <w:rsid w:val="00626A86"/>
    <w:rsid w:val="00627040"/>
    <w:rsid w:val="00627839"/>
    <w:rsid w:val="00630514"/>
    <w:rsid w:val="006308BA"/>
    <w:rsid w:val="006308EB"/>
    <w:rsid w:val="00630B7A"/>
    <w:rsid w:val="00630D5D"/>
    <w:rsid w:val="00630EA6"/>
    <w:rsid w:val="00630FDE"/>
    <w:rsid w:val="00631AFC"/>
    <w:rsid w:val="00631B85"/>
    <w:rsid w:val="006321EF"/>
    <w:rsid w:val="006325E3"/>
    <w:rsid w:val="00632A90"/>
    <w:rsid w:val="00632B62"/>
    <w:rsid w:val="00632B66"/>
    <w:rsid w:val="00632D2D"/>
    <w:rsid w:val="00632E05"/>
    <w:rsid w:val="00633495"/>
    <w:rsid w:val="00633B4D"/>
    <w:rsid w:val="00633E78"/>
    <w:rsid w:val="00635B5E"/>
    <w:rsid w:val="00635C18"/>
    <w:rsid w:val="00636389"/>
    <w:rsid w:val="0063673C"/>
    <w:rsid w:val="00636814"/>
    <w:rsid w:val="00636A4C"/>
    <w:rsid w:val="00637227"/>
    <w:rsid w:val="0063728F"/>
    <w:rsid w:val="0063737A"/>
    <w:rsid w:val="006373BF"/>
    <w:rsid w:val="006375D3"/>
    <w:rsid w:val="00640195"/>
    <w:rsid w:val="00640768"/>
    <w:rsid w:val="00640A8D"/>
    <w:rsid w:val="00640C82"/>
    <w:rsid w:val="00640F0C"/>
    <w:rsid w:val="00640F4C"/>
    <w:rsid w:val="006411FC"/>
    <w:rsid w:val="00641518"/>
    <w:rsid w:val="006421C0"/>
    <w:rsid w:val="006421C8"/>
    <w:rsid w:val="0064271E"/>
    <w:rsid w:val="00642A7F"/>
    <w:rsid w:val="00642C04"/>
    <w:rsid w:val="00642E86"/>
    <w:rsid w:val="00642E9E"/>
    <w:rsid w:val="00642F3D"/>
    <w:rsid w:val="0064393B"/>
    <w:rsid w:val="00643BEC"/>
    <w:rsid w:val="00643C0B"/>
    <w:rsid w:val="00643E70"/>
    <w:rsid w:val="00643F00"/>
    <w:rsid w:val="00644834"/>
    <w:rsid w:val="00644D7D"/>
    <w:rsid w:val="00645429"/>
    <w:rsid w:val="00645AC0"/>
    <w:rsid w:val="006466BF"/>
    <w:rsid w:val="00646703"/>
    <w:rsid w:val="0064674B"/>
    <w:rsid w:val="006469CD"/>
    <w:rsid w:val="00646C1A"/>
    <w:rsid w:val="00647032"/>
    <w:rsid w:val="00647F61"/>
    <w:rsid w:val="0065007D"/>
    <w:rsid w:val="006501D5"/>
    <w:rsid w:val="00650660"/>
    <w:rsid w:val="00650ECC"/>
    <w:rsid w:val="00651255"/>
    <w:rsid w:val="0065166B"/>
    <w:rsid w:val="006517F8"/>
    <w:rsid w:val="00651833"/>
    <w:rsid w:val="0065249A"/>
    <w:rsid w:val="00652AC3"/>
    <w:rsid w:val="00652E84"/>
    <w:rsid w:val="00653344"/>
    <w:rsid w:val="00653AD1"/>
    <w:rsid w:val="006540E9"/>
    <w:rsid w:val="006540F2"/>
    <w:rsid w:val="006541CB"/>
    <w:rsid w:val="006548E1"/>
    <w:rsid w:val="00654928"/>
    <w:rsid w:val="00654AC3"/>
    <w:rsid w:val="00654FFF"/>
    <w:rsid w:val="006554A7"/>
    <w:rsid w:val="006555E0"/>
    <w:rsid w:val="00655BF5"/>
    <w:rsid w:val="00655E3B"/>
    <w:rsid w:val="00655E4A"/>
    <w:rsid w:val="00656278"/>
    <w:rsid w:val="00656286"/>
    <w:rsid w:val="006562BE"/>
    <w:rsid w:val="006563F0"/>
    <w:rsid w:val="00656754"/>
    <w:rsid w:val="00656977"/>
    <w:rsid w:val="00656C9C"/>
    <w:rsid w:val="0065700B"/>
    <w:rsid w:val="00657BD4"/>
    <w:rsid w:val="006603F8"/>
    <w:rsid w:val="006607AE"/>
    <w:rsid w:val="00661129"/>
    <w:rsid w:val="0066131B"/>
    <w:rsid w:val="00661325"/>
    <w:rsid w:val="006614C1"/>
    <w:rsid w:val="0066225F"/>
    <w:rsid w:val="006623AA"/>
    <w:rsid w:val="00662FA3"/>
    <w:rsid w:val="00663079"/>
    <w:rsid w:val="00663560"/>
    <w:rsid w:val="006635BF"/>
    <w:rsid w:val="0066367E"/>
    <w:rsid w:val="00663DD2"/>
    <w:rsid w:val="00663F89"/>
    <w:rsid w:val="00663FA5"/>
    <w:rsid w:val="00664051"/>
    <w:rsid w:val="00664416"/>
    <w:rsid w:val="00664B80"/>
    <w:rsid w:val="00664D14"/>
    <w:rsid w:val="006654A5"/>
    <w:rsid w:val="006654C6"/>
    <w:rsid w:val="006655E2"/>
    <w:rsid w:val="0066566C"/>
    <w:rsid w:val="00665BB5"/>
    <w:rsid w:val="006666B4"/>
    <w:rsid w:val="00666831"/>
    <w:rsid w:val="00667563"/>
    <w:rsid w:val="006677E1"/>
    <w:rsid w:val="00667B36"/>
    <w:rsid w:val="00667E95"/>
    <w:rsid w:val="00670160"/>
    <w:rsid w:val="00671016"/>
    <w:rsid w:val="00671917"/>
    <w:rsid w:val="00671966"/>
    <w:rsid w:val="00671A4B"/>
    <w:rsid w:val="00671AD3"/>
    <w:rsid w:val="00671C15"/>
    <w:rsid w:val="00671D81"/>
    <w:rsid w:val="00672141"/>
    <w:rsid w:val="00672CEB"/>
    <w:rsid w:val="00672E7C"/>
    <w:rsid w:val="00673218"/>
    <w:rsid w:val="00673233"/>
    <w:rsid w:val="00673507"/>
    <w:rsid w:val="0067365B"/>
    <w:rsid w:val="006737BB"/>
    <w:rsid w:val="006738AF"/>
    <w:rsid w:val="00673B6F"/>
    <w:rsid w:val="00673C73"/>
    <w:rsid w:val="0067415F"/>
    <w:rsid w:val="00674EF0"/>
    <w:rsid w:val="0067519B"/>
    <w:rsid w:val="006751E4"/>
    <w:rsid w:val="00675CEA"/>
    <w:rsid w:val="00675E5C"/>
    <w:rsid w:val="00676000"/>
    <w:rsid w:val="0067650C"/>
    <w:rsid w:val="00676DE9"/>
    <w:rsid w:val="00677412"/>
    <w:rsid w:val="006778BE"/>
    <w:rsid w:val="006779E7"/>
    <w:rsid w:val="00677A18"/>
    <w:rsid w:val="00677B7B"/>
    <w:rsid w:val="00677C80"/>
    <w:rsid w:val="00677E2C"/>
    <w:rsid w:val="0068041B"/>
    <w:rsid w:val="006805EC"/>
    <w:rsid w:val="00680621"/>
    <w:rsid w:val="00680723"/>
    <w:rsid w:val="0068087C"/>
    <w:rsid w:val="00681081"/>
    <w:rsid w:val="006810E8"/>
    <w:rsid w:val="00681172"/>
    <w:rsid w:val="0068142D"/>
    <w:rsid w:val="0068197C"/>
    <w:rsid w:val="00681C23"/>
    <w:rsid w:val="00681DC9"/>
    <w:rsid w:val="006821AF"/>
    <w:rsid w:val="00682363"/>
    <w:rsid w:val="00682478"/>
    <w:rsid w:val="006824FB"/>
    <w:rsid w:val="00682915"/>
    <w:rsid w:val="00682AC4"/>
    <w:rsid w:val="00683118"/>
    <w:rsid w:val="00683464"/>
    <w:rsid w:val="006838CB"/>
    <w:rsid w:val="006841C3"/>
    <w:rsid w:val="006846C1"/>
    <w:rsid w:val="00684D4A"/>
    <w:rsid w:val="00684ED1"/>
    <w:rsid w:val="00684FC4"/>
    <w:rsid w:val="0068505D"/>
    <w:rsid w:val="00685665"/>
    <w:rsid w:val="006856BA"/>
    <w:rsid w:val="006858A9"/>
    <w:rsid w:val="006859A7"/>
    <w:rsid w:val="00685B4F"/>
    <w:rsid w:val="00686043"/>
    <w:rsid w:val="00686FDC"/>
    <w:rsid w:val="00687657"/>
    <w:rsid w:val="006878E7"/>
    <w:rsid w:val="00687B65"/>
    <w:rsid w:val="006900E8"/>
    <w:rsid w:val="00690E0C"/>
    <w:rsid w:val="00690E3F"/>
    <w:rsid w:val="00690E89"/>
    <w:rsid w:val="00690F49"/>
    <w:rsid w:val="0069101C"/>
    <w:rsid w:val="006912A7"/>
    <w:rsid w:val="0069190A"/>
    <w:rsid w:val="00691D05"/>
    <w:rsid w:val="00691DDD"/>
    <w:rsid w:val="00691E8D"/>
    <w:rsid w:val="00691F44"/>
    <w:rsid w:val="00692085"/>
    <w:rsid w:val="00692453"/>
    <w:rsid w:val="00692A3C"/>
    <w:rsid w:val="00692C0F"/>
    <w:rsid w:val="00692FDA"/>
    <w:rsid w:val="0069388B"/>
    <w:rsid w:val="00693CAE"/>
    <w:rsid w:val="00693DBE"/>
    <w:rsid w:val="00694434"/>
    <w:rsid w:val="00694691"/>
    <w:rsid w:val="0069470F"/>
    <w:rsid w:val="006949EE"/>
    <w:rsid w:val="006952EE"/>
    <w:rsid w:val="00695700"/>
    <w:rsid w:val="0069598D"/>
    <w:rsid w:val="00695A11"/>
    <w:rsid w:val="00695FBF"/>
    <w:rsid w:val="00696646"/>
    <w:rsid w:val="00696728"/>
    <w:rsid w:val="00696D6F"/>
    <w:rsid w:val="0069719F"/>
    <w:rsid w:val="00697474"/>
    <w:rsid w:val="00698AFE"/>
    <w:rsid w:val="006A0CEE"/>
    <w:rsid w:val="006A0E9F"/>
    <w:rsid w:val="006A1268"/>
    <w:rsid w:val="006A1384"/>
    <w:rsid w:val="006A2040"/>
    <w:rsid w:val="006A2082"/>
    <w:rsid w:val="006A2328"/>
    <w:rsid w:val="006A297C"/>
    <w:rsid w:val="006A2FBA"/>
    <w:rsid w:val="006A3A91"/>
    <w:rsid w:val="006A3EDB"/>
    <w:rsid w:val="006A42E3"/>
    <w:rsid w:val="006A438B"/>
    <w:rsid w:val="006A4877"/>
    <w:rsid w:val="006A56D5"/>
    <w:rsid w:val="006A610A"/>
    <w:rsid w:val="006A642D"/>
    <w:rsid w:val="006A6A05"/>
    <w:rsid w:val="006A6CDA"/>
    <w:rsid w:val="006A6D92"/>
    <w:rsid w:val="006A7D78"/>
    <w:rsid w:val="006A8A29"/>
    <w:rsid w:val="006B06BB"/>
    <w:rsid w:val="006B0C09"/>
    <w:rsid w:val="006B1038"/>
    <w:rsid w:val="006B1874"/>
    <w:rsid w:val="006B1DC4"/>
    <w:rsid w:val="006B2010"/>
    <w:rsid w:val="006B212A"/>
    <w:rsid w:val="006B2325"/>
    <w:rsid w:val="006B286A"/>
    <w:rsid w:val="006B28DC"/>
    <w:rsid w:val="006B3954"/>
    <w:rsid w:val="006B4931"/>
    <w:rsid w:val="006B4F13"/>
    <w:rsid w:val="006B4FAF"/>
    <w:rsid w:val="006B5393"/>
    <w:rsid w:val="006B56AB"/>
    <w:rsid w:val="006B5DF6"/>
    <w:rsid w:val="006B615B"/>
    <w:rsid w:val="006B6387"/>
    <w:rsid w:val="006B6652"/>
    <w:rsid w:val="006B6985"/>
    <w:rsid w:val="006B69DC"/>
    <w:rsid w:val="006B6ADD"/>
    <w:rsid w:val="006B7048"/>
    <w:rsid w:val="006B722C"/>
    <w:rsid w:val="006B76F6"/>
    <w:rsid w:val="006B7B6E"/>
    <w:rsid w:val="006B7F18"/>
    <w:rsid w:val="006B7F7A"/>
    <w:rsid w:val="006BFA3B"/>
    <w:rsid w:val="006C019C"/>
    <w:rsid w:val="006C0DDC"/>
    <w:rsid w:val="006C0F55"/>
    <w:rsid w:val="006C1937"/>
    <w:rsid w:val="006C1DBB"/>
    <w:rsid w:val="006C1EDD"/>
    <w:rsid w:val="006C2240"/>
    <w:rsid w:val="006C243E"/>
    <w:rsid w:val="006C2EEA"/>
    <w:rsid w:val="006C3412"/>
    <w:rsid w:val="006C40FF"/>
    <w:rsid w:val="006C47DE"/>
    <w:rsid w:val="006C501D"/>
    <w:rsid w:val="006C5469"/>
    <w:rsid w:val="006C5544"/>
    <w:rsid w:val="006C5A30"/>
    <w:rsid w:val="006C5D61"/>
    <w:rsid w:val="006C6479"/>
    <w:rsid w:val="006C6E4B"/>
    <w:rsid w:val="006C709D"/>
    <w:rsid w:val="006C7448"/>
    <w:rsid w:val="006C76EF"/>
    <w:rsid w:val="006C7A23"/>
    <w:rsid w:val="006C7B11"/>
    <w:rsid w:val="006C7F73"/>
    <w:rsid w:val="006C7FD0"/>
    <w:rsid w:val="006D009F"/>
    <w:rsid w:val="006D013A"/>
    <w:rsid w:val="006D032D"/>
    <w:rsid w:val="006D036B"/>
    <w:rsid w:val="006D0E37"/>
    <w:rsid w:val="006D0FAB"/>
    <w:rsid w:val="006D12CD"/>
    <w:rsid w:val="006D17FC"/>
    <w:rsid w:val="006D2155"/>
    <w:rsid w:val="006D231A"/>
    <w:rsid w:val="006D24F7"/>
    <w:rsid w:val="006D27FD"/>
    <w:rsid w:val="006D2947"/>
    <w:rsid w:val="006D31C6"/>
    <w:rsid w:val="006D3775"/>
    <w:rsid w:val="006D3C48"/>
    <w:rsid w:val="006D3F12"/>
    <w:rsid w:val="006D3FEE"/>
    <w:rsid w:val="006D430D"/>
    <w:rsid w:val="006D443E"/>
    <w:rsid w:val="006D45DD"/>
    <w:rsid w:val="006D4636"/>
    <w:rsid w:val="006D4788"/>
    <w:rsid w:val="006D4BE2"/>
    <w:rsid w:val="006D4E1C"/>
    <w:rsid w:val="006D50AB"/>
    <w:rsid w:val="006D549D"/>
    <w:rsid w:val="006D55A5"/>
    <w:rsid w:val="006D5CB8"/>
    <w:rsid w:val="006D5D51"/>
    <w:rsid w:val="006D5D6E"/>
    <w:rsid w:val="006D5F42"/>
    <w:rsid w:val="006D6774"/>
    <w:rsid w:val="006D6F6C"/>
    <w:rsid w:val="006E0ABE"/>
    <w:rsid w:val="006E18AA"/>
    <w:rsid w:val="006E199C"/>
    <w:rsid w:val="006E1E90"/>
    <w:rsid w:val="006E2132"/>
    <w:rsid w:val="006E2A3F"/>
    <w:rsid w:val="006E2A43"/>
    <w:rsid w:val="006E2B61"/>
    <w:rsid w:val="006E2DF7"/>
    <w:rsid w:val="006E3190"/>
    <w:rsid w:val="006E3606"/>
    <w:rsid w:val="006E3AC2"/>
    <w:rsid w:val="006E3CC5"/>
    <w:rsid w:val="006E3D48"/>
    <w:rsid w:val="006E41D5"/>
    <w:rsid w:val="006E4528"/>
    <w:rsid w:val="006E4744"/>
    <w:rsid w:val="006E49A1"/>
    <w:rsid w:val="006E49F3"/>
    <w:rsid w:val="006E4C72"/>
    <w:rsid w:val="006E4DB8"/>
    <w:rsid w:val="006E5187"/>
    <w:rsid w:val="006E51CD"/>
    <w:rsid w:val="006E5C5F"/>
    <w:rsid w:val="006E64E9"/>
    <w:rsid w:val="006E67BF"/>
    <w:rsid w:val="006E6AE8"/>
    <w:rsid w:val="006E6F2B"/>
    <w:rsid w:val="006E7136"/>
    <w:rsid w:val="006E7206"/>
    <w:rsid w:val="006E7D74"/>
    <w:rsid w:val="006F027B"/>
    <w:rsid w:val="006F0409"/>
    <w:rsid w:val="006F066B"/>
    <w:rsid w:val="006F0D2B"/>
    <w:rsid w:val="006F0F56"/>
    <w:rsid w:val="006F1539"/>
    <w:rsid w:val="006F1671"/>
    <w:rsid w:val="006F1B14"/>
    <w:rsid w:val="006F1C31"/>
    <w:rsid w:val="006F1FE4"/>
    <w:rsid w:val="006F2038"/>
    <w:rsid w:val="006F2166"/>
    <w:rsid w:val="006F26A0"/>
    <w:rsid w:val="006F26DB"/>
    <w:rsid w:val="006F2B4E"/>
    <w:rsid w:val="006F2D4C"/>
    <w:rsid w:val="006F334F"/>
    <w:rsid w:val="006F340F"/>
    <w:rsid w:val="006F35C6"/>
    <w:rsid w:val="006F3A6B"/>
    <w:rsid w:val="006F3ABD"/>
    <w:rsid w:val="006F3D19"/>
    <w:rsid w:val="006F3EF2"/>
    <w:rsid w:val="006F3F42"/>
    <w:rsid w:val="006F42E3"/>
    <w:rsid w:val="006F44A3"/>
    <w:rsid w:val="006F4516"/>
    <w:rsid w:val="006F46C2"/>
    <w:rsid w:val="006F47A3"/>
    <w:rsid w:val="006F4DA6"/>
    <w:rsid w:val="006F55B4"/>
    <w:rsid w:val="006F5DD0"/>
    <w:rsid w:val="006F632F"/>
    <w:rsid w:val="006F642E"/>
    <w:rsid w:val="006F667D"/>
    <w:rsid w:val="006F6A05"/>
    <w:rsid w:val="006F6E58"/>
    <w:rsid w:val="006F7092"/>
    <w:rsid w:val="006F741E"/>
    <w:rsid w:val="006F75F6"/>
    <w:rsid w:val="006F78CF"/>
    <w:rsid w:val="0070003D"/>
    <w:rsid w:val="00700184"/>
    <w:rsid w:val="007005FE"/>
    <w:rsid w:val="00700728"/>
    <w:rsid w:val="00700BF9"/>
    <w:rsid w:val="00700C9E"/>
    <w:rsid w:val="00701D12"/>
    <w:rsid w:val="00702294"/>
    <w:rsid w:val="007024F8"/>
    <w:rsid w:val="00702856"/>
    <w:rsid w:val="00702ECE"/>
    <w:rsid w:val="007030C4"/>
    <w:rsid w:val="0070322B"/>
    <w:rsid w:val="007032E3"/>
    <w:rsid w:val="00703394"/>
    <w:rsid w:val="007033C6"/>
    <w:rsid w:val="007038A5"/>
    <w:rsid w:val="0070395B"/>
    <w:rsid w:val="00703B64"/>
    <w:rsid w:val="00703EE9"/>
    <w:rsid w:val="007043EF"/>
    <w:rsid w:val="00704C4A"/>
    <w:rsid w:val="00704F91"/>
    <w:rsid w:val="00704FB0"/>
    <w:rsid w:val="00705145"/>
    <w:rsid w:val="007054F2"/>
    <w:rsid w:val="00705691"/>
    <w:rsid w:val="00705C14"/>
    <w:rsid w:val="00706372"/>
    <w:rsid w:val="007063BF"/>
    <w:rsid w:val="007063CF"/>
    <w:rsid w:val="0070641C"/>
    <w:rsid w:val="007064C8"/>
    <w:rsid w:val="007064E3"/>
    <w:rsid w:val="007067A2"/>
    <w:rsid w:val="00706EBD"/>
    <w:rsid w:val="00706F88"/>
    <w:rsid w:val="007070DA"/>
    <w:rsid w:val="0070757F"/>
    <w:rsid w:val="007075F4"/>
    <w:rsid w:val="0070779C"/>
    <w:rsid w:val="0070787E"/>
    <w:rsid w:val="00707E50"/>
    <w:rsid w:val="007105CC"/>
    <w:rsid w:val="00710680"/>
    <w:rsid w:val="00710831"/>
    <w:rsid w:val="00711041"/>
    <w:rsid w:val="00711119"/>
    <w:rsid w:val="0071188B"/>
    <w:rsid w:val="00711B5A"/>
    <w:rsid w:val="00711E68"/>
    <w:rsid w:val="00711F77"/>
    <w:rsid w:val="007125B6"/>
    <w:rsid w:val="00712672"/>
    <w:rsid w:val="0071319A"/>
    <w:rsid w:val="0071360D"/>
    <w:rsid w:val="007137D9"/>
    <w:rsid w:val="00713BA6"/>
    <w:rsid w:val="00713D31"/>
    <w:rsid w:val="00713E08"/>
    <w:rsid w:val="00714450"/>
    <w:rsid w:val="0071451C"/>
    <w:rsid w:val="00714783"/>
    <w:rsid w:val="0071488D"/>
    <w:rsid w:val="00714E7F"/>
    <w:rsid w:val="00714EB1"/>
    <w:rsid w:val="00716061"/>
    <w:rsid w:val="00716121"/>
    <w:rsid w:val="0071634F"/>
    <w:rsid w:val="00716624"/>
    <w:rsid w:val="00716960"/>
    <w:rsid w:val="00716A0D"/>
    <w:rsid w:val="00716EA5"/>
    <w:rsid w:val="00716F90"/>
    <w:rsid w:val="007173E7"/>
    <w:rsid w:val="00717712"/>
    <w:rsid w:val="007209B7"/>
    <w:rsid w:val="007212F5"/>
    <w:rsid w:val="0072136B"/>
    <w:rsid w:val="007216E7"/>
    <w:rsid w:val="00721847"/>
    <w:rsid w:val="00721985"/>
    <w:rsid w:val="00721CDD"/>
    <w:rsid w:val="00722AB9"/>
    <w:rsid w:val="00722E61"/>
    <w:rsid w:val="00723FF0"/>
    <w:rsid w:val="00724185"/>
    <w:rsid w:val="007246E3"/>
    <w:rsid w:val="007256C2"/>
    <w:rsid w:val="00725F7C"/>
    <w:rsid w:val="00726836"/>
    <w:rsid w:val="00726BB0"/>
    <w:rsid w:val="00726D75"/>
    <w:rsid w:val="00726FE5"/>
    <w:rsid w:val="0072794D"/>
    <w:rsid w:val="00727DF9"/>
    <w:rsid w:val="007300D1"/>
    <w:rsid w:val="00730185"/>
    <w:rsid w:val="00730384"/>
    <w:rsid w:val="00730BC8"/>
    <w:rsid w:val="00730E84"/>
    <w:rsid w:val="0073129F"/>
    <w:rsid w:val="0073166C"/>
    <w:rsid w:val="00731CD4"/>
    <w:rsid w:val="00731FD0"/>
    <w:rsid w:val="00732409"/>
    <w:rsid w:val="0073292D"/>
    <w:rsid w:val="00732AB5"/>
    <w:rsid w:val="00732EE8"/>
    <w:rsid w:val="00732F33"/>
    <w:rsid w:val="00732F7E"/>
    <w:rsid w:val="00732F9A"/>
    <w:rsid w:val="00733300"/>
    <w:rsid w:val="00733490"/>
    <w:rsid w:val="007335D6"/>
    <w:rsid w:val="00733B47"/>
    <w:rsid w:val="00733B7A"/>
    <w:rsid w:val="00733B92"/>
    <w:rsid w:val="00733BE6"/>
    <w:rsid w:val="007340AE"/>
    <w:rsid w:val="007340D1"/>
    <w:rsid w:val="00734298"/>
    <w:rsid w:val="00734467"/>
    <w:rsid w:val="00734640"/>
    <w:rsid w:val="007347F0"/>
    <w:rsid w:val="007354B0"/>
    <w:rsid w:val="007354E5"/>
    <w:rsid w:val="00735E2B"/>
    <w:rsid w:val="00735FE4"/>
    <w:rsid w:val="00736054"/>
    <w:rsid w:val="00736082"/>
    <w:rsid w:val="00736292"/>
    <w:rsid w:val="00736ABB"/>
    <w:rsid w:val="00736C5C"/>
    <w:rsid w:val="00737176"/>
    <w:rsid w:val="00737CEC"/>
    <w:rsid w:val="007404AA"/>
    <w:rsid w:val="00740CD3"/>
    <w:rsid w:val="00740E49"/>
    <w:rsid w:val="0074113A"/>
    <w:rsid w:val="00741218"/>
    <w:rsid w:val="00741783"/>
    <w:rsid w:val="007418AF"/>
    <w:rsid w:val="00741971"/>
    <w:rsid w:val="00741DCD"/>
    <w:rsid w:val="00742908"/>
    <w:rsid w:val="00743869"/>
    <w:rsid w:val="007438D1"/>
    <w:rsid w:val="007440CE"/>
    <w:rsid w:val="0074457F"/>
    <w:rsid w:val="007455CB"/>
    <w:rsid w:val="00745AF9"/>
    <w:rsid w:val="00746041"/>
    <w:rsid w:val="007463D1"/>
    <w:rsid w:val="00746F05"/>
    <w:rsid w:val="00747531"/>
    <w:rsid w:val="00747DD9"/>
    <w:rsid w:val="00750202"/>
    <w:rsid w:val="00750334"/>
    <w:rsid w:val="007504B2"/>
    <w:rsid w:val="00750893"/>
    <w:rsid w:val="00750A5E"/>
    <w:rsid w:val="00751191"/>
    <w:rsid w:val="007511E9"/>
    <w:rsid w:val="00751B96"/>
    <w:rsid w:val="0075258C"/>
    <w:rsid w:val="00752902"/>
    <w:rsid w:val="00752C38"/>
    <w:rsid w:val="00754170"/>
    <w:rsid w:val="0075455D"/>
    <w:rsid w:val="00754575"/>
    <w:rsid w:val="00755295"/>
    <w:rsid w:val="00755397"/>
    <w:rsid w:val="00755546"/>
    <w:rsid w:val="0075557B"/>
    <w:rsid w:val="007556A6"/>
    <w:rsid w:val="007558F9"/>
    <w:rsid w:val="00755A05"/>
    <w:rsid w:val="00755B1D"/>
    <w:rsid w:val="00755BEC"/>
    <w:rsid w:val="00755C3F"/>
    <w:rsid w:val="00755F9B"/>
    <w:rsid w:val="00755FFA"/>
    <w:rsid w:val="0075631F"/>
    <w:rsid w:val="00756E2D"/>
    <w:rsid w:val="007573B6"/>
    <w:rsid w:val="00760DD4"/>
    <w:rsid w:val="00761C8C"/>
    <w:rsid w:val="00761CF0"/>
    <w:rsid w:val="00761FC7"/>
    <w:rsid w:val="00762605"/>
    <w:rsid w:val="00762991"/>
    <w:rsid w:val="00762D3B"/>
    <w:rsid w:val="00762F92"/>
    <w:rsid w:val="0076318D"/>
    <w:rsid w:val="0076388C"/>
    <w:rsid w:val="00763AB8"/>
    <w:rsid w:val="00763CC7"/>
    <w:rsid w:val="00763E7D"/>
    <w:rsid w:val="0076480B"/>
    <w:rsid w:val="0076483D"/>
    <w:rsid w:val="00764D93"/>
    <w:rsid w:val="0076542F"/>
    <w:rsid w:val="007657E4"/>
    <w:rsid w:val="00766242"/>
    <w:rsid w:val="007663BE"/>
    <w:rsid w:val="00766831"/>
    <w:rsid w:val="00766C62"/>
    <w:rsid w:val="007672CA"/>
    <w:rsid w:val="00767750"/>
    <w:rsid w:val="007701E1"/>
    <w:rsid w:val="00770424"/>
    <w:rsid w:val="00770577"/>
    <w:rsid w:val="00770DAA"/>
    <w:rsid w:val="00770F7F"/>
    <w:rsid w:val="00771B47"/>
    <w:rsid w:val="00771DAA"/>
    <w:rsid w:val="00772835"/>
    <w:rsid w:val="00773042"/>
    <w:rsid w:val="0077341C"/>
    <w:rsid w:val="0077355A"/>
    <w:rsid w:val="00773E85"/>
    <w:rsid w:val="0077421F"/>
    <w:rsid w:val="00774585"/>
    <w:rsid w:val="00774B61"/>
    <w:rsid w:val="00774BC0"/>
    <w:rsid w:val="0077575C"/>
    <w:rsid w:val="00776113"/>
    <w:rsid w:val="00776732"/>
    <w:rsid w:val="007767BE"/>
    <w:rsid w:val="00776D59"/>
    <w:rsid w:val="00776E67"/>
    <w:rsid w:val="00776EE9"/>
    <w:rsid w:val="0077745E"/>
    <w:rsid w:val="007805B1"/>
    <w:rsid w:val="00780857"/>
    <w:rsid w:val="00780F32"/>
    <w:rsid w:val="00781995"/>
    <w:rsid w:val="00781D4B"/>
    <w:rsid w:val="00782D0F"/>
    <w:rsid w:val="00783055"/>
    <w:rsid w:val="007832B9"/>
    <w:rsid w:val="007834EB"/>
    <w:rsid w:val="0078354B"/>
    <w:rsid w:val="007835D7"/>
    <w:rsid w:val="0078377C"/>
    <w:rsid w:val="00784EE6"/>
    <w:rsid w:val="0078516A"/>
    <w:rsid w:val="00785443"/>
    <w:rsid w:val="00785524"/>
    <w:rsid w:val="00785902"/>
    <w:rsid w:val="00785DA2"/>
    <w:rsid w:val="00785F8B"/>
    <w:rsid w:val="00786BEA"/>
    <w:rsid w:val="00786D47"/>
    <w:rsid w:val="007877BC"/>
    <w:rsid w:val="00787BF7"/>
    <w:rsid w:val="00787D47"/>
    <w:rsid w:val="00790475"/>
    <w:rsid w:val="007906E4"/>
    <w:rsid w:val="00790A64"/>
    <w:rsid w:val="00790E31"/>
    <w:rsid w:val="00790EE7"/>
    <w:rsid w:val="00791D30"/>
    <w:rsid w:val="00791FDC"/>
    <w:rsid w:val="007928C9"/>
    <w:rsid w:val="00792C0A"/>
    <w:rsid w:val="007932F5"/>
    <w:rsid w:val="00793350"/>
    <w:rsid w:val="007933C0"/>
    <w:rsid w:val="007933EB"/>
    <w:rsid w:val="00793624"/>
    <w:rsid w:val="00793AAD"/>
    <w:rsid w:val="00793ABE"/>
    <w:rsid w:val="00793C6A"/>
    <w:rsid w:val="007943B8"/>
    <w:rsid w:val="007946B3"/>
    <w:rsid w:val="00794748"/>
    <w:rsid w:val="00794811"/>
    <w:rsid w:val="0079495A"/>
    <w:rsid w:val="00794DFD"/>
    <w:rsid w:val="0079502D"/>
    <w:rsid w:val="00795388"/>
    <w:rsid w:val="007958CE"/>
    <w:rsid w:val="007958D6"/>
    <w:rsid w:val="007958E1"/>
    <w:rsid w:val="00795DCA"/>
    <w:rsid w:val="00795DE0"/>
    <w:rsid w:val="00795E79"/>
    <w:rsid w:val="00797094"/>
    <w:rsid w:val="00797492"/>
    <w:rsid w:val="007977AA"/>
    <w:rsid w:val="007978B0"/>
    <w:rsid w:val="00797AED"/>
    <w:rsid w:val="00797EC0"/>
    <w:rsid w:val="007A07E0"/>
    <w:rsid w:val="007A0D87"/>
    <w:rsid w:val="007A11E6"/>
    <w:rsid w:val="007A1BED"/>
    <w:rsid w:val="007A1DA7"/>
    <w:rsid w:val="007A2462"/>
    <w:rsid w:val="007A2C11"/>
    <w:rsid w:val="007A2C33"/>
    <w:rsid w:val="007A31A9"/>
    <w:rsid w:val="007A3275"/>
    <w:rsid w:val="007A3703"/>
    <w:rsid w:val="007A38C7"/>
    <w:rsid w:val="007A45C6"/>
    <w:rsid w:val="007A49A2"/>
    <w:rsid w:val="007A536E"/>
    <w:rsid w:val="007A5563"/>
    <w:rsid w:val="007A5E83"/>
    <w:rsid w:val="007A5F25"/>
    <w:rsid w:val="007A6652"/>
    <w:rsid w:val="007A668A"/>
    <w:rsid w:val="007A682F"/>
    <w:rsid w:val="007A6B04"/>
    <w:rsid w:val="007A77F4"/>
    <w:rsid w:val="007B0504"/>
    <w:rsid w:val="007B0C14"/>
    <w:rsid w:val="007B0EA7"/>
    <w:rsid w:val="007B10EB"/>
    <w:rsid w:val="007B17DE"/>
    <w:rsid w:val="007B1905"/>
    <w:rsid w:val="007B1B31"/>
    <w:rsid w:val="007B1F7A"/>
    <w:rsid w:val="007B22C5"/>
    <w:rsid w:val="007B2ADB"/>
    <w:rsid w:val="007B2F7B"/>
    <w:rsid w:val="007B3067"/>
    <w:rsid w:val="007B395F"/>
    <w:rsid w:val="007B3D40"/>
    <w:rsid w:val="007B4033"/>
    <w:rsid w:val="007B40EA"/>
    <w:rsid w:val="007B444D"/>
    <w:rsid w:val="007B4CA7"/>
    <w:rsid w:val="007B5840"/>
    <w:rsid w:val="007B5AB6"/>
    <w:rsid w:val="007B5E42"/>
    <w:rsid w:val="007B5EE3"/>
    <w:rsid w:val="007B607A"/>
    <w:rsid w:val="007B6B2B"/>
    <w:rsid w:val="007B6C94"/>
    <w:rsid w:val="007B7405"/>
    <w:rsid w:val="007B76DA"/>
    <w:rsid w:val="007B775B"/>
    <w:rsid w:val="007B7874"/>
    <w:rsid w:val="007B78C2"/>
    <w:rsid w:val="007B7F11"/>
    <w:rsid w:val="007C099B"/>
    <w:rsid w:val="007C09B9"/>
    <w:rsid w:val="007C14FA"/>
    <w:rsid w:val="007C18E3"/>
    <w:rsid w:val="007C2180"/>
    <w:rsid w:val="007C2584"/>
    <w:rsid w:val="007C2625"/>
    <w:rsid w:val="007C28AA"/>
    <w:rsid w:val="007C2CE1"/>
    <w:rsid w:val="007C3399"/>
    <w:rsid w:val="007C36AD"/>
    <w:rsid w:val="007C3735"/>
    <w:rsid w:val="007C39D8"/>
    <w:rsid w:val="007C3DB3"/>
    <w:rsid w:val="007C41E8"/>
    <w:rsid w:val="007C45B1"/>
    <w:rsid w:val="007C4926"/>
    <w:rsid w:val="007C4D20"/>
    <w:rsid w:val="007C4EEC"/>
    <w:rsid w:val="007C54A5"/>
    <w:rsid w:val="007C5943"/>
    <w:rsid w:val="007C5AF1"/>
    <w:rsid w:val="007C5F4B"/>
    <w:rsid w:val="007C693C"/>
    <w:rsid w:val="007C6BA3"/>
    <w:rsid w:val="007C6CAD"/>
    <w:rsid w:val="007C73E3"/>
    <w:rsid w:val="007C76A2"/>
    <w:rsid w:val="007C7B87"/>
    <w:rsid w:val="007D0328"/>
    <w:rsid w:val="007D05F4"/>
    <w:rsid w:val="007D0609"/>
    <w:rsid w:val="007D0B38"/>
    <w:rsid w:val="007D0C51"/>
    <w:rsid w:val="007D0DCE"/>
    <w:rsid w:val="007D1089"/>
    <w:rsid w:val="007D147D"/>
    <w:rsid w:val="007D1619"/>
    <w:rsid w:val="007D1631"/>
    <w:rsid w:val="007D1A4E"/>
    <w:rsid w:val="007D1AD2"/>
    <w:rsid w:val="007D1D0C"/>
    <w:rsid w:val="007D2158"/>
    <w:rsid w:val="007D2237"/>
    <w:rsid w:val="007D2B7E"/>
    <w:rsid w:val="007D3226"/>
    <w:rsid w:val="007D32BD"/>
    <w:rsid w:val="007D36E2"/>
    <w:rsid w:val="007D404D"/>
    <w:rsid w:val="007D41B3"/>
    <w:rsid w:val="007D5660"/>
    <w:rsid w:val="007D5894"/>
    <w:rsid w:val="007D5957"/>
    <w:rsid w:val="007D5CFF"/>
    <w:rsid w:val="007D6331"/>
    <w:rsid w:val="007D654F"/>
    <w:rsid w:val="007D688B"/>
    <w:rsid w:val="007D6F22"/>
    <w:rsid w:val="007D7440"/>
    <w:rsid w:val="007D7793"/>
    <w:rsid w:val="007D77B5"/>
    <w:rsid w:val="007D7923"/>
    <w:rsid w:val="007D7B41"/>
    <w:rsid w:val="007E014D"/>
    <w:rsid w:val="007E0331"/>
    <w:rsid w:val="007E09D5"/>
    <w:rsid w:val="007E0E79"/>
    <w:rsid w:val="007E1171"/>
    <w:rsid w:val="007E123B"/>
    <w:rsid w:val="007E1445"/>
    <w:rsid w:val="007E1541"/>
    <w:rsid w:val="007E1A66"/>
    <w:rsid w:val="007E1E54"/>
    <w:rsid w:val="007E291C"/>
    <w:rsid w:val="007E2E6E"/>
    <w:rsid w:val="007E31F8"/>
    <w:rsid w:val="007E37D3"/>
    <w:rsid w:val="007E37EE"/>
    <w:rsid w:val="007E3A8C"/>
    <w:rsid w:val="007E4465"/>
    <w:rsid w:val="007E45E5"/>
    <w:rsid w:val="007E4850"/>
    <w:rsid w:val="007E4BE4"/>
    <w:rsid w:val="007E52E0"/>
    <w:rsid w:val="007E5336"/>
    <w:rsid w:val="007E5707"/>
    <w:rsid w:val="007E5858"/>
    <w:rsid w:val="007E5DA2"/>
    <w:rsid w:val="007E60B5"/>
    <w:rsid w:val="007E6424"/>
    <w:rsid w:val="007E6A4E"/>
    <w:rsid w:val="007E6CE8"/>
    <w:rsid w:val="007E6D77"/>
    <w:rsid w:val="007E749C"/>
    <w:rsid w:val="007E7549"/>
    <w:rsid w:val="007E77D3"/>
    <w:rsid w:val="007E7AAA"/>
    <w:rsid w:val="007E7B67"/>
    <w:rsid w:val="007F03EB"/>
    <w:rsid w:val="007F051A"/>
    <w:rsid w:val="007F0581"/>
    <w:rsid w:val="007F1730"/>
    <w:rsid w:val="007F1C92"/>
    <w:rsid w:val="007F2161"/>
    <w:rsid w:val="007F26FA"/>
    <w:rsid w:val="007F3421"/>
    <w:rsid w:val="007F36A6"/>
    <w:rsid w:val="007F3D78"/>
    <w:rsid w:val="007F3E3D"/>
    <w:rsid w:val="007F402F"/>
    <w:rsid w:val="007F481E"/>
    <w:rsid w:val="007F4E05"/>
    <w:rsid w:val="007F5F22"/>
    <w:rsid w:val="007F5F55"/>
    <w:rsid w:val="007F64C0"/>
    <w:rsid w:val="007F6A6E"/>
    <w:rsid w:val="007F735F"/>
    <w:rsid w:val="007F79AA"/>
    <w:rsid w:val="007F7B67"/>
    <w:rsid w:val="007F7FB5"/>
    <w:rsid w:val="0080004B"/>
    <w:rsid w:val="00800113"/>
    <w:rsid w:val="008006EF"/>
    <w:rsid w:val="00800942"/>
    <w:rsid w:val="008009E0"/>
    <w:rsid w:val="00801145"/>
    <w:rsid w:val="008012BC"/>
    <w:rsid w:val="008015F1"/>
    <w:rsid w:val="008015F5"/>
    <w:rsid w:val="00801D6B"/>
    <w:rsid w:val="00801FBB"/>
    <w:rsid w:val="008023A7"/>
    <w:rsid w:val="0080245F"/>
    <w:rsid w:val="0080250E"/>
    <w:rsid w:val="00802E11"/>
    <w:rsid w:val="00802E5C"/>
    <w:rsid w:val="00803084"/>
    <w:rsid w:val="00803182"/>
    <w:rsid w:val="00803C84"/>
    <w:rsid w:val="00803CE1"/>
    <w:rsid w:val="0080432D"/>
    <w:rsid w:val="0080443E"/>
    <w:rsid w:val="00804895"/>
    <w:rsid w:val="00804913"/>
    <w:rsid w:val="00804B2F"/>
    <w:rsid w:val="0080522E"/>
    <w:rsid w:val="0080579A"/>
    <w:rsid w:val="00805952"/>
    <w:rsid w:val="00805A14"/>
    <w:rsid w:val="00805B77"/>
    <w:rsid w:val="00806429"/>
    <w:rsid w:val="00806957"/>
    <w:rsid w:val="00806961"/>
    <w:rsid w:val="00807248"/>
    <w:rsid w:val="00807710"/>
    <w:rsid w:val="00807A7A"/>
    <w:rsid w:val="00807CDF"/>
    <w:rsid w:val="00807D52"/>
    <w:rsid w:val="00810031"/>
    <w:rsid w:val="0081161C"/>
    <w:rsid w:val="008119EF"/>
    <w:rsid w:val="00812024"/>
    <w:rsid w:val="00812657"/>
    <w:rsid w:val="008139E7"/>
    <w:rsid w:val="008142B3"/>
    <w:rsid w:val="008149AA"/>
    <w:rsid w:val="00814A95"/>
    <w:rsid w:val="00814B0D"/>
    <w:rsid w:val="00814D3F"/>
    <w:rsid w:val="0081516C"/>
    <w:rsid w:val="00815182"/>
    <w:rsid w:val="008153BF"/>
    <w:rsid w:val="00815C68"/>
    <w:rsid w:val="00815C9F"/>
    <w:rsid w:val="00816335"/>
    <w:rsid w:val="00817025"/>
    <w:rsid w:val="008176BD"/>
    <w:rsid w:val="0081792B"/>
    <w:rsid w:val="00820473"/>
    <w:rsid w:val="00820BB3"/>
    <w:rsid w:val="008215A3"/>
    <w:rsid w:val="008219E6"/>
    <w:rsid w:val="00821BEB"/>
    <w:rsid w:val="008235F8"/>
    <w:rsid w:val="00823C07"/>
    <w:rsid w:val="00823D0A"/>
    <w:rsid w:val="00823D92"/>
    <w:rsid w:val="00823EEB"/>
    <w:rsid w:val="008240DB"/>
    <w:rsid w:val="008242AD"/>
    <w:rsid w:val="008243BD"/>
    <w:rsid w:val="00824AF0"/>
    <w:rsid w:val="00824AFD"/>
    <w:rsid w:val="00825424"/>
    <w:rsid w:val="008258FE"/>
    <w:rsid w:val="008259BE"/>
    <w:rsid w:val="0082609C"/>
    <w:rsid w:val="008263AA"/>
    <w:rsid w:val="00826806"/>
    <w:rsid w:val="00826AA8"/>
    <w:rsid w:val="00826EF5"/>
    <w:rsid w:val="00827DD4"/>
    <w:rsid w:val="00827E27"/>
    <w:rsid w:val="00830165"/>
    <w:rsid w:val="008301FC"/>
    <w:rsid w:val="00830257"/>
    <w:rsid w:val="0083029E"/>
    <w:rsid w:val="0083033A"/>
    <w:rsid w:val="008304AE"/>
    <w:rsid w:val="00830594"/>
    <w:rsid w:val="008307CE"/>
    <w:rsid w:val="00830C81"/>
    <w:rsid w:val="00831185"/>
    <w:rsid w:val="008314D1"/>
    <w:rsid w:val="00831999"/>
    <w:rsid w:val="0083215A"/>
    <w:rsid w:val="0083261B"/>
    <w:rsid w:val="00832B8F"/>
    <w:rsid w:val="00834569"/>
    <w:rsid w:val="00834832"/>
    <w:rsid w:val="008348C6"/>
    <w:rsid w:val="00834D61"/>
    <w:rsid w:val="00834F10"/>
    <w:rsid w:val="00835081"/>
    <w:rsid w:val="00835116"/>
    <w:rsid w:val="008351E0"/>
    <w:rsid w:val="00835581"/>
    <w:rsid w:val="008356E9"/>
    <w:rsid w:val="00835719"/>
    <w:rsid w:val="00835C7A"/>
    <w:rsid w:val="00836147"/>
    <w:rsid w:val="008362E7"/>
    <w:rsid w:val="0083645B"/>
    <w:rsid w:val="00837098"/>
    <w:rsid w:val="008372CA"/>
    <w:rsid w:val="00837398"/>
    <w:rsid w:val="00837DA8"/>
    <w:rsid w:val="00840242"/>
    <w:rsid w:val="008402D4"/>
    <w:rsid w:val="008406F5"/>
    <w:rsid w:val="00840B8B"/>
    <w:rsid w:val="00840C1C"/>
    <w:rsid w:val="00840CDD"/>
    <w:rsid w:val="00840D02"/>
    <w:rsid w:val="0084148C"/>
    <w:rsid w:val="00841747"/>
    <w:rsid w:val="00841C41"/>
    <w:rsid w:val="00841DCE"/>
    <w:rsid w:val="00841E46"/>
    <w:rsid w:val="00841ECE"/>
    <w:rsid w:val="008425F9"/>
    <w:rsid w:val="00842603"/>
    <w:rsid w:val="00842B52"/>
    <w:rsid w:val="00842C07"/>
    <w:rsid w:val="00842D29"/>
    <w:rsid w:val="00843051"/>
    <w:rsid w:val="0084329B"/>
    <w:rsid w:val="00843818"/>
    <w:rsid w:val="00843C8C"/>
    <w:rsid w:val="00843DA0"/>
    <w:rsid w:val="00844120"/>
    <w:rsid w:val="00844392"/>
    <w:rsid w:val="0084460A"/>
    <w:rsid w:val="0084470E"/>
    <w:rsid w:val="008447C0"/>
    <w:rsid w:val="0084491C"/>
    <w:rsid w:val="008449C4"/>
    <w:rsid w:val="008449EE"/>
    <w:rsid w:val="00844BBE"/>
    <w:rsid w:val="00844E0E"/>
    <w:rsid w:val="008450F7"/>
    <w:rsid w:val="00845133"/>
    <w:rsid w:val="008454AE"/>
    <w:rsid w:val="00845B35"/>
    <w:rsid w:val="00845CED"/>
    <w:rsid w:val="00845F50"/>
    <w:rsid w:val="0084621C"/>
    <w:rsid w:val="00850C6B"/>
    <w:rsid w:val="00850D58"/>
    <w:rsid w:val="008513ED"/>
    <w:rsid w:val="00851557"/>
    <w:rsid w:val="00851F80"/>
    <w:rsid w:val="0085212C"/>
    <w:rsid w:val="0085278F"/>
    <w:rsid w:val="00852CD5"/>
    <w:rsid w:val="00852F60"/>
    <w:rsid w:val="00853004"/>
    <w:rsid w:val="00853860"/>
    <w:rsid w:val="008539CC"/>
    <w:rsid w:val="00853E1E"/>
    <w:rsid w:val="00853EA2"/>
    <w:rsid w:val="0085494E"/>
    <w:rsid w:val="00854EB3"/>
    <w:rsid w:val="0085531A"/>
    <w:rsid w:val="0085568F"/>
    <w:rsid w:val="008556D8"/>
    <w:rsid w:val="00855722"/>
    <w:rsid w:val="00855AD5"/>
    <w:rsid w:val="00856A54"/>
    <w:rsid w:val="00856C83"/>
    <w:rsid w:val="00856DB5"/>
    <w:rsid w:val="00857261"/>
    <w:rsid w:val="00857459"/>
    <w:rsid w:val="008575FF"/>
    <w:rsid w:val="00860166"/>
    <w:rsid w:val="008608DB"/>
    <w:rsid w:val="008608EF"/>
    <w:rsid w:val="00860ACC"/>
    <w:rsid w:val="00860D9D"/>
    <w:rsid w:val="00860FB8"/>
    <w:rsid w:val="00861228"/>
    <w:rsid w:val="00861246"/>
    <w:rsid w:val="00861512"/>
    <w:rsid w:val="0086159A"/>
    <w:rsid w:val="00861832"/>
    <w:rsid w:val="00861E40"/>
    <w:rsid w:val="00861E62"/>
    <w:rsid w:val="0086217F"/>
    <w:rsid w:val="008627C7"/>
    <w:rsid w:val="0086306B"/>
    <w:rsid w:val="0086319D"/>
    <w:rsid w:val="00863A35"/>
    <w:rsid w:val="00863B1C"/>
    <w:rsid w:val="00863BDE"/>
    <w:rsid w:val="00863CCC"/>
    <w:rsid w:val="00863E72"/>
    <w:rsid w:val="00863F3A"/>
    <w:rsid w:val="0086406F"/>
    <w:rsid w:val="00864224"/>
    <w:rsid w:val="0086455A"/>
    <w:rsid w:val="00864776"/>
    <w:rsid w:val="00864A3E"/>
    <w:rsid w:val="00864A8B"/>
    <w:rsid w:val="0086560D"/>
    <w:rsid w:val="008656B6"/>
    <w:rsid w:val="00865979"/>
    <w:rsid w:val="00866284"/>
    <w:rsid w:val="00866524"/>
    <w:rsid w:val="00866B1E"/>
    <w:rsid w:val="008670F0"/>
    <w:rsid w:val="008673D7"/>
    <w:rsid w:val="008675A8"/>
    <w:rsid w:val="008679F8"/>
    <w:rsid w:val="00867B24"/>
    <w:rsid w:val="0087075A"/>
    <w:rsid w:val="00870B28"/>
    <w:rsid w:val="00870B2E"/>
    <w:rsid w:val="00870BD4"/>
    <w:rsid w:val="008717D7"/>
    <w:rsid w:val="00871F4A"/>
    <w:rsid w:val="008723DC"/>
    <w:rsid w:val="0087242C"/>
    <w:rsid w:val="00872856"/>
    <w:rsid w:val="00872FE1"/>
    <w:rsid w:val="008733B4"/>
    <w:rsid w:val="008739E6"/>
    <w:rsid w:val="00873E7A"/>
    <w:rsid w:val="00874BE6"/>
    <w:rsid w:val="0087506F"/>
    <w:rsid w:val="00875257"/>
    <w:rsid w:val="008758C0"/>
    <w:rsid w:val="00876950"/>
    <w:rsid w:val="00876CB5"/>
    <w:rsid w:val="00877035"/>
    <w:rsid w:val="00877410"/>
    <w:rsid w:val="008774AA"/>
    <w:rsid w:val="00877A32"/>
    <w:rsid w:val="00877ABC"/>
    <w:rsid w:val="00877C62"/>
    <w:rsid w:val="00877D06"/>
    <w:rsid w:val="0088015B"/>
    <w:rsid w:val="008808A0"/>
    <w:rsid w:val="00880B89"/>
    <w:rsid w:val="00880BC9"/>
    <w:rsid w:val="00880BCB"/>
    <w:rsid w:val="0088140B"/>
    <w:rsid w:val="008816E1"/>
    <w:rsid w:val="00881748"/>
    <w:rsid w:val="00881918"/>
    <w:rsid w:val="008821E5"/>
    <w:rsid w:val="008825D9"/>
    <w:rsid w:val="00882C89"/>
    <w:rsid w:val="00882F77"/>
    <w:rsid w:val="00882FDE"/>
    <w:rsid w:val="0088341C"/>
    <w:rsid w:val="008835C1"/>
    <w:rsid w:val="00883951"/>
    <w:rsid w:val="00883E3C"/>
    <w:rsid w:val="008840C1"/>
    <w:rsid w:val="00884319"/>
    <w:rsid w:val="0088453A"/>
    <w:rsid w:val="00884AB8"/>
    <w:rsid w:val="0088573F"/>
    <w:rsid w:val="00885A6F"/>
    <w:rsid w:val="00885D44"/>
    <w:rsid w:val="00885FD7"/>
    <w:rsid w:val="0088668B"/>
    <w:rsid w:val="00886A8F"/>
    <w:rsid w:val="00886C5B"/>
    <w:rsid w:val="008871DB"/>
    <w:rsid w:val="00887231"/>
    <w:rsid w:val="00887621"/>
    <w:rsid w:val="008902F2"/>
    <w:rsid w:val="0089146D"/>
    <w:rsid w:val="008915C5"/>
    <w:rsid w:val="00891E46"/>
    <w:rsid w:val="0089249E"/>
    <w:rsid w:val="00892E5C"/>
    <w:rsid w:val="00893C5A"/>
    <w:rsid w:val="00893CFC"/>
    <w:rsid w:val="00894669"/>
    <w:rsid w:val="0089499F"/>
    <w:rsid w:val="00894F62"/>
    <w:rsid w:val="00895315"/>
    <w:rsid w:val="00895CA4"/>
    <w:rsid w:val="00895F97"/>
    <w:rsid w:val="00895FAB"/>
    <w:rsid w:val="00896186"/>
    <w:rsid w:val="008963CD"/>
    <w:rsid w:val="00896572"/>
    <w:rsid w:val="008971D2"/>
    <w:rsid w:val="00897A42"/>
    <w:rsid w:val="008A02C5"/>
    <w:rsid w:val="008A02D4"/>
    <w:rsid w:val="008A0381"/>
    <w:rsid w:val="008A0839"/>
    <w:rsid w:val="008A0AC9"/>
    <w:rsid w:val="008A1046"/>
    <w:rsid w:val="008A168D"/>
    <w:rsid w:val="008A2E8C"/>
    <w:rsid w:val="008A32B5"/>
    <w:rsid w:val="008A38B9"/>
    <w:rsid w:val="008A3B90"/>
    <w:rsid w:val="008A3F33"/>
    <w:rsid w:val="008A3F62"/>
    <w:rsid w:val="008A3FE8"/>
    <w:rsid w:val="008A4469"/>
    <w:rsid w:val="008A45B0"/>
    <w:rsid w:val="008A4924"/>
    <w:rsid w:val="008A4C4D"/>
    <w:rsid w:val="008A4D30"/>
    <w:rsid w:val="008A4EB8"/>
    <w:rsid w:val="008A4F94"/>
    <w:rsid w:val="008A5394"/>
    <w:rsid w:val="008A5C1B"/>
    <w:rsid w:val="008A6004"/>
    <w:rsid w:val="008A6319"/>
    <w:rsid w:val="008A6D2E"/>
    <w:rsid w:val="008A707F"/>
    <w:rsid w:val="008A7D41"/>
    <w:rsid w:val="008A7F7B"/>
    <w:rsid w:val="008B0346"/>
    <w:rsid w:val="008B05AD"/>
    <w:rsid w:val="008B060E"/>
    <w:rsid w:val="008B07CB"/>
    <w:rsid w:val="008B1667"/>
    <w:rsid w:val="008B1909"/>
    <w:rsid w:val="008B1924"/>
    <w:rsid w:val="008B1D1F"/>
    <w:rsid w:val="008B1D5D"/>
    <w:rsid w:val="008B2494"/>
    <w:rsid w:val="008B2587"/>
    <w:rsid w:val="008B2FB9"/>
    <w:rsid w:val="008B3174"/>
    <w:rsid w:val="008B32D4"/>
    <w:rsid w:val="008B36F4"/>
    <w:rsid w:val="008B38C7"/>
    <w:rsid w:val="008B3C33"/>
    <w:rsid w:val="008B4B57"/>
    <w:rsid w:val="008B4D5D"/>
    <w:rsid w:val="008B4E59"/>
    <w:rsid w:val="008B5129"/>
    <w:rsid w:val="008B534C"/>
    <w:rsid w:val="008B56E3"/>
    <w:rsid w:val="008B5795"/>
    <w:rsid w:val="008B5CDB"/>
    <w:rsid w:val="008B5DE7"/>
    <w:rsid w:val="008B6059"/>
    <w:rsid w:val="008B6D13"/>
    <w:rsid w:val="008B703F"/>
    <w:rsid w:val="008B7573"/>
    <w:rsid w:val="008B7870"/>
    <w:rsid w:val="008B7AB0"/>
    <w:rsid w:val="008B7FD9"/>
    <w:rsid w:val="008C01B0"/>
    <w:rsid w:val="008C052A"/>
    <w:rsid w:val="008C0960"/>
    <w:rsid w:val="008C1035"/>
    <w:rsid w:val="008C1F1A"/>
    <w:rsid w:val="008C1FAA"/>
    <w:rsid w:val="008C2181"/>
    <w:rsid w:val="008C2213"/>
    <w:rsid w:val="008C23CA"/>
    <w:rsid w:val="008C26D3"/>
    <w:rsid w:val="008C278C"/>
    <w:rsid w:val="008C297E"/>
    <w:rsid w:val="008C2FA2"/>
    <w:rsid w:val="008C327C"/>
    <w:rsid w:val="008C388F"/>
    <w:rsid w:val="008C423E"/>
    <w:rsid w:val="008C4495"/>
    <w:rsid w:val="008C501E"/>
    <w:rsid w:val="008C543A"/>
    <w:rsid w:val="008C5F6F"/>
    <w:rsid w:val="008C62CB"/>
    <w:rsid w:val="008C6341"/>
    <w:rsid w:val="008C6438"/>
    <w:rsid w:val="008C64B5"/>
    <w:rsid w:val="008C6686"/>
    <w:rsid w:val="008C6762"/>
    <w:rsid w:val="008C6CA4"/>
    <w:rsid w:val="008C7119"/>
    <w:rsid w:val="008C7138"/>
    <w:rsid w:val="008C7BF2"/>
    <w:rsid w:val="008C7DD1"/>
    <w:rsid w:val="008D055B"/>
    <w:rsid w:val="008D0841"/>
    <w:rsid w:val="008D087B"/>
    <w:rsid w:val="008D0DDE"/>
    <w:rsid w:val="008D0E43"/>
    <w:rsid w:val="008D0FAB"/>
    <w:rsid w:val="008D12EF"/>
    <w:rsid w:val="008D165B"/>
    <w:rsid w:val="008D1FEA"/>
    <w:rsid w:val="008D21F3"/>
    <w:rsid w:val="008D22B6"/>
    <w:rsid w:val="008D24FC"/>
    <w:rsid w:val="008D2716"/>
    <w:rsid w:val="008D2A26"/>
    <w:rsid w:val="008D2CA2"/>
    <w:rsid w:val="008D2F7E"/>
    <w:rsid w:val="008D3BEA"/>
    <w:rsid w:val="008D3E79"/>
    <w:rsid w:val="008D410A"/>
    <w:rsid w:val="008D4920"/>
    <w:rsid w:val="008D4D43"/>
    <w:rsid w:val="008D4D8A"/>
    <w:rsid w:val="008D5643"/>
    <w:rsid w:val="008D59E7"/>
    <w:rsid w:val="008D5B1C"/>
    <w:rsid w:val="008D5D7C"/>
    <w:rsid w:val="008D63A4"/>
    <w:rsid w:val="008D661F"/>
    <w:rsid w:val="008D686B"/>
    <w:rsid w:val="008D6B4D"/>
    <w:rsid w:val="008D6E92"/>
    <w:rsid w:val="008D750C"/>
    <w:rsid w:val="008D7510"/>
    <w:rsid w:val="008D7E6D"/>
    <w:rsid w:val="008E003E"/>
    <w:rsid w:val="008E0592"/>
    <w:rsid w:val="008E0F10"/>
    <w:rsid w:val="008E153B"/>
    <w:rsid w:val="008E15F7"/>
    <w:rsid w:val="008E18FD"/>
    <w:rsid w:val="008E1F25"/>
    <w:rsid w:val="008E2301"/>
    <w:rsid w:val="008E2877"/>
    <w:rsid w:val="008E2DB9"/>
    <w:rsid w:val="008E36C3"/>
    <w:rsid w:val="008E3706"/>
    <w:rsid w:val="008E37BB"/>
    <w:rsid w:val="008E3AEE"/>
    <w:rsid w:val="008E3FAF"/>
    <w:rsid w:val="008E440B"/>
    <w:rsid w:val="008E449B"/>
    <w:rsid w:val="008E454E"/>
    <w:rsid w:val="008E4967"/>
    <w:rsid w:val="008E4A78"/>
    <w:rsid w:val="008E4B7B"/>
    <w:rsid w:val="008E51DB"/>
    <w:rsid w:val="008E5210"/>
    <w:rsid w:val="008E5CD1"/>
    <w:rsid w:val="008E624E"/>
    <w:rsid w:val="008E6376"/>
    <w:rsid w:val="008E6E07"/>
    <w:rsid w:val="008E7790"/>
    <w:rsid w:val="008E7E90"/>
    <w:rsid w:val="008F0126"/>
    <w:rsid w:val="008F080B"/>
    <w:rsid w:val="008F0977"/>
    <w:rsid w:val="008F0A1A"/>
    <w:rsid w:val="008F0D06"/>
    <w:rsid w:val="008F1484"/>
    <w:rsid w:val="008F199E"/>
    <w:rsid w:val="008F1B74"/>
    <w:rsid w:val="008F1DBB"/>
    <w:rsid w:val="008F24F4"/>
    <w:rsid w:val="008F29CD"/>
    <w:rsid w:val="008F2C70"/>
    <w:rsid w:val="008F32B3"/>
    <w:rsid w:val="008F33B6"/>
    <w:rsid w:val="008F3C8C"/>
    <w:rsid w:val="008F3FCD"/>
    <w:rsid w:val="008F41D0"/>
    <w:rsid w:val="008F4C61"/>
    <w:rsid w:val="008F4DBA"/>
    <w:rsid w:val="008F5060"/>
    <w:rsid w:val="008F56B7"/>
    <w:rsid w:val="008F5D4F"/>
    <w:rsid w:val="008F5E1B"/>
    <w:rsid w:val="008F628B"/>
    <w:rsid w:val="008F62D1"/>
    <w:rsid w:val="008F635A"/>
    <w:rsid w:val="008F652B"/>
    <w:rsid w:val="008F66B2"/>
    <w:rsid w:val="008F6826"/>
    <w:rsid w:val="008F6B5B"/>
    <w:rsid w:val="008F71A5"/>
    <w:rsid w:val="008F74D8"/>
    <w:rsid w:val="00900D5C"/>
    <w:rsid w:val="009014F1"/>
    <w:rsid w:val="00901755"/>
    <w:rsid w:val="00901878"/>
    <w:rsid w:val="00901960"/>
    <w:rsid w:val="00901EEB"/>
    <w:rsid w:val="00901F66"/>
    <w:rsid w:val="00902303"/>
    <w:rsid w:val="00902879"/>
    <w:rsid w:val="0090302F"/>
    <w:rsid w:val="00903428"/>
    <w:rsid w:val="009034F4"/>
    <w:rsid w:val="009036D3"/>
    <w:rsid w:val="0090379A"/>
    <w:rsid w:val="00903C64"/>
    <w:rsid w:val="00904426"/>
    <w:rsid w:val="00905BF4"/>
    <w:rsid w:val="00905C7D"/>
    <w:rsid w:val="00906374"/>
    <w:rsid w:val="00906B2B"/>
    <w:rsid w:val="00906F9A"/>
    <w:rsid w:val="009077AD"/>
    <w:rsid w:val="00907E58"/>
    <w:rsid w:val="0091016C"/>
    <w:rsid w:val="009103EF"/>
    <w:rsid w:val="009104DD"/>
    <w:rsid w:val="00910B76"/>
    <w:rsid w:val="00910B8E"/>
    <w:rsid w:val="009112D6"/>
    <w:rsid w:val="00911A26"/>
    <w:rsid w:val="00911B27"/>
    <w:rsid w:val="00912390"/>
    <w:rsid w:val="009128AE"/>
    <w:rsid w:val="00912F59"/>
    <w:rsid w:val="00913035"/>
    <w:rsid w:val="009131C7"/>
    <w:rsid w:val="009137C7"/>
    <w:rsid w:val="00913C82"/>
    <w:rsid w:val="00913D37"/>
    <w:rsid w:val="00913E6A"/>
    <w:rsid w:val="00914233"/>
    <w:rsid w:val="00914516"/>
    <w:rsid w:val="00915216"/>
    <w:rsid w:val="009152FA"/>
    <w:rsid w:val="0091593D"/>
    <w:rsid w:val="009162C6"/>
    <w:rsid w:val="00916305"/>
    <w:rsid w:val="0091650F"/>
    <w:rsid w:val="00916649"/>
    <w:rsid w:val="00916B2F"/>
    <w:rsid w:val="00916BA9"/>
    <w:rsid w:val="00917D7A"/>
    <w:rsid w:val="00920641"/>
    <w:rsid w:val="00920951"/>
    <w:rsid w:val="00920E06"/>
    <w:rsid w:val="00922009"/>
    <w:rsid w:val="0092206D"/>
    <w:rsid w:val="00922262"/>
    <w:rsid w:val="009228F9"/>
    <w:rsid w:val="00922D02"/>
    <w:rsid w:val="00922E16"/>
    <w:rsid w:val="00923564"/>
    <w:rsid w:val="00923969"/>
    <w:rsid w:val="00923ABF"/>
    <w:rsid w:val="00923C8E"/>
    <w:rsid w:val="009241EB"/>
    <w:rsid w:val="009242D0"/>
    <w:rsid w:val="009244B3"/>
    <w:rsid w:val="00924BFF"/>
    <w:rsid w:val="00924DB0"/>
    <w:rsid w:val="00924F7D"/>
    <w:rsid w:val="0092506D"/>
    <w:rsid w:val="00925343"/>
    <w:rsid w:val="009257FB"/>
    <w:rsid w:val="00925A58"/>
    <w:rsid w:val="0092666A"/>
    <w:rsid w:val="0092691A"/>
    <w:rsid w:val="00926A3A"/>
    <w:rsid w:val="00926ED7"/>
    <w:rsid w:val="0092762D"/>
    <w:rsid w:val="00927C26"/>
    <w:rsid w:val="0093003A"/>
    <w:rsid w:val="00930596"/>
    <w:rsid w:val="009305EF"/>
    <w:rsid w:val="009305F0"/>
    <w:rsid w:val="00930ECF"/>
    <w:rsid w:val="0093135C"/>
    <w:rsid w:val="009314AC"/>
    <w:rsid w:val="009318D0"/>
    <w:rsid w:val="009319FE"/>
    <w:rsid w:val="00931A4E"/>
    <w:rsid w:val="00932078"/>
    <w:rsid w:val="009326E6"/>
    <w:rsid w:val="00933208"/>
    <w:rsid w:val="00933363"/>
    <w:rsid w:val="0093354E"/>
    <w:rsid w:val="009337F2"/>
    <w:rsid w:val="00933962"/>
    <w:rsid w:val="009339FE"/>
    <w:rsid w:val="00933A92"/>
    <w:rsid w:val="00933EFC"/>
    <w:rsid w:val="009340CD"/>
    <w:rsid w:val="00934728"/>
    <w:rsid w:val="009348FF"/>
    <w:rsid w:val="0093490B"/>
    <w:rsid w:val="00934B29"/>
    <w:rsid w:val="00934BB6"/>
    <w:rsid w:val="0093523D"/>
    <w:rsid w:val="009357F0"/>
    <w:rsid w:val="0093653A"/>
    <w:rsid w:val="009365BE"/>
    <w:rsid w:val="00936AA0"/>
    <w:rsid w:val="0093701E"/>
    <w:rsid w:val="00937A7A"/>
    <w:rsid w:val="00937C90"/>
    <w:rsid w:val="0094029B"/>
    <w:rsid w:val="00941D55"/>
    <w:rsid w:val="009422C7"/>
    <w:rsid w:val="00942D55"/>
    <w:rsid w:val="00942E12"/>
    <w:rsid w:val="00943004"/>
    <w:rsid w:val="00943702"/>
    <w:rsid w:val="00944605"/>
    <w:rsid w:val="00944DA1"/>
    <w:rsid w:val="00944F02"/>
    <w:rsid w:val="0094543A"/>
    <w:rsid w:val="009457B2"/>
    <w:rsid w:val="00945AF0"/>
    <w:rsid w:val="00945BDA"/>
    <w:rsid w:val="00946395"/>
    <w:rsid w:val="009465C8"/>
    <w:rsid w:val="0094674F"/>
    <w:rsid w:val="00946C50"/>
    <w:rsid w:val="0094752F"/>
    <w:rsid w:val="00947755"/>
    <w:rsid w:val="009500F2"/>
    <w:rsid w:val="0095070C"/>
    <w:rsid w:val="009507E9"/>
    <w:rsid w:val="0095122A"/>
    <w:rsid w:val="009513F3"/>
    <w:rsid w:val="009517BB"/>
    <w:rsid w:val="00951BC3"/>
    <w:rsid w:val="00951C2F"/>
    <w:rsid w:val="00951CB9"/>
    <w:rsid w:val="00952295"/>
    <w:rsid w:val="009526AA"/>
    <w:rsid w:val="00953214"/>
    <w:rsid w:val="009532AD"/>
    <w:rsid w:val="009532FA"/>
    <w:rsid w:val="00953A6E"/>
    <w:rsid w:val="00953BAE"/>
    <w:rsid w:val="00953EB8"/>
    <w:rsid w:val="00953EEE"/>
    <w:rsid w:val="0095412D"/>
    <w:rsid w:val="0095418E"/>
    <w:rsid w:val="00954986"/>
    <w:rsid w:val="00954BB6"/>
    <w:rsid w:val="00954E53"/>
    <w:rsid w:val="00955CC7"/>
    <w:rsid w:val="00955E26"/>
    <w:rsid w:val="00956086"/>
    <w:rsid w:val="009561C7"/>
    <w:rsid w:val="009563C4"/>
    <w:rsid w:val="009565D9"/>
    <w:rsid w:val="00956DD1"/>
    <w:rsid w:val="0095708F"/>
    <w:rsid w:val="00957E86"/>
    <w:rsid w:val="00960604"/>
    <w:rsid w:val="009608E0"/>
    <w:rsid w:val="009609B0"/>
    <w:rsid w:val="00960EAB"/>
    <w:rsid w:val="00961B49"/>
    <w:rsid w:val="009622B5"/>
    <w:rsid w:val="00962311"/>
    <w:rsid w:val="00962456"/>
    <w:rsid w:val="00962816"/>
    <w:rsid w:val="00962A95"/>
    <w:rsid w:val="00962BE7"/>
    <w:rsid w:val="00963666"/>
    <w:rsid w:val="009637ED"/>
    <w:rsid w:val="00963DD2"/>
    <w:rsid w:val="0096431A"/>
    <w:rsid w:val="00964422"/>
    <w:rsid w:val="00964B96"/>
    <w:rsid w:val="0096538D"/>
    <w:rsid w:val="009654BD"/>
    <w:rsid w:val="009655E4"/>
    <w:rsid w:val="009657A8"/>
    <w:rsid w:val="009659FF"/>
    <w:rsid w:val="00965F7A"/>
    <w:rsid w:val="009661E4"/>
    <w:rsid w:val="009665C5"/>
    <w:rsid w:val="0096664F"/>
    <w:rsid w:val="00966689"/>
    <w:rsid w:val="0096699C"/>
    <w:rsid w:val="00966F91"/>
    <w:rsid w:val="00967282"/>
    <w:rsid w:val="00967D8D"/>
    <w:rsid w:val="00967EC1"/>
    <w:rsid w:val="00967F98"/>
    <w:rsid w:val="00970190"/>
    <w:rsid w:val="00970335"/>
    <w:rsid w:val="00970610"/>
    <w:rsid w:val="00970688"/>
    <w:rsid w:val="00970AA3"/>
    <w:rsid w:val="00970B51"/>
    <w:rsid w:val="00970BDF"/>
    <w:rsid w:val="00970C46"/>
    <w:rsid w:val="00970E3F"/>
    <w:rsid w:val="0097105F"/>
    <w:rsid w:val="009716F9"/>
    <w:rsid w:val="0097213F"/>
    <w:rsid w:val="00972624"/>
    <w:rsid w:val="009729D8"/>
    <w:rsid w:val="009730CE"/>
    <w:rsid w:val="00973E36"/>
    <w:rsid w:val="00974327"/>
    <w:rsid w:val="00974580"/>
    <w:rsid w:val="00974EB2"/>
    <w:rsid w:val="0097538B"/>
    <w:rsid w:val="009755A1"/>
    <w:rsid w:val="009758BC"/>
    <w:rsid w:val="00975ED1"/>
    <w:rsid w:val="009762E5"/>
    <w:rsid w:val="009763A9"/>
    <w:rsid w:val="009769D5"/>
    <w:rsid w:val="00976AD1"/>
    <w:rsid w:val="00977301"/>
    <w:rsid w:val="009774FE"/>
    <w:rsid w:val="0097784E"/>
    <w:rsid w:val="00977942"/>
    <w:rsid w:val="00977B0E"/>
    <w:rsid w:val="00980011"/>
    <w:rsid w:val="009802C7"/>
    <w:rsid w:val="0098046F"/>
    <w:rsid w:val="00981291"/>
    <w:rsid w:val="009813C6"/>
    <w:rsid w:val="00981523"/>
    <w:rsid w:val="00981FE7"/>
    <w:rsid w:val="00982662"/>
    <w:rsid w:val="00982B16"/>
    <w:rsid w:val="00982C13"/>
    <w:rsid w:val="00982EF2"/>
    <w:rsid w:val="00982F43"/>
    <w:rsid w:val="009831F1"/>
    <w:rsid w:val="009848B1"/>
    <w:rsid w:val="009849B8"/>
    <w:rsid w:val="009854FD"/>
    <w:rsid w:val="0098701A"/>
    <w:rsid w:val="00987056"/>
    <w:rsid w:val="0098756B"/>
    <w:rsid w:val="00987760"/>
    <w:rsid w:val="00987771"/>
    <w:rsid w:val="00987971"/>
    <w:rsid w:val="00987B9A"/>
    <w:rsid w:val="00987EF7"/>
    <w:rsid w:val="00987F58"/>
    <w:rsid w:val="00987FB0"/>
    <w:rsid w:val="00990013"/>
    <w:rsid w:val="009905DA"/>
    <w:rsid w:val="00990DCB"/>
    <w:rsid w:val="0099110B"/>
    <w:rsid w:val="009918F9"/>
    <w:rsid w:val="009919FC"/>
    <w:rsid w:val="00991D99"/>
    <w:rsid w:val="009921D4"/>
    <w:rsid w:val="009926B2"/>
    <w:rsid w:val="0099271D"/>
    <w:rsid w:val="00992AA2"/>
    <w:rsid w:val="00992F33"/>
    <w:rsid w:val="00993060"/>
    <w:rsid w:val="009939B9"/>
    <w:rsid w:val="00994732"/>
    <w:rsid w:val="00994ED0"/>
    <w:rsid w:val="00995DCF"/>
    <w:rsid w:val="00995E13"/>
    <w:rsid w:val="00995EA8"/>
    <w:rsid w:val="00996016"/>
    <w:rsid w:val="009961D7"/>
    <w:rsid w:val="00996B77"/>
    <w:rsid w:val="00996C69"/>
    <w:rsid w:val="0099729C"/>
    <w:rsid w:val="00997AB4"/>
    <w:rsid w:val="009A066E"/>
    <w:rsid w:val="009A0864"/>
    <w:rsid w:val="009A0A2D"/>
    <w:rsid w:val="009A11BB"/>
    <w:rsid w:val="009A130C"/>
    <w:rsid w:val="009A1323"/>
    <w:rsid w:val="009A2099"/>
    <w:rsid w:val="009A21F8"/>
    <w:rsid w:val="009A29C9"/>
    <w:rsid w:val="009A2DBF"/>
    <w:rsid w:val="009A3B2E"/>
    <w:rsid w:val="009A3B4E"/>
    <w:rsid w:val="009A40B0"/>
    <w:rsid w:val="009A4488"/>
    <w:rsid w:val="009A459C"/>
    <w:rsid w:val="009A4676"/>
    <w:rsid w:val="009A5252"/>
    <w:rsid w:val="009A55E2"/>
    <w:rsid w:val="009A58A0"/>
    <w:rsid w:val="009A5C1D"/>
    <w:rsid w:val="009A6259"/>
    <w:rsid w:val="009A6B5B"/>
    <w:rsid w:val="009A6C3D"/>
    <w:rsid w:val="009A6E60"/>
    <w:rsid w:val="009B0A2C"/>
    <w:rsid w:val="009B0B4D"/>
    <w:rsid w:val="009B106B"/>
    <w:rsid w:val="009B1576"/>
    <w:rsid w:val="009B1694"/>
    <w:rsid w:val="009B18AD"/>
    <w:rsid w:val="009B1987"/>
    <w:rsid w:val="009B1D86"/>
    <w:rsid w:val="009B268E"/>
    <w:rsid w:val="009B2E93"/>
    <w:rsid w:val="009B3576"/>
    <w:rsid w:val="009B35C1"/>
    <w:rsid w:val="009B361E"/>
    <w:rsid w:val="009B380E"/>
    <w:rsid w:val="009B39A8"/>
    <w:rsid w:val="009B3AA9"/>
    <w:rsid w:val="009B3C8E"/>
    <w:rsid w:val="009B4218"/>
    <w:rsid w:val="009B47D7"/>
    <w:rsid w:val="009B4BD0"/>
    <w:rsid w:val="009B4D1D"/>
    <w:rsid w:val="009B4D72"/>
    <w:rsid w:val="009B5589"/>
    <w:rsid w:val="009B5C93"/>
    <w:rsid w:val="009B685E"/>
    <w:rsid w:val="009B6B53"/>
    <w:rsid w:val="009B6CEA"/>
    <w:rsid w:val="009B6F65"/>
    <w:rsid w:val="009B73CB"/>
    <w:rsid w:val="009C0625"/>
    <w:rsid w:val="009C09C3"/>
    <w:rsid w:val="009C0A71"/>
    <w:rsid w:val="009C0CA9"/>
    <w:rsid w:val="009C1076"/>
    <w:rsid w:val="009C13F3"/>
    <w:rsid w:val="009C1EC9"/>
    <w:rsid w:val="009C240B"/>
    <w:rsid w:val="009C240F"/>
    <w:rsid w:val="009C26C7"/>
    <w:rsid w:val="009C2887"/>
    <w:rsid w:val="009C2D1A"/>
    <w:rsid w:val="009C33C6"/>
    <w:rsid w:val="009C33EE"/>
    <w:rsid w:val="009C40EC"/>
    <w:rsid w:val="009C47F0"/>
    <w:rsid w:val="009C4865"/>
    <w:rsid w:val="009C49F9"/>
    <w:rsid w:val="009C4B35"/>
    <w:rsid w:val="009C58FB"/>
    <w:rsid w:val="009C62E7"/>
    <w:rsid w:val="009C6513"/>
    <w:rsid w:val="009C657B"/>
    <w:rsid w:val="009C67CB"/>
    <w:rsid w:val="009C6EAF"/>
    <w:rsid w:val="009C7409"/>
    <w:rsid w:val="009C7AFF"/>
    <w:rsid w:val="009D01B4"/>
    <w:rsid w:val="009D02FE"/>
    <w:rsid w:val="009D03B9"/>
    <w:rsid w:val="009D04F9"/>
    <w:rsid w:val="009D061D"/>
    <w:rsid w:val="009D11A1"/>
    <w:rsid w:val="009D13A6"/>
    <w:rsid w:val="009D13FC"/>
    <w:rsid w:val="009D156F"/>
    <w:rsid w:val="009D168B"/>
    <w:rsid w:val="009D18EC"/>
    <w:rsid w:val="009D21DC"/>
    <w:rsid w:val="009D263A"/>
    <w:rsid w:val="009D2980"/>
    <w:rsid w:val="009D2D26"/>
    <w:rsid w:val="009D3A6E"/>
    <w:rsid w:val="009D4A37"/>
    <w:rsid w:val="009D546F"/>
    <w:rsid w:val="009D54DE"/>
    <w:rsid w:val="009D5761"/>
    <w:rsid w:val="009D582B"/>
    <w:rsid w:val="009D5841"/>
    <w:rsid w:val="009D59F0"/>
    <w:rsid w:val="009D6219"/>
    <w:rsid w:val="009D632D"/>
    <w:rsid w:val="009D741A"/>
    <w:rsid w:val="009D7649"/>
    <w:rsid w:val="009D76CD"/>
    <w:rsid w:val="009D7838"/>
    <w:rsid w:val="009D78AA"/>
    <w:rsid w:val="009D793C"/>
    <w:rsid w:val="009D7984"/>
    <w:rsid w:val="009E003F"/>
    <w:rsid w:val="009E00C8"/>
    <w:rsid w:val="009E01F3"/>
    <w:rsid w:val="009E03B0"/>
    <w:rsid w:val="009E0449"/>
    <w:rsid w:val="009E0C84"/>
    <w:rsid w:val="009E0D0C"/>
    <w:rsid w:val="009E13AF"/>
    <w:rsid w:val="009E1708"/>
    <w:rsid w:val="009E1C50"/>
    <w:rsid w:val="009E1DC1"/>
    <w:rsid w:val="009E20AB"/>
    <w:rsid w:val="009E21D0"/>
    <w:rsid w:val="009E22F1"/>
    <w:rsid w:val="009E27E7"/>
    <w:rsid w:val="009E305A"/>
    <w:rsid w:val="009E37E1"/>
    <w:rsid w:val="009E3935"/>
    <w:rsid w:val="009E3C3A"/>
    <w:rsid w:val="009E3D8D"/>
    <w:rsid w:val="009E415B"/>
    <w:rsid w:val="009E42DA"/>
    <w:rsid w:val="009E4344"/>
    <w:rsid w:val="009E4A69"/>
    <w:rsid w:val="009E4E5A"/>
    <w:rsid w:val="009E5212"/>
    <w:rsid w:val="009E522B"/>
    <w:rsid w:val="009E531F"/>
    <w:rsid w:val="009E5808"/>
    <w:rsid w:val="009E5A9D"/>
    <w:rsid w:val="009E5ACA"/>
    <w:rsid w:val="009E5CFA"/>
    <w:rsid w:val="009E615F"/>
    <w:rsid w:val="009E6864"/>
    <w:rsid w:val="009E69DB"/>
    <w:rsid w:val="009E71A1"/>
    <w:rsid w:val="009E7366"/>
    <w:rsid w:val="009E7493"/>
    <w:rsid w:val="009E7C94"/>
    <w:rsid w:val="009F0948"/>
    <w:rsid w:val="009F0D8F"/>
    <w:rsid w:val="009F11F6"/>
    <w:rsid w:val="009F120D"/>
    <w:rsid w:val="009F14AC"/>
    <w:rsid w:val="009F14E4"/>
    <w:rsid w:val="009F177A"/>
    <w:rsid w:val="009F199E"/>
    <w:rsid w:val="009F1C7C"/>
    <w:rsid w:val="009F1D5C"/>
    <w:rsid w:val="009F1FCD"/>
    <w:rsid w:val="009F2089"/>
    <w:rsid w:val="009F210E"/>
    <w:rsid w:val="009F2C86"/>
    <w:rsid w:val="009F32DB"/>
    <w:rsid w:val="009F35FE"/>
    <w:rsid w:val="009F4341"/>
    <w:rsid w:val="009F48C3"/>
    <w:rsid w:val="009F4FD0"/>
    <w:rsid w:val="009F504C"/>
    <w:rsid w:val="009F5201"/>
    <w:rsid w:val="009F520C"/>
    <w:rsid w:val="009F5944"/>
    <w:rsid w:val="009F5AAB"/>
    <w:rsid w:val="009F5E2C"/>
    <w:rsid w:val="009F617F"/>
    <w:rsid w:val="009F658F"/>
    <w:rsid w:val="009F684E"/>
    <w:rsid w:val="009F6A21"/>
    <w:rsid w:val="009F6AA7"/>
    <w:rsid w:val="009F6E37"/>
    <w:rsid w:val="009F7082"/>
    <w:rsid w:val="009F70A0"/>
    <w:rsid w:val="009F711A"/>
    <w:rsid w:val="009F7138"/>
    <w:rsid w:val="009F7576"/>
    <w:rsid w:val="009F7828"/>
    <w:rsid w:val="00A00105"/>
    <w:rsid w:val="00A00245"/>
    <w:rsid w:val="00A00480"/>
    <w:rsid w:val="00A0061C"/>
    <w:rsid w:val="00A00A7B"/>
    <w:rsid w:val="00A013D1"/>
    <w:rsid w:val="00A0147F"/>
    <w:rsid w:val="00A0161D"/>
    <w:rsid w:val="00A01C25"/>
    <w:rsid w:val="00A01E3F"/>
    <w:rsid w:val="00A01F61"/>
    <w:rsid w:val="00A02259"/>
    <w:rsid w:val="00A026FA"/>
    <w:rsid w:val="00A0280D"/>
    <w:rsid w:val="00A0317D"/>
    <w:rsid w:val="00A032F1"/>
    <w:rsid w:val="00A0368D"/>
    <w:rsid w:val="00A03DC2"/>
    <w:rsid w:val="00A03EFC"/>
    <w:rsid w:val="00A04583"/>
    <w:rsid w:val="00A04635"/>
    <w:rsid w:val="00A04A7A"/>
    <w:rsid w:val="00A05039"/>
    <w:rsid w:val="00A05158"/>
    <w:rsid w:val="00A0549B"/>
    <w:rsid w:val="00A054DA"/>
    <w:rsid w:val="00A0581D"/>
    <w:rsid w:val="00A06F8F"/>
    <w:rsid w:val="00A0784D"/>
    <w:rsid w:val="00A07B41"/>
    <w:rsid w:val="00A07D07"/>
    <w:rsid w:val="00A08160"/>
    <w:rsid w:val="00A10688"/>
    <w:rsid w:val="00A10723"/>
    <w:rsid w:val="00A10818"/>
    <w:rsid w:val="00A1098F"/>
    <w:rsid w:val="00A10DCC"/>
    <w:rsid w:val="00A11D82"/>
    <w:rsid w:val="00A11F6F"/>
    <w:rsid w:val="00A125E1"/>
    <w:rsid w:val="00A1269B"/>
    <w:rsid w:val="00A12E4F"/>
    <w:rsid w:val="00A12E7A"/>
    <w:rsid w:val="00A13419"/>
    <w:rsid w:val="00A13521"/>
    <w:rsid w:val="00A13CEF"/>
    <w:rsid w:val="00A13E92"/>
    <w:rsid w:val="00A13FCB"/>
    <w:rsid w:val="00A13FDC"/>
    <w:rsid w:val="00A14718"/>
    <w:rsid w:val="00A147E5"/>
    <w:rsid w:val="00A14908"/>
    <w:rsid w:val="00A14A85"/>
    <w:rsid w:val="00A14AFA"/>
    <w:rsid w:val="00A14D2D"/>
    <w:rsid w:val="00A14DC7"/>
    <w:rsid w:val="00A14E1B"/>
    <w:rsid w:val="00A15746"/>
    <w:rsid w:val="00A1577B"/>
    <w:rsid w:val="00A15864"/>
    <w:rsid w:val="00A15D2B"/>
    <w:rsid w:val="00A15D78"/>
    <w:rsid w:val="00A164F1"/>
    <w:rsid w:val="00A1652D"/>
    <w:rsid w:val="00A16796"/>
    <w:rsid w:val="00A16B10"/>
    <w:rsid w:val="00A16B4B"/>
    <w:rsid w:val="00A16BD9"/>
    <w:rsid w:val="00A17774"/>
    <w:rsid w:val="00A17834"/>
    <w:rsid w:val="00A17C90"/>
    <w:rsid w:val="00A2130B"/>
    <w:rsid w:val="00A22C77"/>
    <w:rsid w:val="00A22F04"/>
    <w:rsid w:val="00A22FFF"/>
    <w:rsid w:val="00A2322B"/>
    <w:rsid w:val="00A23D23"/>
    <w:rsid w:val="00A24105"/>
    <w:rsid w:val="00A247BE"/>
    <w:rsid w:val="00A25D8F"/>
    <w:rsid w:val="00A270F8"/>
    <w:rsid w:val="00A271ED"/>
    <w:rsid w:val="00A27389"/>
    <w:rsid w:val="00A2773D"/>
    <w:rsid w:val="00A27DC4"/>
    <w:rsid w:val="00A301BB"/>
    <w:rsid w:val="00A301E1"/>
    <w:rsid w:val="00A305EB"/>
    <w:rsid w:val="00A30752"/>
    <w:rsid w:val="00A31008"/>
    <w:rsid w:val="00A31053"/>
    <w:rsid w:val="00A31111"/>
    <w:rsid w:val="00A314A6"/>
    <w:rsid w:val="00A3162C"/>
    <w:rsid w:val="00A31B38"/>
    <w:rsid w:val="00A31E86"/>
    <w:rsid w:val="00A320B9"/>
    <w:rsid w:val="00A32286"/>
    <w:rsid w:val="00A32374"/>
    <w:rsid w:val="00A32622"/>
    <w:rsid w:val="00A32D0F"/>
    <w:rsid w:val="00A32D4F"/>
    <w:rsid w:val="00A32D6B"/>
    <w:rsid w:val="00A32E0F"/>
    <w:rsid w:val="00A337B6"/>
    <w:rsid w:val="00A338D5"/>
    <w:rsid w:val="00A33977"/>
    <w:rsid w:val="00A33A0D"/>
    <w:rsid w:val="00A33B45"/>
    <w:rsid w:val="00A33F9E"/>
    <w:rsid w:val="00A343BF"/>
    <w:rsid w:val="00A34796"/>
    <w:rsid w:val="00A349E8"/>
    <w:rsid w:val="00A34C44"/>
    <w:rsid w:val="00A34D6F"/>
    <w:rsid w:val="00A35713"/>
    <w:rsid w:val="00A3582F"/>
    <w:rsid w:val="00A35C1D"/>
    <w:rsid w:val="00A36692"/>
    <w:rsid w:val="00A36736"/>
    <w:rsid w:val="00A36DF7"/>
    <w:rsid w:val="00A3740E"/>
    <w:rsid w:val="00A37C74"/>
    <w:rsid w:val="00A37CED"/>
    <w:rsid w:val="00A40248"/>
    <w:rsid w:val="00A403A8"/>
    <w:rsid w:val="00A4044A"/>
    <w:rsid w:val="00A4082A"/>
    <w:rsid w:val="00A41208"/>
    <w:rsid w:val="00A413AC"/>
    <w:rsid w:val="00A418BD"/>
    <w:rsid w:val="00A41E2C"/>
    <w:rsid w:val="00A428B7"/>
    <w:rsid w:val="00A443D8"/>
    <w:rsid w:val="00A4449F"/>
    <w:rsid w:val="00A447E2"/>
    <w:rsid w:val="00A44B01"/>
    <w:rsid w:val="00A44B55"/>
    <w:rsid w:val="00A44FDD"/>
    <w:rsid w:val="00A45614"/>
    <w:rsid w:val="00A45B66"/>
    <w:rsid w:val="00A45C28"/>
    <w:rsid w:val="00A461BB"/>
    <w:rsid w:val="00A47363"/>
    <w:rsid w:val="00A47CAC"/>
    <w:rsid w:val="00A50B8D"/>
    <w:rsid w:val="00A5205E"/>
    <w:rsid w:val="00A523C6"/>
    <w:rsid w:val="00A52F5C"/>
    <w:rsid w:val="00A535B2"/>
    <w:rsid w:val="00A54126"/>
    <w:rsid w:val="00A54315"/>
    <w:rsid w:val="00A54687"/>
    <w:rsid w:val="00A54F0F"/>
    <w:rsid w:val="00A556AA"/>
    <w:rsid w:val="00A55C63"/>
    <w:rsid w:val="00A55C97"/>
    <w:rsid w:val="00A563E3"/>
    <w:rsid w:val="00A564E5"/>
    <w:rsid w:val="00A566AE"/>
    <w:rsid w:val="00A568DD"/>
    <w:rsid w:val="00A56EE0"/>
    <w:rsid w:val="00A573CA"/>
    <w:rsid w:val="00A57F2B"/>
    <w:rsid w:val="00A6013C"/>
    <w:rsid w:val="00A601FD"/>
    <w:rsid w:val="00A609F2"/>
    <w:rsid w:val="00A61146"/>
    <w:rsid w:val="00A61154"/>
    <w:rsid w:val="00A61450"/>
    <w:rsid w:val="00A61905"/>
    <w:rsid w:val="00A61972"/>
    <w:rsid w:val="00A61B5F"/>
    <w:rsid w:val="00A61E02"/>
    <w:rsid w:val="00A621E4"/>
    <w:rsid w:val="00A624B4"/>
    <w:rsid w:val="00A62750"/>
    <w:rsid w:val="00A62860"/>
    <w:rsid w:val="00A62A10"/>
    <w:rsid w:val="00A62E33"/>
    <w:rsid w:val="00A632E3"/>
    <w:rsid w:val="00A637D8"/>
    <w:rsid w:val="00A6388A"/>
    <w:rsid w:val="00A64138"/>
    <w:rsid w:val="00A641EA"/>
    <w:rsid w:val="00A64221"/>
    <w:rsid w:val="00A6427A"/>
    <w:rsid w:val="00A64434"/>
    <w:rsid w:val="00A649F1"/>
    <w:rsid w:val="00A64A49"/>
    <w:rsid w:val="00A6553B"/>
    <w:rsid w:val="00A66164"/>
    <w:rsid w:val="00A666B7"/>
    <w:rsid w:val="00A66B20"/>
    <w:rsid w:val="00A67494"/>
    <w:rsid w:val="00A674F7"/>
    <w:rsid w:val="00A67DFF"/>
    <w:rsid w:val="00A70295"/>
    <w:rsid w:val="00A7036D"/>
    <w:rsid w:val="00A70544"/>
    <w:rsid w:val="00A70C10"/>
    <w:rsid w:val="00A70F68"/>
    <w:rsid w:val="00A711B1"/>
    <w:rsid w:val="00A71320"/>
    <w:rsid w:val="00A71473"/>
    <w:rsid w:val="00A717DF"/>
    <w:rsid w:val="00A71B5A"/>
    <w:rsid w:val="00A71F9C"/>
    <w:rsid w:val="00A7211D"/>
    <w:rsid w:val="00A723D3"/>
    <w:rsid w:val="00A72688"/>
    <w:rsid w:val="00A727AE"/>
    <w:rsid w:val="00A72BDA"/>
    <w:rsid w:val="00A72C2D"/>
    <w:rsid w:val="00A73237"/>
    <w:rsid w:val="00A7323A"/>
    <w:rsid w:val="00A733B3"/>
    <w:rsid w:val="00A7362D"/>
    <w:rsid w:val="00A73C85"/>
    <w:rsid w:val="00A74150"/>
    <w:rsid w:val="00A741B5"/>
    <w:rsid w:val="00A74430"/>
    <w:rsid w:val="00A74A8C"/>
    <w:rsid w:val="00A74AB4"/>
    <w:rsid w:val="00A74ACB"/>
    <w:rsid w:val="00A751AC"/>
    <w:rsid w:val="00A755F7"/>
    <w:rsid w:val="00A75A19"/>
    <w:rsid w:val="00A75C13"/>
    <w:rsid w:val="00A75F05"/>
    <w:rsid w:val="00A7622A"/>
    <w:rsid w:val="00A7633C"/>
    <w:rsid w:val="00A763F0"/>
    <w:rsid w:val="00A769C6"/>
    <w:rsid w:val="00A76EB5"/>
    <w:rsid w:val="00A77198"/>
    <w:rsid w:val="00A774EF"/>
    <w:rsid w:val="00A7780C"/>
    <w:rsid w:val="00A77C62"/>
    <w:rsid w:val="00A77D1E"/>
    <w:rsid w:val="00A7F0F7"/>
    <w:rsid w:val="00A8013F"/>
    <w:rsid w:val="00A801DD"/>
    <w:rsid w:val="00A801FC"/>
    <w:rsid w:val="00A80720"/>
    <w:rsid w:val="00A819DB"/>
    <w:rsid w:val="00A81F8E"/>
    <w:rsid w:val="00A822F5"/>
    <w:rsid w:val="00A82411"/>
    <w:rsid w:val="00A824D9"/>
    <w:rsid w:val="00A8273D"/>
    <w:rsid w:val="00A82757"/>
    <w:rsid w:val="00A83000"/>
    <w:rsid w:val="00A831C9"/>
    <w:rsid w:val="00A8337D"/>
    <w:rsid w:val="00A833B2"/>
    <w:rsid w:val="00A83569"/>
    <w:rsid w:val="00A8387E"/>
    <w:rsid w:val="00A83A30"/>
    <w:rsid w:val="00A83A78"/>
    <w:rsid w:val="00A83FD3"/>
    <w:rsid w:val="00A840E1"/>
    <w:rsid w:val="00A845BE"/>
    <w:rsid w:val="00A8497E"/>
    <w:rsid w:val="00A84B33"/>
    <w:rsid w:val="00A84D70"/>
    <w:rsid w:val="00A84F25"/>
    <w:rsid w:val="00A85067"/>
    <w:rsid w:val="00A856CC"/>
    <w:rsid w:val="00A85C91"/>
    <w:rsid w:val="00A85D30"/>
    <w:rsid w:val="00A85D8E"/>
    <w:rsid w:val="00A86186"/>
    <w:rsid w:val="00A86628"/>
    <w:rsid w:val="00A867AA"/>
    <w:rsid w:val="00A86B9F"/>
    <w:rsid w:val="00A86CEF"/>
    <w:rsid w:val="00A86F92"/>
    <w:rsid w:val="00A8720F"/>
    <w:rsid w:val="00A87687"/>
    <w:rsid w:val="00A90268"/>
    <w:rsid w:val="00A902A1"/>
    <w:rsid w:val="00A90613"/>
    <w:rsid w:val="00A9075E"/>
    <w:rsid w:val="00A90A08"/>
    <w:rsid w:val="00A90FCD"/>
    <w:rsid w:val="00A91060"/>
    <w:rsid w:val="00A9132C"/>
    <w:rsid w:val="00A917C9"/>
    <w:rsid w:val="00A918E7"/>
    <w:rsid w:val="00A91AD1"/>
    <w:rsid w:val="00A91DA9"/>
    <w:rsid w:val="00A91F91"/>
    <w:rsid w:val="00A9243C"/>
    <w:rsid w:val="00A92772"/>
    <w:rsid w:val="00A92DEF"/>
    <w:rsid w:val="00A93285"/>
    <w:rsid w:val="00A93433"/>
    <w:rsid w:val="00A934FE"/>
    <w:rsid w:val="00A9389E"/>
    <w:rsid w:val="00A939D4"/>
    <w:rsid w:val="00A93A84"/>
    <w:rsid w:val="00A94544"/>
    <w:rsid w:val="00A945E8"/>
    <w:rsid w:val="00A948F0"/>
    <w:rsid w:val="00A94D0E"/>
    <w:rsid w:val="00A94EF6"/>
    <w:rsid w:val="00A954DF"/>
    <w:rsid w:val="00A9623F"/>
    <w:rsid w:val="00A963B7"/>
    <w:rsid w:val="00A968B1"/>
    <w:rsid w:val="00A96A85"/>
    <w:rsid w:val="00A96FE4"/>
    <w:rsid w:val="00A9709A"/>
    <w:rsid w:val="00A973A9"/>
    <w:rsid w:val="00A97576"/>
    <w:rsid w:val="00A97A7C"/>
    <w:rsid w:val="00A97A87"/>
    <w:rsid w:val="00A97D08"/>
    <w:rsid w:val="00A97E98"/>
    <w:rsid w:val="00AA07E5"/>
    <w:rsid w:val="00AA0D71"/>
    <w:rsid w:val="00AA1116"/>
    <w:rsid w:val="00AA11C3"/>
    <w:rsid w:val="00AA12A9"/>
    <w:rsid w:val="00AA136E"/>
    <w:rsid w:val="00AA1AE6"/>
    <w:rsid w:val="00AA1C10"/>
    <w:rsid w:val="00AA1D2E"/>
    <w:rsid w:val="00AA2549"/>
    <w:rsid w:val="00AA29E6"/>
    <w:rsid w:val="00AA29E7"/>
    <w:rsid w:val="00AA2E60"/>
    <w:rsid w:val="00AA2EFD"/>
    <w:rsid w:val="00AA2F49"/>
    <w:rsid w:val="00AA2FE0"/>
    <w:rsid w:val="00AA339A"/>
    <w:rsid w:val="00AA3982"/>
    <w:rsid w:val="00AA41C1"/>
    <w:rsid w:val="00AA50B7"/>
    <w:rsid w:val="00AA52EA"/>
    <w:rsid w:val="00AA53D3"/>
    <w:rsid w:val="00AA56A3"/>
    <w:rsid w:val="00AA58EE"/>
    <w:rsid w:val="00AA5D78"/>
    <w:rsid w:val="00AA6858"/>
    <w:rsid w:val="00AA705A"/>
    <w:rsid w:val="00AA7657"/>
    <w:rsid w:val="00AA7C10"/>
    <w:rsid w:val="00AA7E19"/>
    <w:rsid w:val="00AB1543"/>
    <w:rsid w:val="00AB1BF6"/>
    <w:rsid w:val="00AB21E1"/>
    <w:rsid w:val="00AB226F"/>
    <w:rsid w:val="00AB24AB"/>
    <w:rsid w:val="00AB2796"/>
    <w:rsid w:val="00AB2F95"/>
    <w:rsid w:val="00AB3981"/>
    <w:rsid w:val="00AB3A3C"/>
    <w:rsid w:val="00AB3AA0"/>
    <w:rsid w:val="00AB3CB7"/>
    <w:rsid w:val="00AB3E45"/>
    <w:rsid w:val="00AB42D0"/>
    <w:rsid w:val="00AB4B24"/>
    <w:rsid w:val="00AB5124"/>
    <w:rsid w:val="00AB531E"/>
    <w:rsid w:val="00AB59B9"/>
    <w:rsid w:val="00AB5B64"/>
    <w:rsid w:val="00AB5E91"/>
    <w:rsid w:val="00AB5EAE"/>
    <w:rsid w:val="00AB6377"/>
    <w:rsid w:val="00AB650D"/>
    <w:rsid w:val="00AB70C6"/>
    <w:rsid w:val="00AB73EA"/>
    <w:rsid w:val="00AB76AC"/>
    <w:rsid w:val="00AB7877"/>
    <w:rsid w:val="00AB7BD2"/>
    <w:rsid w:val="00AC0012"/>
    <w:rsid w:val="00AC0042"/>
    <w:rsid w:val="00AC071C"/>
    <w:rsid w:val="00AC0FE1"/>
    <w:rsid w:val="00AC13EA"/>
    <w:rsid w:val="00AC1708"/>
    <w:rsid w:val="00AC1E93"/>
    <w:rsid w:val="00AC2CA5"/>
    <w:rsid w:val="00AC2D82"/>
    <w:rsid w:val="00AC2FC9"/>
    <w:rsid w:val="00AC36E0"/>
    <w:rsid w:val="00AC3844"/>
    <w:rsid w:val="00AC38FB"/>
    <w:rsid w:val="00AC436A"/>
    <w:rsid w:val="00AC4978"/>
    <w:rsid w:val="00AC4AF5"/>
    <w:rsid w:val="00AC4C82"/>
    <w:rsid w:val="00AC4CE1"/>
    <w:rsid w:val="00AC4E4B"/>
    <w:rsid w:val="00AC508E"/>
    <w:rsid w:val="00AC52FF"/>
    <w:rsid w:val="00AC5E8B"/>
    <w:rsid w:val="00AC5EE2"/>
    <w:rsid w:val="00AC5F39"/>
    <w:rsid w:val="00AC6034"/>
    <w:rsid w:val="00AC62DF"/>
    <w:rsid w:val="00AC630B"/>
    <w:rsid w:val="00AC6911"/>
    <w:rsid w:val="00AC6999"/>
    <w:rsid w:val="00AC708E"/>
    <w:rsid w:val="00AC780B"/>
    <w:rsid w:val="00AC7B54"/>
    <w:rsid w:val="00AC7C0C"/>
    <w:rsid w:val="00AD02AF"/>
    <w:rsid w:val="00AD030F"/>
    <w:rsid w:val="00AD058F"/>
    <w:rsid w:val="00AD0C92"/>
    <w:rsid w:val="00AD0DDC"/>
    <w:rsid w:val="00AD10F8"/>
    <w:rsid w:val="00AD1502"/>
    <w:rsid w:val="00AD16B6"/>
    <w:rsid w:val="00AD19D1"/>
    <w:rsid w:val="00AD1F99"/>
    <w:rsid w:val="00AD2110"/>
    <w:rsid w:val="00AD227A"/>
    <w:rsid w:val="00AD2398"/>
    <w:rsid w:val="00AD279D"/>
    <w:rsid w:val="00AD2E21"/>
    <w:rsid w:val="00AD2FF1"/>
    <w:rsid w:val="00AD3002"/>
    <w:rsid w:val="00AD30E8"/>
    <w:rsid w:val="00AD3173"/>
    <w:rsid w:val="00AD3C57"/>
    <w:rsid w:val="00AD3D35"/>
    <w:rsid w:val="00AD3D36"/>
    <w:rsid w:val="00AD3D97"/>
    <w:rsid w:val="00AD3EA4"/>
    <w:rsid w:val="00AD3EF8"/>
    <w:rsid w:val="00AD481C"/>
    <w:rsid w:val="00AD4AA5"/>
    <w:rsid w:val="00AD4AC9"/>
    <w:rsid w:val="00AD528E"/>
    <w:rsid w:val="00AD5484"/>
    <w:rsid w:val="00AD5840"/>
    <w:rsid w:val="00AD5CB1"/>
    <w:rsid w:val="00AD5CBD"/>
    <w:rsid w:val="00AD609F"/>
    <w:rsid w:val="00AD62AD"/>
    <w:rsid w:val="00AD6636"/>
    <w:rsid w:val="00AD6771"/>
    <w:rsid w:val="00AD67BB"/>
    <w:rsid w:val="00AD695E"/>
    <w:rsid w:val="00AD6A9E"/>
    <w:rsid w:val="00AD6C4E"/>
    <w:rsid w:val="00AD70D2"/>
    <w:rsid w:val="00AD7942"/>
    <w:rsid w:val="00AD7B0E"/>
    <w:rsid w:val="00AE03C7"/>
    <w:rsid w:val="00AE0B94"/>
    <w:rsid w:val="00AE0D1B"/>
    <w:rsid w:val="00AE164A"/>
    <w:rsid w:val="00AE1A20"/>
    <w:rsid w:val="00AE1B13"/>
    <w:rsid w:val="00AE2296"/>
    <w:rsid w:val="00AE24EF"/>
    <w:rsid w:val="00AE2B9B"/>
    <w:rsid w:val="00AE30FD"/>
    <w:rsid w:val="00AE3796"/>
    <w:rsid w:val="00AE3AFB"/>
    <w:rsid w:val="00AE3D64"/>
    <w:rsid w:val="00AE3DBB"/>
    <w:rsid w:val="00AE3DE3"/>
    <w:rsid w:val="00AE3E17"/>
    <w:rsid w:val="00AE4176"/>
    <w:rsid w:val="00AE47E7"/>
    <w:rsid w:val="00AE4DC4"/>
    <w:rsid w:val="00AE4EAD"/>
    <w:rsid w:val="00AE4F88"/>
    <w:rsid w:val="00AE5921"/>
    <w:rsid w:val="00AE6508"/>
    <w:rsid w:val="00AE6D09"/>
    <w:rsid w:val="00AE72B5"/>
    <w:rsid w:val="00AE7B7A"/>
    <w:rsid w:val="00AE7F9E"/>
    <w:rsid w:val="00AF0481"/>
    <w:rsid w:val="00AF057F"/>
    <w:rsid w:val="00AF0784"/>
    <w:rsid w:val="00AF0C64"/>
    <w:rsid w:val="00AF0E15"/>
    <w:rsid w:val="00AF0EAC"/>
    <w:rsid w:val="00AF16E0"/>
    <w:rsid w:val="00AF178A"/>
    <w:rsid w:val="00AF1955"/>
    <w:rsid w:val="00AF1FCE"/>
    <w:rsid w:val="00AF291C"/>
    <w:rsid w:val="00AF30F2"/>
    <w:rsid w:val="00AF376A"/>
    <w:rsid w:val="00AF3A5C"/>
    <w:rsid w:val="00AF4640"/>
    <w:rsid w:val="00AF4987"/>
    <w:rsid w:val="00AF4AB6"/>
    <w:rsid w:val="00AF4E5F"/>
    <w:rsid w:val="00AF5050"/>
    <w:rsid w:val="00AF53CB"/>
    <w:rsid w:val="00AF5477"/>
    <w:rsid w:val="00AF5672"/>
    <w:rsid w:val="00AF5B56"/>
    <w:rsid w:val="00AF5BC7"/>
    <w:rsid w:val="00AF5C74"/>
    <w:rsid w:val="00AF5F4A"/>
    <w:rsid w:val="00AF656E"/>
    <w:rsid w:val="00AF6E3D"/>
    <w:rsid w:val="00AF6F20"/>
    <w:rsid w:val="00AF726D"/>
    <w:rsid w:val="00AF7319"/>
    <w:rsid w:val="00B000A9"/>
    <w:rsid w:val="00B0044D"/>
    <w:rsid w:val="00B005B5"/>
    <w:rsid w:val="00B00782"/>
    <w:rsid w:val="00B01776"/>
    <w:rsid w:val="00B02BD6"/>
    <w:rsid w:val="00B03111"/>
    <w:rsid w:val="00B0370B"/>
    <w:rsid w:val="00B0423C"/>
    <w:rsid w:val="00B045A3"/>
    <w:rsid w:val="00B045E1"/>
    <w:rsid w:val="00B049F9"/>
    <w:rsid w:val="00B054A0"/>
    <w:rsid w:val="00B05667"/>
    <w:rsid w:val="00B0585E"/>
    <w:rsid w:val="00B059CF"/>
    <w:rsid w:val="00B05AD4"/>
    <w:rsid w:val="00B05C91"/>
    <w:rsid w:val="00B05E69"/>
    <w:rsid w:val="00B05FE9"/>
    <w:rsid w:val="00B06246"/>
    <w:rsid w:val="00B065DC"/>
    <w:rsid w:val="00B0684E"/>
    <w:rsid w:val="00B06976"/>
    <w:rsid w:val="00B07192"/>
    <w:rsid w:val="00B073A1"/>
    <w:rsid w:val="00B07858"/>
    <w:rsid w:val="00B07A45"/>
    <w:rsid w:val="00B07DEB"/>
    <w:rsid w:val="00B10111"/>
    <w:rsid w:val="00B1047E"/>
    <w:rsid w:val="00B109B3"/>
    <w:rsid w:val="00B115E8"/>
    <w:rsid w:val="00B118D6"/>
    <w:rsid w:val="00B11B22"/>
    <w:rsid w:val="00B12386"/>
    <w:rsid w:val="00B12438"/>
    <w:rsid w:val="00B13641"/>
    <w:rsid w:val="00B138CF"/>
    <w:rsid w:val="00B13C39"/>
    <w:rsid w:val="00B13EC9"/>
    <w:rsid w:val="00B142F2"/>
    <w:rsid w:val="00B14302"/>
    <w:rsid w:val="00B1481C"/>
    <w:rsid w:val="00B14E3B"/>
    <w:rsid w:val="00B1502E"/>
    <w:rsid w:val="00B1518A"/>
    <w:rsid w:val="00B15CFD"/>
    <w:rsid w:val="00B15D5D"/>
    <w:rsid w:val="00B166AD"/>
    <w:rsid w:val="00B168C7"/>
    <w:rsid w:val="00B16F48"/>
    <w:rsid w:val="00B1735E"/>
    <w:rsid w:val="00B179DF"/>
    <w:rsid w:val="00B17B13"/>
    <w:rsid w:val="00B20515"/>
    <w:rsid w:val="00B2059C"/>
    <w:rsid w:val="00B2090D"/>
    <w:rsid w:val="00B20AB9"/>
    <w:rsid w:val="00B2154A"/>
    <w:rsid w:val="00B21F6A"/>
    <w:rsid w:val="00B2212A"/>
    <w:rsid w:val="00B2258E"/>
    <w:rsid w:val="00B228EE"/>
    <w:rsid w:val="00B22F4E"/>
    <w:rsid w:val="00B23288"/>
    <w:rsid w:val="00B235DA"/>
    <w:rsid w:val="00B2389D"/>
    <w:rsid w:val="00B239A7"/>
    <w:rsid w:val="00B23D5E"/>
    <w:rsid w:val="00B251BB"/>
    <w:rsid w:val="00B255A2"/>
    <w:rsid w:val="00B25A48"/>
    <w:rsid w:val="00B25F13"/>
    <w:rsid w:val="00B26317"/>
    <w:rsid w:val="00B2675B"/>
    <w:rsid w:val="00B26974"/>
    <w:rsid w:val="00B26986"/>
    <w:rsid w:val="00B275B0"/>
    <w:rsid w:val="00B2782A"/>
    <w:rsid w:val="00B307F7"/>
    <w:rsid w:val="00B31B76"/>
    <w:rsid w:val="00B31E5E"/>
    <w:rsid w:val="00B3236A"/>
    <w:rsid w:val="00B3290B"/>
    <w:rsid w:val="00B334F7"/>
    <w:rsid w:val="00B33AE9"/>
    <w:rsid w:val="00B33D41"/>
    <w:rsid w:val="00B34099"/>
    <w:rsid w:val="00B34A32"/>
    <w:rsid w:val="00B34AAE"/>
    <w:rsid w:val="00B34C45"/>
    <w:rsid w:val="00B34C5B"/>
    <w:rsid w:val="00B34E2E"/>
    <w:rsid w:val="00B357AE"/>
    <w:rsid w:val="00B359D6"/>
    <w:rsid w:val="00B37039"/>
    <w:rsid w:val="00B40241"/>
    <w:rsid w:val="00B40FE8"/>
    <w:rsid w:val="00B4141E"/>
    <w:rsid w:val="00B41712"/>
    <w:rsid w:val="00B41786"/>
    <w:rsid w:val="00B41904"/>
    <w:rsid w:val="00B41DFE"/>
    <w:rsid w:val="00B41FF6"/>
    <w:rsid w:val="00B4223F"/>
    <w:rsid w:val="00B422B0"/>
    <w:rsid w:val="00B427C0"/>
    <w:rsid w:val="00B42812"/>
    <w:rsid w:val="00B428C3"/>
    <w:rsid w:val="00B42D22"/>
    <w:rsid w:val="00B43AA8"/>
    <w:rsid w:val="00B440D8"/>
    <w:rsid w:val="00B4451F"/>
    <w:rsid w:val="00B449C3"/>
    <w:rsid w:val="00B44A87"/>
    <w:rsid w:val="00B44BAB"/>
    <w:rsid w:val="00B44E82"/>
    <w:rsid w:val="00B4515D"/>
    <w:rsid w:val="00B456A7"/>
    <w:rsid w:val="00B457B0"/>
    <w:rsid w:val="00B45A38"/>
    <w:rsid w:val="00B45C1E"/>
    <w:rsid w:val="00B45C74"/>
    <w:rsid w:val="00B460A3"/>
    <w:rsid w:val="00B4653A"/>
    <w:rsid w:val="00B46B4F"/>
    <w:rsid w:val="00B46BE5"/>
    <w:rsid w:val="00B46D28"/>
    <w:rsid w:val="00B47401"/>
    <w:rsid w:val="00B47544"/>
    <w:rsid w:val="00B475CB"/>
    <w:rsid w:val="00B47981"/>
    <w:rsid w:val="00B47D57"/>
    <w:rsid w:val="00B47E4F"/>
    <w:rsid w:val="00B50062"/>
    <w:rsid w:val="00B5040C"/>
    <w:rsid w:val="00B5077A"/>
    <w:rsid w:val="00B509C4"/>
    <w:rsid w:val="00B50B22"/>
    <w:rsid w:val="00B51AC4"/>
    <w:rsid w:val="00B51F2F"/>
    <w:rsid w:val="00B51F95"/>
    <w:rsid w:val="00B5208D"/>
    <w:rsid w:val="00B5246E"/>
    <w:rsid w:val="00B525AD"/>
    <w:rsid w:val="00B527A6"/>
    <w:rsid w:val="00B52DDD"/>
    <w:rsid w:val="00B531AC"/>
    <w:rsid w:val="00B53935"/>
    <w:rsid w:val="00B53C24"/>
    <w:rsid w:val="00B53DD8"/>
    <w:rsid w:val="00B5408F"/>
    <w:rsid w:val="00B54335"/>
    <w:rsid w:val="00B5475F"/>
    <w:rsid w:val="00B549F2"/>
    <w:rsid w:val="00B54CF2"/>
    <w:rsid w:val="00B54E2E"/>
    <w:rsid w:val="00B54EDD"/>
    <w:rsid w:val="00B550A7"/>
    <w:rsid w:val="00B5512A"/>
    <w:rsid w:val="00B551BE"/>
    <w:rsid w:val="00B554D1"/>
    <w:rsid w:val="00B557BA"/>
    <w:rsid w:val="00B55845"/>
    <w:rsid w:val="00B55FAB"/>
    <w:rsid w:val="00B56A8B"/>
    <w:rsid w:val="00B56C06"/>
    <w:rsid w:val="00B56C7A"/>
    <w:rsid w:val="00B56DEC"/>
    <w:rsid w:val="00B574BB"/>
    <w:rsid w:val="00B57A22"/>
    <w:rsid w:val="00B57FCE"/>
    <w:rsid w:val="00B60280"/>
    <w:rsid w:val="00B602F3"/>
    <w:rsid w:val="00B60658"/>
    <w:rsid w:val="00B610B3"/>
    <w:rsid w:val="00B61125"/>
    <w:rsid w:val="00B6141D"/>
    <w:rsid w:val="00B618BD"/>
    <w:rsid w:val="00B618E6"/>
    <w:rsid w:val="00B61D42"/>
    <w:rsid w:val="00B6252C"/>
    <w:rsid w:val="00B62A08"/>
    <w:rsid w:val="00B62B88"/>
    <w:rsid w:val="00B62F3A"/>
    <w:rsid w:val="00B6367D"/>
    <w:rsid w:val="00B63805"/>
    <w:rsid w:val="00B63A47"/>
    <w:rsid w:val="00B63F15"/>
    <w:rsid w:val="00B6454A"/>
    <w:rsid w:val="00B645BF"/>
    <w:rsid w:val="00B6483E"/>
    <w:rsid w:val="00B648F8"/>
    <w:rsid w:val="00B6497A"/>
    <w:rsid w:val="00B64D4A"/>
    <w:rsid w:val="00B65483"/>
    <w:rsid w:val="00B654F1"/>
    <w:rsid w:val="00B65557"/>
    <w:rsid w:val="00B6578C"/>
    <w:rsid w:val="00B6622B"/>
    <w:rsid w:val="00B66EBD"/>
    <w:rsid w:val="00B67181"/>
    <w:rsid w:val="00B671A4"/>
    <w:rsid w:val="00B6741C"/>
    <w:rsid w:val="00B6776A"/>
    <w:rsid w:val="00B67CCF"/>
    <w:rsid w:val="00B70036"/>
    <w:rsid w:val="00B70368"/>
    <w:rsid w:val="00B705C9"/>
    <w:rsid w:val="00B706ED"/>
    <w:rsid w:val="00B70F76"/>
    <w:rsid w:val="00B71424"/>
    <w:rsid w:val="00B71459"/>
    <w:rsid w:val="00B71615"/>
    <w:rsid w:val="00B71D2D"/>
    <w:rsid w:val="00B71E8C"/>
    <w:rsid w:val="00B72865"/>
    <w:rsid w:val="00B72BCD"/>
    <w:rsid w:val="00B72C72"/>
    <w:rsid w:val="00B7351A"/>
    <w:rsid w:val="00B7390F"/>
    <w:rsid w:val="00B73AF9"/>
    <w:rsid w:val="00B73C37"/>
    <w:rsid w:val="00B73D85"/>
    <w:rsid w:val="00B73DA6"/>
    <w:rsid w:val="00B74177"/>
    <w:rsid w:val="00B7453C"/>
    <w:rsid w:val="00B7495D"/>
    <w:rsid w:val="00B74E21"/>
    <w:rsid w:val="00B750A3"/>
    <w:rsid w:val="00B750E3"/>
    <w:rsid w:val="00B7510D"/>
    <w:rsid w:val="00B75287"/>
    <w:rsid w:val="00B7540E"/>
    <w:rsid w:val="00B75499"/>
    <w:rsid w:val="00B75770"/>
    <w:rsid w:val="00B760DF"/>
    <w:rsid w:val="00B7620A"/>
    <w:rsid w:val="00B762B1"/>
    <w:rsid w:val="00B76594"/>
    <w:rsid w:val="00B76B9C"/>
    <w:rsid w:val="00B76CC2"/>
    <w:rsid w:val="00B76CCF"/>
    <w:rsid w:val="00B775FA"/>
    <w:rsid w:val="00B7785E"/>
    <w:rsid w:val="00B77C73"/>
    <w:rsid w:val="00B80186"/>
    <w:rsid w:val="00B80758"/>
    <w:rsid w:val="00B80E4C"/>
    <w:rsid w:val="00B812E0"/>
    <w:rsid w:val="00B81338"/>
    <w:rsid w:val="00B81A58"/>
    <w:rsid w:val="00B81C31"/>
    <w:rsid w:val="00B81D3F"/>
    <w:rsid w:val="00B81DD6"/>
    <w:rsid w:val="00B81F0E"/>
    <w:rsid w:val="00B8281B"/>
    <w:rsid w:val="00B831FA"/>
    <w:rsid w:val="00B83361"/>
    <w:rsid w:val="00B833B3"/>
    <w:rsid w:val="00B83532"/>
    <w:rsid w:val="00B83970"/>
    <w:rsid w:val="00B83D66"/>
    <w:rsid w:val="00B83E8C"/>
    <w:rsid w:val="00B84491"/>
    <w:rsid w:val="00B84499"/>
    <w:rsid w:val="00B84D8D"/>
    <w:rsid w:val="00B85071"/>
    <w:rsid w:val="00B8545C"/>
    <w:rsid w:val="00B85823"/>
    <w:rsid w:val="00B85CB6"/>
    <w:rsid w:val="00B86090"/>
    <w:rsid w:val="00B860BB"/>
    <w:rsid w:val="00B86B31"/>
    <w:rsid w:val="00B86B6F"/>
    <w:rsid w:val="00B87363"/>
    <w:rsid w:val="00B8742F"/>
    <w:rsid w:val="00B901B3"/>
    <w:rsid w:val="00B90367"/>
    <w:rsid w:val="00B90501"/>
    <w:rsid w:val="00B90915"/>
    <w:rsid w:val="00B90AB0"/>
    <w:rsid w:val="00B90CBF"/>
    <w:rsid w:val="00B9138B"/>
    <w:rsid w:val="00B91B8F"/>
    <w:rsid w:val="00B92EE4"/>
    <w:rsid w:val="00B92F9C"/>
    <w:rsid w:val="00B9309F"/>
    <w:rsid w:val="00B9366D"/>
    <w:rsid w:val="00B9377D"/>
    <w:rsid w:val="00B938CB"/>
    <w:rsid w:val="00B93CD0"/>
    <w:rsid w:val="00B943F4"/>
    <w:rsid w:val="00B9456B"/>
    <w:rsid w:val="00B947DB"/>
    <w:rsid w:val="00B94C91"/>
    <w:rsid w:val="00B95D09"/>
    <w:rsid w:val="00B9631B"/>
    <w:rsid w:val="00B96886"/>
    <w:rsid w:val="00B968AF"/>
    <w:rsid w:val="00B96B27"/>
    <w:rsid w:val="00B96D09"/>
    <w:rsid w:val="00B96EB1"/>
    <w:rsid w:val="00B9706D"/>
    <w:rsid w:val="00B976A0"/>
    <w:rsid w:val="00B977CD"/>
    <w:rsid w:val="00B97960"/>
    <w:rsid w:val="00B97979"/>
    <w:rsid w:val="00B97AA4"/>
    <w:rsid w:val="00B97AF1"/>
    <w:rsid w:val="00B97DBA"/>
    <w:rsid w:val="00BA0236"/>
    <w:rsid w:val="00BA0426"/>
    <w:rsid w:val="00BA055F"/>
    <w:rsid w:val="00BA0F9C"/>
    <w:rsid w:val="00BA168A"/>
    <w:rsid w:val="00BA1DDA"/>
    <w:rsid w:val="00BA20F9"/>
    <w:rsid w:val="00BA2447"/>
    <w:rsid w:val="00BA2F69"/>
    <w:rsid w:val="00BA2FE9"/>
    <w:rsid w:val="00BA307E"/>
    <w:rsid w:val="00BA343C"/>
    <w:rsid w:val="00BA3A0E"/>
    <w:rsid w:val="00BA3A72"/>
    <w:rsid w:val="00BA3F19"/>
    <w:rsid w:val="00BA4036"/>
    <w:rsid w:val="00BA4489"/>
    <w:rsid w:val="00BA4C78"/>
    <w:rsid w:val="00BA4E9D"/>
    <w:rsid w:val="00BA543E"/>
    <w:rsid w:val="00BA59D6"/>
    <w:rsid w:val="00BA5C67"/>
    <w:rsid w:val="00BA5F1D"/>
    <w:rsid w:val="00BA6212"/>
    <w:rsid w:val="00BA67C1"/>
    <w:rsid w:val="00BA6C03"/>
    <w:rsid w:val="00BA74D4"/>
    <w:rsid w:val="00BA7874"/>
    <w:rsid w:val="00BA7A36"/>
    <w:rsid w:val="00BA7EC3"/>
    <w:rsid w:val="00BB0430"/>
    <w:rsid w:val="00BB0761"/>
    <w:rsid w:val="00BB0C41"/>
    <w:rsid w:val="00BB1047"/>
    <w:rsid w:val="00BB1E2E"/>
    <w:rsid w:val="00BB1E68"/>
    <w:rsid w:val="00BB1EF3"/>
    <w:rsid w:val="00BB2A51"/>
    <w:rsid w:val="00BB330F"/>
    <w:rsid w:val="00BB44DE"/>
    <w:rsid w:val="00BB5019"/>
    <w:rsid w:val="00BB55D4"/>
    <w:rsid w:val="00BB57C4"/>
    <w:rsid w:val="00BB6626"/>
    <w:rsid w:val="00BB671F"/>
    <w:rsid w:val="00BB6B5F"/>
    <w:rsid w:val="00BB6F02"/>
    <w:rsid w:val="00BB7041"/>
    <w:rsid w:val="00BB76DA"/>
    <w:rsid w:val="00BB7C74"/>
    <w:rsid w:val="00BC0223"/>
    <w:rsid w:val="00BC029B"/>
    <w:rsid w:val="00BC0391"/>
    <w:rsid w:val="00BC052B"/>
    <w:rsid w:val="00BC1062"/>
    <w:rsid w:val="00BC14B6"/>
    <w:rsid w:val="00BC1C0E"/>
    <w:rsid w:val="00BC1C63"/>
    <w:rsid w:val="00BC20B5"/>
    <w:rsid w:val="00BC2462"/>
    <w:rsid w:val="00BC2AEA"/>
    <w:rsid w:val="00BC2BBC"/>
    <w:rsid w:val="00BC2DCE"/>
    <w:rsid w:val="00BC396C"/>
    <w:rsid w:val="00BC43C6"/>
    <w:rsid w:val="00BC45CD"/>
    <w:rsid w:val="00BC528F"/>
    <w:rsid w:val="00BC545E"/>
    <w:rsid w:val="00BC549B"/>
    <w:rsid w:val="00BC550D"/>
    <w:rsid w:val="00BC55D5"/>
    <w:rsid w:val="00BC583D"/>
    <w:rsid w:val="00BC5CFC"/>
    <w:rsid w:val="00BC5EB6"/>
    <w:rsid w:val="00BC6592"/>
    <w:rsid w:val="00BC667C"/>
    <w:rsid w:val="00BC684E"/>
    <w:rsid w:val="00BC688C"/>
    <w:rsid w:val="00BC6976"/>
    <w:rsid w:val="00BC6EB8"/>
    <w:rsid w:val="00BC723A"/>
    <w:rsid w:val="00BC749C"/>
    <w:rsid w:val="00BC7E15"/>
    <w:rsid w:val="00BD031D"/>
    <w:rsid w:val="00BD0567"/>
    <w:rsid w:val="00BD092F"/>
    <w:rsid w:val="00BD0D70"/>
    <w:rsid w:val="00BD0F03"/>
    <w:rsid w:val="00BD10C1"/>
    <w:rsid w:val="00BD1281"/>
    <w:rsid w:val="00BD13E8"/>
    <w:rsid w:val="00BD16E5"/>
    <w:rsid w:val="00BD1A6D"/>
    <w:rsid w:val="00BD1F39"/>
    <w:rsid w:val="00BD24B0"/>
    <w:rsid w:val="00BD2792"/>
    <w:rsid w:val="00BD27BC"/>
    <w:rsid w:val="00BD28CA"/>
    <w:rsid w:val="00BD29AB"/>
    <w:rsid w:val="00BD2AFF"/>
    <w:rsid w:val="00BD3386"/>
    <w:rsid w:val="00BD33FB"/>
    <w:rsid w:val="00BD4348"/>
    <w:rsid w:val="00BD4591"/>
    <w:rsid w:val="00BD4869"/>
    <w:rsid w:val="00BD4A64"/>
    <w:rsid w:val="00BD4DF1"/>
    <w:rsid w:val="00BD523A"/>
    <w:rsid w:val="00BD53E2"/>
    <w:rsid w:val="00BD54B1"/>
    <w:rsid w:val="00BD5A4F"/>
    <w:rsid w:val="00BD5ED1"/>
    <w:rsid w:val="00BD6197"/>
    <w:rsid w:val="00BD6A39"/>
    <w:rsid w:val="00BD6B5E"/>
    <w:rsid w:val="00BD6C41"/>
    <w:rsid w:val="00BD6F52"/>
    <w:rsid w:val="00BD7263"/>
    <w:rsid w:val="00BD76E3"/>
    <w:rsid w:val="00BD7CBB"/>
    <w:rsid w:val="00BD7DD8"/>
    <w:rsid w:val="00BE0129"/>
    <w:rsid w:val="00BE0167"/>
    <w:rsid w:val="00BE08F4"/>
    <w:rsid w:val="00BE0A45"/>
    <w:rsid w:val="00BE0BEB"/>
    <w:rsid w:val="00BE0C27"/>
    <w:rsid w:val="00BE0CF2"/>
    <w:rsid w:val="00BE0CFB"/>
    <w:rsid w:val="00BE0FCA"/>
    <w:rsid w:val="00BE1067"/>
    <w:rsid w:val="00BE13DF"/>
    <w:rsid w:val="00BE14B3"/>
    <w:rsid w:val="00BE154C"/>
    <w:rsid w:val="00BE17D3"/>
    <w:rsid w:val="00BE1ACB"/>
    <w:rsid w:val="00BE1BC8"/>
    <w:rsid w:val="00BE1E64"/>
    <w:rsid w:val="00BE2B5B"/>
    <w:rsid w:val="00BE2B9A"/>
    <w:rsid w:val="00BE2EFE"/>
    <w:rsid w:val="00BE34DA"/>
    <w:rsid w:val="00BE3D28"/>
    <w:rsid w:val="00BE41E8"/>
    <w:rsid w:val="00BE430A"/>
    <w:rsid w:val="00BE4D2D"/>
    <w:rsid w:val="00BE54D5"/>
    <w:rsid w:val="00BE584F"/>
    <w:rsid w:val="00BE589E"/>
    <w:rsid w:val="00BE5920"/>
    <w:rsid w:val="00BE5B68"/>
    <w:rsid w:val="00BE5BEA"/>
    <w:rsid w:val="00BE6167"/>
    <w:rsid w:val="00BE71AE"/>
    <w:rsid w:val="00BE71EC"/>
    <w:rsid w:val="00BE78F4"/>
    <w:rsid w:val="00BE7E65"/>
    <w:rsid w:val="00BF06D0"/>
    <w:rsid w:val="00BF0B57"/>
    <w:rsid w:val="00BF0D8B"/>
    <w:rsid w:val="00BF1080"/>
    <w:rsid w:val="00BF1A34"/>
    <w:rsid w:val="00BF1C7F"/>
    <w:rsid w:val="00BF1E47"/>
    <w:rsid w:val="00BF1FF9"/>
    <w:rsid w:val="00BF2B2A"/>
    <w:rsid w:val="00BF4237"/>
    <w:rsid w:val="00BF4CC6"/>
    <w:rsid w:val="00BF4D53"/>
    <w:rsid w:val="00BF4EC5"/>
    <w:rsid w:val="00BF6807"/>
    <w:rsid w:val="00BF688C"/>
    <w:rsid w:val="00BF68D8"/>
    <w:rsid w:val="00BF6A3C"/>
    <w:rsid w:val="00BF6A86"/>
    <w:rsid w:val="00BF6BBB"/>
    <w:rsid w:val="00BF6C90"/>
    <w:rsid w:val="00BF745B"/>
    <w:rsid w:val="00BF7560"/>
    <w:rsid w:val="00BF7B0B"/>
    <w:rsid w:val="00BF7E4B"/>
    <w:rsid w:val="00BF7F8F"/>
    <w:rsid w:val="00C000BB"/>
    <w:rsid w:val="00C001BF"/>
    <w:rsid w:val="00C00381"/>
    <w:rsid w:val="00C008E4"/>
    <w:rsid w:val="00C00A0A"/>
    <w:rsid w:val="00C00E1C"/>
    <w:rsid w:val="00C01270"/>
    <w:rsid w:val="00C017A3"/>
    <w:rsid w:val="00C018C1"/>
    <w:rsid w:val="00C01ADD"/>
    <w:rsid w:val="00C01C36"/>
    <w:rsid w:val="00C0237B"/>
    <w:rsid w:val="00C029F6"/>
    <w:rsid w:val="00C03ACB"/>
    <w:rsid w:val="00C03D9C"/>
    <w:rsid w:val="00C04456"/>
    <w:rsid w:val="00C04580"/>
    <w:rsid w:val="00C04632"/>
    <w:rsid w:val="00C05118"/>
    <w:rsid w:val="00C0540C"/>
    <w:rsid w:val="00C05712"/>
    <w:rsid w:val="00C063E7"/>
    <w:rsid w:val="00C0650B"/>
    <w:rsid w:val="00C06585"/>
    <w:rsid w:val="00C06CDA"/>
    <w:rsid w:val="00C06F26"/>
    <w:rsid w:val="00C07248"/>
    <w:rsid w:val="00C073CC"/>
    <w:rsid w:val="00C073D3"/>
    <w:rsid w:val="00C07AEC"/>
    <w:rsid w:val="00C10F4B"/>
    <w:rsid w:val="00C1104C"/>
    <w:rsid w:val="00C110E8"/>
    <w:rsid w:val="00C11390"/>
    <w:rsid w:val="00C1163E"/>
    <w:rsid w:val="00C11A60"/>
    <w:rsid w:val="00C1222E"/>
    <w:rsid w:val="00C125D8"/>
    <w:rsid w:val="00C1267C"/>
    <w:rsid w:val="00C12D83"/>
    <w:rsid w:val="00C13B31"/>
    <w:rsid w:val="00C13D6A"/>
    <w:rsid w:val="00C14015"/>
    <w:rsid w:val="00C14E25"/>
    <w:rsid w:val="00C14FD0"/>
    <w:rsid w:val="00C1524E"/>
    <w:rsid w:val="00C157C4"/>
    <w:rsid w:val="00C15A32"/>
    <w:rsid w:val="00C15BDA"/>
    <w:rsid w:val="00C15F94"/>
    <w:rsid w:val="00C1637B"/>
    <w:rsid w:val="00C16393"/>
    <w:rsid w:val="00C16C56"/>
    <w:rsid w:val="00C173E5"/>
    <w:rsid w:val="00C1788A"/>
    <w:rsid w:val="00C17918"/>
    <w:rsid w:val="00C17A57"/>
    <w:rsid w:val="00C17DCF"/>
    <w:rsid w:val="00C17E2E"/>
    <w:rsid w:val="00C200FF"/>
    <w:rsid w:val="00C20259"/>
    <w:rsid w:val="00C2093F"/>
    <w:rsid w:val="00C20A33"/>
    <w:rsid w:val="00C20A61"/>
    <w:rsid w:val="00C20BD3"/>
    <w:rsid w:val="00C214EC"/>
    <w:rsid w:val="00C21E00"/>
    <w:rsid w:val="00C221B4"/>
    <w:rsid w:val="00C2252E"/>
    <w:rsid w:val="00C22BC2"/>
    <w:rsid w:val="00C22C57"/>
    <w:rsid w:val="00C2307D"/>
    <w:rsid w:val="00C238B9"/>
    <w:rsid w:val="00C23930"/>
    <w:rsid w:val="00C23BCE"/>
    <w:rsid w:val="00C23FBF"/>
    <w:rsid w:val="00C24090"/>
    <w:rsid w:val="00C241A6"/>
    <w:rsid w:val="00C2471D"/>
    <w:rsid w:val="00C247AF"/>
    <w:rsid w:val="00C24A6B"/>
    <w:rsid w:val="00C24BBF"/>
    <w:rsid w:val="00C25019"/>
    <w:rsid w:val="00C2510F"/>
    <w:rsid w:val="00C25176"/>
    <w:rsid w:val="00C25433"/>
    <w:rsid w:val="00C2553A"/>
    <w:rsid w:val="00C25848"/>
    <w:rsid w:val="00C25D48"/>
    <w:rsid w:val="00C2620C"/>
    <w:rsid w:val="00C26780"/>
    <w:rsid w:val="00C26851"/>
    <w:rsid w:val="00C26974"/>
    <w:rsid w:val="00C26D02"/>
    <w:rsid w:val="00C26D86"/>
    <w:rsid w:val="00C279DF"/>
    <w:rsid w:val="00C27EA9"/>
    <w:rsid w:val="00C30073"/>
    <w:rsid w:val="00C300E4"/>
    <w:rsid w:val="00C30219"/>
    <w:rsid w:val="00C30A15"/>
    <w:rsid w:val="00C30A46"/>
    <w:rsid w:val="00C30A95"/>
    <w:rsid w:val="00C30B69"/>
    <w:rsid w:val="00C30E7B"/>
    <w:rsid w:val="00C318ED"/>
    <w:rsid w:val="00C31EA0"/>
    <w:rsid w:val="00C32270"/>
    <w:rsid w:val="00C32278"/>
    <w:rsid w:val="00C324C4"/>
    <w:rsid w:val="00C328D7"/>
    <w:rsid w:val="00C32926"/>
    <w:rsid w:val="00C32A38"/>
    <w:rsid w:val="00C32AB0"/>
    <w:rsid w:val="00C32E78"/>
    <w:rsid w:val="00C3300D"/>
    <w:rsid w:val="00C334DF"/>
    <w:rsid w:val="00C339E0"/>
    <w:rsid w:val="00C33A5A"/>
    <w:rsid w:val="00C33EF7"/>
    <w:rsid w:val="00C34390"/>
    <w:rsid w:val="00C34435"/>
    <w:rsid w:val="00C34C6A"/>
    <w:rsid w:val="00C34E6E"/>
    <w:rsid w:val="00C34EE2"/>
    <w:rsid w:val="00C35D86"/>
    <w:rsid w:val="00C35EB6"/>
    <w:rsid w:val="00C36012"/>
    <w:rsid w:val="00C364C7"/>
    <w:rsid w:val="00C3653D"/>
    <w:rsid w:val="00C372ED"/>
    <w:rsid w:val="00C37718"/>
    <w:rsid w:val="00C3792D"/>
    <w:rsid w:val="00C402E8"/>
    <w:rsid w:val="00C4034D"/>
    <w:rsid w:val="00C40DCC"/>
    <w:rsid w:val="00C415A1"/>
    <w:rsid w:val="00C41A03"/>
    <w:rsid w:val="00C41AE7"/>
    <w:rsid w:val="00C41DEE"/>
    <w:rsid w:val="00C42074"/>
    <w:rsid w:val="00C424F8"/>
    <w:rsid w:val="00C434D3"/>
    <w:rsid w:val="00C43671"/>
    <w:rsid w:val="00C4395D"/>
    <w:rsid w:val="00C43962"/>
    <w:rsid w:val="00C43C98"/>
    <w:rsid w:val="00C43EF8"/>
    <w:rsid w:val="00C44332"/>
    <w:rsid w:val="00C44605"/>
    <w:rsid w:val="00C449AC"/>
    <w:rsid w:val="00C44C12"/>
    <w:rsid w:val="00C44C6C"/>
    <w:rsid w:val="00C44CA4"/>
    <w:rsid w:val="00C44CAB"/>
    <w:rsid w:val="00C45D67"/>
    <w:rsid w:val="00C45E94"/>
    <w:rsid w:val="00C46FEC"/>
    <w:rsid w:val="00C47284"/>
    <w:rsid w:val="00C47B15"/>
    <w:rsid w:val="00C47FA2"/>
    <w:rsid w:val="00C51051"/>
    <w:rsid w:val="00C5106D"/>
    <w:rsid w:val="00C5120F"/>
    <w:rsid w:val="00C51926"/>
    <w:rsid w:val="00C51BF9"/>
    <w:rsid w:val="00C51F18"/>
    <w:rsid w:val="00C52749"/>
    <w:rsid w:val="00C52B7D"/>
    <w:rsid w:val="00C52CB5"/>
    <w:rsid w:val="00C52F12"/>
    <w:rsid w:val="00C5392A"/>
    <w:rsid w:val="00C54FAB"/>
    <w:rsid w:val="00C554E7"/>
    <w:rsid w:val="00C55D5A"/>
    <w:rsid w:val="00C563F5"/>
    <w:rsid w:val="00C56441"/>
    <w:rsid w:val="00C5645D"/>
    <w:rsid w:val="00C564D4"/>
    <w:rsid w:val="00C569F0"/>
    <w:rsid w:val="00C56FE2"/>
    <w:rsid w:val="00C57BCF"/>
    <w:rsid w:val="00C6034E"/>
    <w:rsid w:val="00C60B8B"/>
    <w:rsid w:val="00C61282"/>
    <w:rsid w:val="00C6135F"/>
    <w:rsid w:val="00C61AF6"/>
    <w:rsid w:val="00C61DDA"/>
    <w:rsid w:val="00C6252A"/>
    <w:rsid w:val="00C6294C"/>
    <w:rsid w:val="00C62DF8"/>
    <w:rsid w:val="00C63A4A"/>
    <w:rsid w:val="00C63C90"/>
    <w:rsid w:val="00C646CF"/>
    <w:rsid w:val="00C64736"/>
    <w:rsid w:val="00C647EF"/>
    <w:rsid w:val="00C64875"/>
    <w:rsid w:val="00C64954"/>
    <w:rsid w:val="00C649F2"/>
    <w:rsid w:val="00C650F1"/>
    <w:rsid w:val="00C6513A"/>
    <w:rsid w:val="00C65CA5"/>
    <w:rsid w:val="00C664CE"/>
    <w:rsid w:val="00C665FB"/>
    <w:rsid w:val="00C666F5"/>
    <w:rsid w:val="00C6732C"/>
    <w:rsid w:val="00C6759C"/>
    <w:rsid w:val="00C67B41"/>
    <w:rsid w:val="00C67C5A"/>
    <w:rsid w:val="00C67D59"/>
    <w:rsid w:val="00C7040A"/>
    <w:rsid w:val="00C70778"/>
    <w:rsid w:val="00C7079E"/>
    <w:rsid w:val="00C70A5E"/>
    <w:rsid w:val="00C71005"/>
    <w:rsid w:val="00C7134A"/>
    <w:rsid w:val="00C71374"/>
    <w:rsid w:val="00C71563"/>
    <w:rsid w:val="00C71F67"/>
    <w:rsid w:val="00C7244B"/>
    <w:rsid w:val="00C72512"/>
    <w:rsid w:val="00C727FD"/>
    <w:rsid w:val="00C72D43"/>
    <w:rsid w:val="00C73074"/>
    <w:rsid w:val="00C73309"/>
    <w:rsid w:val="00C73320"/>
    <w:rsid w:val="00C734E7"/>
    <w:rsid w:val="00C741A8"/>
    <w:rsid w:val="00C741F0"/>
    <w:rsid w:val="00C74228"/>
    <w:rsid w:val="00C7436D"/>
    <w:rsid w:val="00C743EC"/>
    <w:rsid w:val="00C74605"/>
    <w:rsid w:val="00C74A0A"/>
    <w:rsid w:val="00C74ADB"/>
    <w:rsid w:val="00C74C60"/>
    <w:rsid w:val="00C75BCA"/>
    <w:rsid w:val="00C763EC"/>
    <w:rsid w:val="00C76492"/>
    <w:rsid w:val="00C76636"/>
    <w:rsid w:val="00C76A8E"/>
    <w:rsid w:val="00C76ACD"/>
    <w:rsid w:val="00C775E7"/>
    <w:rsid w:val="00C778C7"/>
    <w:rsid w:val="00C77900"/>
    <w:rsid w:val="00C77C51"/>
    <w:rsid w:val="00C80891"/>
    <w:rsid w:val="00C808B0"/>
    <w:rsid w:val="00C80F4A"/>
    <w:rsid w:val="00C81287"/>
    <w:rsid w:val="00C819EC"/>
    <w:rsid w:val="00C81A34"/>
    <w:rsid w:val="00C81CC5"/>
    <w:rsid w:val="00C82249"/>
    <w:rsid w:val="00C82501"/>
    <w:rsid w:val="00C825D6"/>
    <w:rsid w:val="00C82D99"/>
    <w:rsid w:val="00C82E52"/>
    <w:rsid w:val="00C8319B"/>
    <w:rsid w:val="00C83375"/>
    <w:rsid w:val="00C835B5"/>
    <w:rsid w:val="00C84E9F"/>
    <w:rsid w:val="00C85974"/>
    <w:rsid w:val="00C859C1"/>
    <w:rsid w:val="00C859F7"/>
    <w:rsid w:val="00C85A09"/>
    <w:rsid w:val="00C85CA4"/>
    <w:rsid w:val="00C8634B"/>
    <w:rsid w:val="00C8663A"/>
    <w:rsid w:val="00C8667D"/>
    <w:rsid w:val="00C867F4"/>
    <w:rsid w:val="00C86B9F"/>
    <w:rsid w:val="00C87014"/>
    <w:rsid w:val="00C876C6"/>
    <w:rsid w:val="00C87A79"/>
    <w:rsid w:val="00C87AC1"/>
    <w:rsid w:val="00C87CB9"/>
    <w:rsid w:val="00C87E1A"/>
    <w:rsid w:val="00C907A7"/>
    <w:rsid w:val="00C909B2"/>
    <w:rsid w:val="00C918CF"/>
    <w:rsid w:val="00C91C8F"/>
    <w:rsid w:val="00C92000"/>
    <w:rsid w:val="00C92017"/>
    <w:rsid w:val="00C92192"/>
    <w:rsid w:val="00C924A2"/>
    <w:rsid w:val="00C93177"/>
    <w:rsid w:val="00C9322A"/>
    <w:rsid w:val="00C935A0"/>
    <w:rsid w:val="00C93785"/>
    <w:rsid w:val="00C93EF6"/>
    <w:rsid w:val="00C94726"/>
    <w:rsid w:val="00C9590C"/>
    <w:rsid w:val="00C95ABF"/>
    <w:rsid w:val="00C96239"/>
    <w:rsid w:val="00C962CF"/>
    <w:rsid w:val="00C96560"/>
    <w:rsid w:val="00C96796"/>
    <w:rsid w:val="00C96FD7"/>
    <w:rsid w:val="00C97535"/>
    <w:rsid w:val="00C97B12"/>
    <w:rsid w:val="00C97EF7"/>
    <w:rsid w:val="00CA0284"/>
    <w:rsid w:val="00CA0528"/>
    <w:rsid w:val="00CA0793"/>
    <w:rsid w:val="00CA092A"/>
    <w:rsid w:val="00CA0AD8"/>
    <w:rsid w:val="00CA0F37"/>
    <w:rsid w:val="00CA100A"/>
    <w:rsid w:val="00CA1442"/>
    <w:rsid w:val="00CA1B1A"/>
    <w:rsid w:val="00CA1CD1"/>
    <w:rsid w:val="00CA2AFD"/>
    <w:rsid w:val="00CA2B86"/>
    <w:rsid w:val="00CA302D"/>
    <w:rsid w:val="00CA37A7"/>
    <w:rsid w:val="00CA39FB"/>
    <w:rsid w:val="00CA3DB6"/>
    <w:rsid w:val="00CA404F"/>
    <w:rsid w:val="00CA41AF"/>
    <w:rsid w:val="00CA43A5"/>
    <w:rsid w:val="00CA49D9"/>
    <w:rsid w:val="00CA4A55"/>
    <w:rsid w:val="00CA4B4A"/>
    <w:rsid w:val="00CA5007"/>
    <w:rsid w:val="00CA5012"/>
    <w:rsid w:val="00CA56A0"/>
    <w:rsid w:val="00CA5DEC"/>
    <w:rsid w:val="00CA620C"/>
    <w:rsid w:val="00CA6231"/>
    <w:rsid w:val="00CA73D3"/>
    <w:rsid w:val="00CA740E"/>
    <w:rsid w:val="00CA791C"/>
    <w:rsid w:val="00CA7921"/>
    <w:rsid w:val="00CA7C5F"/>
    <w:rsid w:val="00CB0362"/>
    <w:rsid w:val="00CB05EA"/>
    <w:rsid w:val="00CB0959"/>
    <w:rsid w:val="00CB0E46"/>
    <w:rsid w:val="00CB0F50"/>
    <w:rsid w:val="00CB102F"/>
    <w:rsid w:val="00CB1A4E"/>
    <w:rsid w:val="00CB1B1E"/>
    <w:rsid w:val="00CB1EAC"/>
    <w:rsid w:val="00CB2037"/>
    <w:rsid w:val="00CB208B"/>
    <w:rsid w:val="00CB2476"/>
    <w:rsid w:val="00CB25A7"/>
    <w:rsid w:val="00CB2617"/>
    <w:rsid w:val="00CB2799"/>
    <w:rsid w:val="00CB29D3"/>
    <w:rsid w:val="00CB341D"/>
    <w:rsid w:val="00CB3548"/>
    <w:rsid w:val="00CB3917"/>
    <w:rsid w:val="00CB4349"/>
    <w:rsid w:val="00CB4571"/>
    <w:rsid w:val="00CB470F"/>
    <w:rsid w:val="00CB55CF"/>
    <w:rsid w:val="00CB56C3"/>
    <w:rsid w:val="00CB59C8"/>
    <w:rsid w:val="00CB5D07"/>
    <w:rsid w:val="00CB6025"/>
    <w:rsid w:val="00CB63A8"/>
    <w:rsid w:val="00CB683F"/>
    <w:rsid w:val="00CB6B9C"/>
    <w:rsid w:val="00CB6D7A"/>
    <w:rsid w:val="00CB7357"/>
    <w:rsid w:val="00CB738E"/>
    <w:rsid w:val="00CB7978"/>
    <w:rsid w:val="00CB7996"/>
    <w:rsid w:val="00CB79D7"/>
    <w:rsid w:val="00CC020C"/>
    <w:rsid w:val="00CC0666"/>
    <w:rsid w:val="00CC1704"/>
    <w:rsid w:val="00CC17B6"/>
    <w:rsid w:val="00CC26C6"/>
    <w:rsid w:val="00CC27AC"/>
    <w:rsid w:val="00CC2BD9"/>
    <w:rsid w:val="00CC2D33"/>
    <w:rsid w:val="00CC2FEC"/>
    <w:rsid w:val="00CC37BF"/>
    <w:rsid w:val="00CC38B2"/>
    <w:rsid w:val="00CC40F3"/>
    <w:rsid w:val="00CC458D"/>
    <w:rsid w:val="00CC4CDF"/>
    <w:rsid w:val="00CC4FF8"/>
    <w:rsid w:val="00CC55FF"/>
    <w:rsid w:val="00CC58FA"/>
    <w:rsid w:val="00CC7153"/>
    <w:rsid w:val="00CC73AA"/>
    <w:rsid w:val="00CC74CE"/>
    <w:rsid w:val="00CC7846"/>
    <w:rsid w:val="00CC7985"/>
    <w:rsid w:val="00CC7A9C"/>
    <w:rsid w:val="00CD07AA"/>
    <w:rsid w:val="00CD0852"/>
    <w:rsid w:val="00CD0AB7"/>
    <w:rsid w:val="00CD15E4"/>
    <w:rsid w:val="00CD27CE"/>
    <w:rsid w:val="00CD2866"/>
    <w:rsid w:val="00CD29AB"/>
    <w:rsid w:val="00CD2B0A"/>
    <w:rsid w:val="00CD2DF8"/>
    <w:rsid w:val="00CD2E81"/>
    <w:rsid w:val="00CD2FE1"/>
    <w:rsid w:val="00CD31CF"/>
    <w:rsid w:val="00CD3C9E"/>
    <w:rsid w:val="00CD4017"/>
    <w:rsid w:val="00CD47B9"/>
    <w:rsid w:val="00CD5200"/>
    <w:rsid w:val="00CD5324"/>
    <w:rsid w:val="00CD56A4"/>
    <w:rsid w:val="00CD5905"/>
    <w:rsid w:val="00CD592A"/>
    <w:rsid w:val="00CD5949"/>
    <w:rsid w:val="00CD5C76"/>
    <w:rsid w:val="00CD5C8F"/>
    <w:rsid w:val="00CD6145"/>
    <w:rsid w:val="00CD62EB"/>
    <w:rsid w:val="00CD672E"/>
    <w:rsid w:val="00CD6BB2"/>
    <w:rsid w:val="00CD6CB2"/>
    <w:rsid w:val="00CD7376"/>
    <w:rsid w:val="00CD7C1E"/>
    <w:rsid w:val="00CE009D"/>
    <w:rsid w:val="00CE017C"/>
    <w:rsid w:val="00CE03E2"/>
    <w:rsid w:val="00CE05B5"/>
    <w:rsid w:val="00CE06E0"/>
    <w:rsid w:val="00CE0933"/>
    <w:rsid w:val="00CE1036"/>
    <w:rsid w:val="00CE149E"/>
    <w:rsid w:val="00CE1807"/>
    <w:rsid w:val="00CE1B97"/>
    <w:rsid w:val="00CE1BD4"/>
    <w:rsid w:val="00CE29A2"/>
    <w:rsid w:val="00CE36A1"/>
    <w:rsid w:val="00CE37D4"/>
    <w:rsid w:val="00CE38DF"/>
    <w:rsid w:val="00CE3C2D"/>
    <w:rsid w:val="00CE3D30"/>
    <w:rsid w:val="00CE44CB"/>
    <w:rsid w:val="00CE493D"/>
    <w:rsid w:val="00CE4B61"/>
    <w:rsid w:val="00CE4CC4"/>
    <w:rsid w:val="00CE55C0"/>
    <w:rsid w:val="00CE5B51"/>
    <w:rsid w:val="00CE5CB1"/>
    <w:rsid w:val="00CE5CC3"/>
    <w:rsid w:val="00CE5F62"/>
    <w:rsid w:val="00CE6392"/>
    <w:rsid w:val="00CE6D05"/>
    <w:rsid w:val="00CE73CE"/>
    <w:rsid w:val="00CE784E"/>
    <w:rsid w:val="00CE7C33"/>
    <w:rsid w:val="00CF0151"/>
    <w:rsid w:val="00CF03CC"/>
    <w:rsid w:val="00CF08DE"/>
    <w:rsid w:val="00CF0B66"/>
    <w:rsid w:val="00CF0C89"/>
    <w:rsid w:val="00CF0DF5"/>
    <w:rsid w:val="00CF0FBA"/>
    <w:rsid w:val="00CF0FE4"/>
    <w:rsid w:val="00CF1618"/>
    <w:rsid w:val="00CF1A54"/>
    <w:rsid w:val="00CF1A95"/>
    <w:rsid w:val="00CF1C22"/>
    <w:rsid w:val="00CF1D7C"/>
    <w:rsid w:val="00CF235A"/>
    <w:rsid w:val="00CF24BE"/>
    <w:rsid w:val="00CF279A"/>
    <w:rsid w:val="00CF2B9F"/>
    <w:rsid w:val="00CF379D"/>
    <w:rsid w:val="00CF37A0"/>
    <w:rsid w:val="00CF382F"/>
    <w:rsid w:val="00CF4223"/>
    <w:rsid w:val="00CF429E"/>
    <w:rsid w:val="00CF4A27"/>
    <w:rsid w:val="00CF5005"/>
    <w:rsid w:val="00CF5204"/>
    <w:rsid w:val="00CF5219"/>
    <w:rsid w:val="00CF5E98"/>
    <w:rsid w:val="00CF61AA"/>
    <w:rsid w:val="00CF62BB"/>
    <w:rsid w:val="00CF6759"/>
    <w:rsid w:val="00CF67EA"/>
    <w:rsid w:val="00CF6A8A"/>
    <w:rsid w:val="00CF6BC8"/>
    <w:rsid w:val="00CF6DE6"/>
    <w:rsid w:val="00CF7501"/>
    <w:rsid w:val="00CF7CBC"/>
    <w:rsid w:val="00CF7DAD"/>
    <w:rsid w:val="00D000B3"/>
    <w:rsid w:val="00D00168"/>
    <w:rsid w:val="00D00199"/>
    <w:rsid w:val="00D0046E"/>
    <w:rsid w:val="00D0054B"/>
    <w:rsid w:val="00D00A98"/>
    <w:rsid w:val="00D010D9"/>
    <w:rsid w:val="00D0164E"/>
    <w:rsid w:val="00D01879"/>
    <w:rsid w:val="00D01F01"/>
    <w:rsid w:val="00D02119"/>
    <w:rsid w:val="00D023AF"/>
    <w:rsid w:val="00D0265C"/>
    <w:rsid w:val="00D02936"/>
    <w:rsid w:val="00D03153"/>
    <w:rsid w:val="00D03175"/>
    <w:rsid w:val="00D0352A"/>
    <w:rsid w:val="00D0424E"/>
    <w:rsid w:val="00D047E3"/>
    <w:rsid w:val="00D05A88"/>
    <w:rsid w:val="00D05BA9"/>
    <w:rsid w:val="00D06619"/>
    <w:rsid w:val="00D06817"/>
    <w:rsid w:val="00D0683E"/>
    <w:rsid w:val="00D068AE"/>
    <w:rsid w:val="00D0755C"/>
    <w:rsid w:val="00D07586"/>
    <w:rsid w:val="00D075CF"/>
    <w:rsid w:val="00D079A8"/>
    <w:rsid w:val="00D101B2"/>
    <w:rsid w:val="00D10457"/>
    <w:rsid w:val="00D10818"/>
    <w:rsid w:val="00D1098B"/>
    <w:rsid w:val="00D10FD7"/>
    <w:rsid w:val="00D1108F"/>
    <w:rsid w:val="00D112E1"/>
    <w:rsid w:val="00D11418"/>
    <w:rsid w:val="00D11504"/>
    <w:rsid w:val="00D117E9"/>
    <w:rsid w:val="00D12065"/>
    <w:rsid w:val="00D12131"/>
    <w:rsid w:val="00D1247B"/>
    <w:rsid w:val="00D127AC"/>
    <w:rsid w:val="00D12824"/>
    <w:rsid w:val="00D12A58"/>
    <w:rsid w:val="00D12AC6"/>
    <w:rsid w:val="00D12E08"/>
    <w:rsid w:val="00D13074"/>
    <w:rsid w:val="00D132C6"/>
    <w:rsid w:val="00D13D13"/>
    <w:rsid w:val="00D13EA0"/>
    <w:rsid w:val="00D14070"/>
    <w:rsid w:val="00D1448B"/>
    <w:rsid w:val="00D14870"/>
    <w:rsid w:val="00D148C4"/>
    <w:rsid w:val="00D14A9B"/>
    <w:rsid w:val="00D150D8"/>
    <w:rsid w:val="00D15639"/>
    <w:rsid w:val="00D15722"/>
    <w:rsid w:val="00D15905"/>
    <w:rsid w:val="00D15C37"/>
    <w:rsid w:val="00D167E1"/>
    <w:rsid w:val="00D16845"/>
    <w:rsid w:val="00D178E1"/>
    <w:rsid w:val="00D178F4"/>
    <w:rsid w:val="00D17AAE"/>
    <w:rsid w:val="00D17D36"/>
    <w:rsid w:val="00D2067C"/>
    <w:rsid w:val="00D209F5"/>
    <w:rsid w:val="00D20D75"/>
    <w:rsid w:val="00D219F8"/>
    <w:rsid w:val="00D22199"/>
    <w:rsid w:val="00D2219D"/>
    <w:rsid w:val="00D222AF"/>
    <w:rsid w:val="00D2299C"/>
    <w:rsid w:val="00D229DB"/>
    <w:rsid w:val="00D22F29"/>
    <w:rsid w:val="00D22F40"/>
    <w:rsid w:val="00D22FDE"/>
    <w:rsid w:val="00D236BC"/>
    <w:rsid w:val="00D23A81"/>
    <w:rsid w:val="00D23FB6"/>
    <w:rsid w:val="00D24206"/>
    <w:rsid w:val="00D24BF7"/>
    <w:rsid w:val="00D25862"/>
    <w:rsid w:val="00D25930"/>
    <w:rsid w:val="00D25B21"/>
    <w:rsid w:val="00D25DFB"/>
    <w:rsid w:val="00D261AE"/>
    <w:rsid w:val="00D261F5"/>
    <w:rsid w:val="00D27074"/>
    <w:rsid w:val="00D27CA7"/>
    <w:rsid w:val="00D27F47"/>
    <w:rsid w:val="00D3006D"/>
    <w:rsid w:val="00D30FB1"/>
    <w:rsid w:val="00D313FB"/>
    <w:rsid w:val="00D3185B"/>
    <w:rsid w:val="00D31CC2"/>
    <w:rsid w:val="00D32B5B"/>
    <w:rsid w:val="00D33125"/>
    <w:rsid w:val="00D333E6"/>
    <w:rsid w:val="00D337AF"/>
    <w:rsid w:val="00D34AFB"/>
    <w:rsid w:val="00D34CC6"/>
    <w:rsid w:val="00D34D91"/>
    <w:rsid w:val="00D34E84"/>
    <w:rsid w:val="00D34EF1"/>
    <w:rsid w:val="00D35321"/>
    <w:rsid w:val="00D353C5"/>
    <w:rsid w:val="00D35765"/>
    <w:rsid w:val="00D35AE9"/>
    <w:rsid w:val="00D35C07"/>
    <w:rsid w:val="00D35EE7"/>
    <w:rsid w:val="00D3675C"/>
    <w:rsid w:val="00D36BF7"/>
    <w:rsid w:val="00D3700A"/>
    <w:rsid w:val="00D37269"/>
    <w:rsid w:val="00D37272"/>
    <w:rsid w:val="00D37443"/>
    <w:rsid w:val="00D378CB"/>
    <w:rsid w:val="00D37D29"/>
    <w:rsid w:val="00D39925"/>
    <w:rsid w:val="00D40808"/>
    <w:rsid w:val="00D409C0"/>
    <w:rsid w:val="00D414D8"/>
    <w:rsid w:val="00D41B81"/>
    <w:rsid w:val="00D41D2F"/>
    <w:rsid w:val="00D41ECB"/>
    <w:rsid w:val="00D42137"/>
    <w:rsid w:val="00D4229D"/>
    <w:rsid w:val="00D42500"/>
    <w:rsid w:val="00D42D1B"/>
    <w:rsid w:val="00D42E87"/>
    <w:rsid w:val="00D4315B"/>
    <w:rsid w:val="00D4329C"/>
    <w:rsid w:val="00D435DD"/>
    <w:rsid w:val="00D43814"/>
    <w:rsid w:val="00D43B7F"/>
    <w:rsid w:val="00D44155"/>
    <w:rsid w:val="00D44375"/>
    <w:rsid w:val="00D44C7D"/>
    <w:rsid w:val="00D44C9B"/>
    <w:rsid w:val="00D44FD5"/>
    <w:rsid w:val="00D45072"/>
    <w:rsid w:val="00D45478"/>
    <w:rsid w:val="00D45569"/>
    <w:rsid w:val="00D458FD"/>
    <w:rsid w:val="00D45A23"/>
    <w:rsid w:val="00D46334"/>
    <w:rsid w:val="00D4692E"/>
    <w:rsid w:val="00D470C3"/>
    <w:rsid w:val="00D472ED"/>
    <w:rsid w:val="00D47767"/>
    <w:rsid w:val="00D47BC5"/>
    <w:rsid w:val="00D50275"/>
    <w:rsid w:val="00D51538"/>
    <w:rsid w:val="00D516BB"/>
    <w:rsid w:val="00D51D1C"/>
    <w:rsid w:val="00D5270A"/>
    <w:rsid w:val="00D52829"/>
    <w:rsid w:val="00D529FB"/>
    <w:rsid w:val="00D5324E"/>
    <w:rsid w:val="00D53422"/>
    <w:rsid w:val="00D536EF"/>
    <w:rsid w:val="00D53922"/>
    <w:rsid w:val="00D53B45"/>
    <w:rsid w:val="00D53D90"/>
    <w:rsid w:val="00D53F24"/>
    <w:rsid w:val="00D544C1"/>
    <w:rsid w:val="00D547ED"/>
    <w:rsid w:val="00D548E0"/>
    <w:rsid w:val="00D54BBF"/>
    <w:rsid w:val="00D554B6"/>
    <w:rsid w:val="00D55719"/>
    <w:rsid w:val="00D557EE"/>
    <w:rsid w:val="00D559AC"/>
    <w:rsid w:val="00D55B70"/>
    <w:rsid w:val="00D5601B"/>
    <w:rsid w:val="00D56151"/>
    <w:rsid w:val="00D5619E"/>
    <w:rsid w:val="00D5760D"/>
    <w:rsid w:val="00D5766F"/>
    <w:rsid w:val="00D5785F"/>
    <w:rsid w:val="00D60168"/>
    <w:rsid w:val="00D6046B"/>
    <w:rsid w:val="00D6091D"/>
    <w:rsid w:val="00D60999"/>
    <w:rsid w:val="00D60D50"/>
    <w:rsid w:val="00D60D9D"/>
    <w:rsid w:val="00D61103"/>
    <w:rsid w:val="00D61AFE"/>
    <w:rsid w:val="00D61D53"/>
    <w:rsid w:val="00D62E67"/>
    <w:rsid w:val="00D6301F"/>
    <w:rsid w:val="00D638CB"/>
    <w:rsid w:val="00D641F5"/>
    <w:rsid w:val="00D644CE"/>
    <w:rsid w:val="00D645D3"/>
    <w:rsid w:val="00D64B4C"/>
    <w:rsid w:val="00D64F00"/>
    <w:rsid w:val="00D652BE"/>
    <w:rsid w:val="00D65438"/>
    <w:rsid w:val="00D65A3E"/>
    <w:rsid w:val="00D65B9D"/>
    <w:rsid w:val="00D65F12"/>
    <w:rsid w:val="00D65FB3"/>
    <w:rsid w:val="00D6687A"/>
    <w:rsid w:val="00D66D3D"/>
    <w:rsid w:val="00D67666"/>
    <w:rsid w:val="00D67E93"/>
    <w:rsid w:val="00D67ECB"/>
    <w:rsid w:val="00D67F41"/>
    <w:rsid w:val="00D67F8D"/>
    <w:rsid w:val="00D70506"/>
    <w:rsid w:val="00D70823"/>
    <w:rsid w:val="00D70AD9"/>
    <w:rsid w:val="00D715FC"/>
    <w:rsid w:val="00D71A8F"/>
    <w:rsid w:val="00D71B5C"/>
    <w:rsid w:val="00D71B9D"/>
    <w:rsid w:val="00D71FBD"/>
    <w:rsid w:val="00D7225D"/>
    <w:rsid w:val="00D72513"/>
    <w:rsid w:val="00D7255F"/>
    <w:rsid w:val="00D72768"/>
    <w:rsid w:val="00D73ACA"/>
    <w:rsid w:val="00D73FC4"/>
    <w:rsid w:val="00D746D6"/>
    <w:rsid w:val="00D747ED"/>
    <w:rsid w:val="00D749E9"/>
    <w:rsid w:val="00D7521D"/>
    <w:rsid w:val="00D7524E"/>
    <w:rsid w:val="00D754F2"/>
    <w:rsid w:val="00D75B71"/>
    <w:rsid w:val="00D763D7"/>
    <w:rsid w:val="00D766C1"/>
    <w:rsid w:val="00D7682D"/>
    <w:rsid w:val="00D768BB"/>
    <w:rsid w:val="00D769BC"/>
    <w:rsid w:val="00D76BE4"/>
    <w:rsid w:val="00D76D4E"/>
    <w:rsid w:val="00D771EF"/>
    <w:rsid w:val="00D77B39"/>
    <w:rsid w:val="00D77D00"/>
    <w:rsid w:val="00D77D89"/>
    <w:rsid w:val="00D801AE"/>
    <w:rsid w:val="00D80C4C"/>
    <w:rsid w:val="00D81CE5"/>
    <w:rsid w:val="00D82226"/>
    <w:rsid w:val="00D824DE"/>
    <w:rsid w:val="00D829F0"/>
    <w:rsid w:val="00D82A47"/>
    <w:rsid w:val="00D82B1E"/>
    <w:rsid w:val="00D82FD7"/>
    <w:rsid w:val="00D8328D"/>
    <w:rsid w:val="00D83414"/>
    <w:rsid w:val="00D8345C"/>
    <w:rsid w:val="00D839C1"/>
    <w:rsid w:val="00D83FF9"/>
    <w:rsid w:val="00D840B4"/>
    <w:rsid w:val="00D8410C"/>
    <w:rsid w:val="00D84682"/>
    <w:rsid w:val="00D846D0"/>
    <w:rsid w:val="00D84DB0"/>
    <w:rsid w:val="00D85195"/>
    <w:rsid w:val="00D857C7"/>
    <w:rsid w:val="00D857E8"/>
    <w:rsid w:val="00D86100"/>
    <w:rsid w:val="00D862F9"/>
    <w:rsid w:val="00D8652F"/>
    <w:rsid w:val="00D8681C"/>
    <w:rsid w:val="00D86A4D"/>
    <w:rsid w:val="00D86BC4"/>
    <w:rsid w:val="00D8760B"/>
    <w:rsid w:val="00D87D59"/>
    <w:rsid w:val="00D903C1"/>
    <w:rsid w:val="00D9056F"/>
    <w:rsid w:val="00D90589"/>
    <w:rsid w:val="00D90AAB"/>
    <w:rsid w:val="00D90B50"/>
    <w:rsid w:val="00D90CF0"/>
    <w:rsid w:val="00D91002"/>
    <w:rsid w:val="00D91700"/>
    <w:rsid w:val="00D9197B"/>
    <w:rsid w:val="00D91DA0"/>
    <w:rsid w:val="00D91EF1"/>
    <w:rsid w:val="00D922D7"/>
    <w:rsid w:val="00D9243F"/>
    <w:rsid w:val="00D92838"/>
    <w:rsid w:val="00D92C66"/>
    <w:rsid w:val="00D92EB0"/>
    <w:rsid w:val="00D9366A"/>
    <w:rsid w:val="00D93A93"/>
    <w:rsid w:val="00D944AC"/>
    <w:rsid w:val="00D945D9"/>
    <w:rsid w:val="00D9463A"/>
    <w:rsid w:val="00D94951"/>
    <w:rsid w:val="00D94BC1"/>
    <w:rsid w:val="00D94C61"/>
    <w:rsid w:val="00D94E85"/>
    <w:rsid w:val="00D954D9"/>
    <w:rsid w:val="00D95701"/>
    <w:rsid w:val="00D95DFD"/>
    <w:rsid w:val="00D96343"/>
    <w:rsid w:val="00D96D78"/>
    <w:rsid w:val="00D97915"/>
    <w:rsid w:val="00DA02CD"/>
    <w:rsid w:val="00DA0366"/>
    <w:rsid w:val="00DA0779"/>
    <w:rsid w:val="00DA0E85"/>
    <w:rsid w:val="00DA169C"/>
    <w:rsid w:val="00DA1C90"/>
    <w:rsid w:val="00DA20D1"/>
    <w:rsid w:val="00DA20DA"/>
    <w:rsid w:val="00DA220B"/>
    <w:rsid w:val="00DA23C7"/>
    <w:rsid w:val="00DA25CC"/>
    <w:rsid w:val="00DA2985"/>
    <w:rsid w:val="00DA3353"/>
    <w:rsid w:val="00DA5232"/>
    <w:rsid w:val="00DA5241"/>
    <w:rsid w:val="00DA543B"/>
    <w:rsid w:val="00DA5A5C"/>
    <w:rsid w:val="00DA6099"/>
    <w:rsid w:val="00DA65A9"/>
    <w:rsid w:val="00DA6B40"/>
    <w:rsid w:val="00DA6D6E"/>
    <w:rsid w:val="00DA6ED7"/>
    <w:rsid w:val="00DA732E"/>
    <w:rsid w:val="00DA74F0"/>
    <w:rsid w:val="00DA75B4"/>
    <w:rsid w:val="00DA766F"/>
    <w:rsid w:val="00DA7790"/>
    <w:rsid w:val="00DA79A3"/>
    <w:rsid w:val="00DA7A9B"/>
    <w:rsid w:val="00DA7AA7"/>
    <w:rsid w:val="00DB0308"/>
    <w:rsid w:val="00DB0369"/>
    <w:rsid w:val="00DB0577"/>
    <w:rsid w:val="00DB0844"/>
    <w:rsid w:val="00DB0846"/>
    <w:rsid w:val="00DB0A69"/>
    <w:rsid w:val="00DB0B27"/>
    <w:rsid w:val="00DB0B63"/>
    <w:rsid w:val="00DB0E38"/>
    <w:rsid w:val="00DB10C6"/>
    <w:rsid w:val="00DB1FD6"/>
    <w:rsid w:val="00DB2865"/>
    <w:rsid w:val="00DB2E44"/>
    <w:rsid w:val="00DB2F30"/>
    <w:rsid w:val="00DB361E"/>
    <w:rsid w:val="00DB376A"/>
    <w:rsid w:val="00DB3D62"/>
    <w:rsid w:val="00DB3DFC"/>
    <w:rsid w:val="00DB3EB4"/>
    <w:rsid w:val="00DB3FFC"/>
    <w:rsid w:val="00DB4115"/>
    <w:rsid w:val="00DB42F0"/>
    <w:rsid w:val="00DB4333"/>
    <w:rsid w:val="00DB446A"/>
    <w:rsid w:val="00DB463B"/>
    <w:rsid w:val="00DB49A2"/>
    <w:rsid w:val="00DB59B1"/>
    <w:rsid w:val="00DB5AA0"/>
    <w:rsid w:val="00DB5DF1"/>
    <w:rsid w:val="00DB75D8"/>
    <w:rsid w:val="00DB7755"/>
    <w:rsid w:val="00DB7A51"/>
    <w:rsid w:val="00DB7BF4"/>
    <w:rsid w:val="00DC0A7E"/>
    <w:rsid w:val="00DC0B11"/>
    <w:rsid w:val="00DC0D8D"/>
    <w:rsid w:val="00DC1490"/>
    <w:rsid w:val="00DC14EE"/>
    <w:rsid w:val="00DC159D"/>
    <w:rsid w:val="00DC1894"/>
    <w:rsid w:val="00DC1D07"/>
    <w:rsid w:val="00DC1E60"/>
    <w:rsid w:val="00DC25BB"/>
    <w:rsid w:val="00DC3010"/>
    <w:rsid w:val="00DC40C0"/>
    <w:rsid w:val="00DC4252"/>
    <w:rsid w:val="00DC4844"/>
    <w:rsid w:val="00DC4DA1"/>
    <w:rsid w:val="00DC5437"/>
    <w:rsid w:val="00DC55A4"/>
    <w:rsid w:val="00DC5C78"/>
    <w:rsid w:val="00DC5C89"/>
    <w:rsid w:val="00DC616D"/>
    <w:rsid w:val="00DC61AF"/>
    <w:rsid w:val="00DC6E68"/>
    <w:rsid w:val="00DC72AB"/>
    <w:rsid w:val="00DC7DBF"/>
    <w:rsid w:val="00DCE5BD"/>
    <w:rsid w:val="00DD006D"/>
    <w:rsid w:val="00DD033E"/>
    <w:rsid w:val="00DD0CE7"/>
    <w:rsid w:val="00DD1319"/>
    <w:rsid w:val="00DD1364"/>
    <w:rsid w:val="00DD14E7"/>
    <w:rsid w:val="00DD1A2F"/>
    <w:rsid w:val="00DD21A3"/>
    <w:rsid w:val="00DD2333"/>
    <w:rsid w:val="00DD240A"/>
    <w:rsid w:val="00DD2749"/>
    <w:rsid w:val="00DD2935"/>
    <w:rsid w:val="00DD35DD"/>
    <w:rsid w:val="00DD3D2A"/>
    <w:rsid w:val="00DD418F"/>
    <w:rsid w:val="00DD4324"/>
    <w:rsid w:val="00DD4B12"/>
    <w:rsid w:val="00DD4BD7"/>
    <w:rsid w:val="00DD4EAB"/>
    <w:rsid w:val="00DD4EDA"/>
    <w:rsid w:val="00DD509D"/>
    <w:rsid w:val="00DD5A20"/>
    <w:rsid w:val="00DD63E0"/>
    <w:rsid w:val="00DD6E90"/>
    <w:rsid w:val="00DD6FE4"/>
    <w:rsid w:val="00DD798D"/>
    <w:rsid w:val="00DE0603"/>
    <w:rsid w:val="00DE0840"/>
    <w:rsid w:val="00DE08BC"/>
    <w:rsid w:val="00DE08DB"/>
    <w:rsid w:val="00DE0B55"/>
    <w:rsid w:val="00DE0D58"/>
    <w:rsid w:val="00DE0D5A"/>
    <w:rsid w:val="00DE0DBD"/>
    <w:rsid w:val="00DE0E1C"/>
    <w:rsid w:val="00DE13B4"/>
    <w:rsid w:val="00DE1705"/>
    <w:rsid w:val="00DE19E5"/>
    <w:rsid w:val="00DE1AED"/>
    <w:rsid w:val="00DE1AF1"/>
    <w:rsid w:val="00DE24EF"/>
    <w:rsid w:val="00DE2611"/>
    <w:rsid w:val="00DE2742"/>
    <w:rsid w:val="00DE27D3"/>
    <w:rsid w:val="00DE2B4B"/>
    <w:rsid w:val="00DE34E1"/>
    <w:rsid w:val="00DE3A22"/>
    <w:rsid w:val="00DE4259"/>
    <w:rsid w:val="00DE4BDD"/>
    <w:rsid w:val="00DE4CE9"/>
    <w:rsid w:val="00DE4F35"/>
    <w:rsid w:val="00DE54F3"/>
    <w:rsid w:val="00DE5950"/>
    <w:rsid w:val="00DE62D1"/>
    <w:rsid w:val="00DE63F9"/>
    <w:rsid w:val="00DE645F"/>
    <w:rsid w:val="00DE6A17"/>
    <w:rsid w:val="00DE7094"/>
    <w:rsid w:val="00DE7266"/>
    <w:rsid w:val="00DE76BB"/>
    <w:rsid w:val="00DE79D7"/>
    <w:rsid w:val="00DE7DA2"/>
    <w:rsid w:val="00DF01AD"/>
    <w:rsid w:val="00DF03A6"/>
    <w:rsid w:val="00DF0B80"/>
    <w:rsid w:val="00DF0D01"/>
    <w:rsid w:val="00DF1253"/>
    <w:rsid w:val="00DF143F"/>
    <w:rsid w:val="00DF169A"/>
    <w:rsid w:val="00DF1759"/>
    <w:rsid w:val="00DF1B5C"/>
    <w:rsid w:val="00DF3398"/>
    <w:rsid w:val="00DF3862"/>
    <w:rsid w:val="00DF3C68"/>
    <w:rsid w:val="00DF3D90"/>
    <w:rsid w:val="00DF4492"/>
    <w:rsid w:val="00DF45B5"/>
    <w:rsid w:val="00DF52B3"/>
    <w:rsid w:val="00DF554B"/>
    <w:rsid w:val="00DF57C0"/>
    <w:rsid w:val="00DF589C"/>
    <w:rsid w:val="00DF6582"/>
    <w:rsid w:val="00DF6B63"/>
    <w:rsid w:val="00DF6CAD"/>
    <w:rsid w:val="00DF6FFA"/>
    <w:rsid w:val="00DF71C6"/>
    <w:rsid w:val="00DF72E3"/>
    <w:rsid w:val="00DF797B"/>
    <w:rsid w:val="00DF7E44"/>
    <w:rsid w:val="00DF7FC2"/>
    <w:rsid w:val="00E00087"/>
    <w:rsid w:val="00E0053B"/>
    <w:rsid w:val="00E00584"/>
    <w:rsid w:val="00E00602"/>
    <w:rsid w:val="00E00640"/>
    <w:rsid w:val="00E010D3"/>
    <w:rsid w:val="00E01932"/>
    <w:rsid w:val="00E01DDF"/>
    <w:rsid w:val="00E021CF"/>
    <w:rsid w:val="00E0240F"/>
    <w:rsid w:val="00E02533"/>
    <w:rsid w:val="00E02A59"/>
    <w:rsid w:val="00E02BA4"/>
    <w:rsid w:val="00E03DA3"/>
    <w:rsid w:val="00E0462E"/>
    <w:rsid w:val="00E04708"/>
    <w:rsid w:val="00E04DD5"/>
    <w:rsid w:val="00E04DE3"/>
    <w:rsid w:val="00E05079"/>
    <w:rsid w:val="00E05AF5"/>
    <w:rsid w:val="00E05BCB"/>
    <w:rsid w:val="00E063F1"/>
    <w:rsid w:val="00E06D64"/>
    <w:rsid w:val="00E06EA1"/>
    <w:rsid w:val="00E0702B"/>
    <w:rsid w:val="00E07063"/>
    <w:rsid w:val="00E072C9"/>
    <w:rsid w:val="00E07A45"/>
    <w:rsid w:val="00E07D9B"/>
    <w:rsid w:val="00E07E7F"/>
    <w:rsid w:val="00E07F86"/>
    <w:rsid w:val="00E10053"/>
    <w:rsid w:val="00E10292"/>
    <w:rsid w:val="00E102FB"/>
    <w:rsid w:val="00E10C2A"/>
    <w:rsid w:val="00E11698"/>
    <w:rsid w:val="00E11EE3"/>
    <w:rsid w:val="00E11F15"/>
    <w:rsid w:val="00E12A2B"/>
    <w:rsid w:val="00E13796"/>
    <w:rsid w:val="00E1391C"/>
    <w:rsid w:val="00E13AAD"/>
    <w:rsid w:val="00E13F9D"/>
    <w:rsid w:val="00E14DEB"/>
    <w:rsid w:val="00E1550C"/>
    <w:rsid w:val="00E1551D"/>
    <w:rsid w:val="00E16238"/>
    <w:rsid w:val="00E16497"/>
    <w:rsid w:val="00E16A14"/>
    <w:rsid w:val="00E16E9F"/>
    <w:rsid w:val="00E17B79"/>
    <w:rsid w:val="00E17C55"/>
    <w:rsid w:val="00E20064"/>
    <w:rsid w:val="00E20223"/>
    <w:rsid w:val="00E207D8"/>
    <w:rsid w:val="00E20E47"/>
    <w:rsid w:val="00E2141F"/>
    <w:rsid w:val="00E217CD"/>
    <w:rsid w:val="00E21B05"/>
    <w:rsid w:val="00E21D91"/>
    <w:rsid w:val="00E22262"/>
    <w:rsid w:val="00E2230C"/>
    <w:rsid w:val="00E224CB"/>
    <w:rsid w:val="00E229DD"/>
    <w:rsid w:val="00E22A86"/>
    <w:rsid w:val="00E22E51"/>
    <w:rsid w:val="00E23222"/>
    <w:rsid w:val="00E2330C"/>
    <w:rsid w:val="00E23539"/>
    <w:rsid w:val="00E236AD"/>
    <w:rsid w:val="00E237EE"/>
    <w:rsid w:val="00E23A6C"/>
    <w:rsid w:val="00E23CBA"/>
    <w:rsid w:val="00E23F4D"/>
    <w:rsid w:val="00E23FE3"/>
    <w:rsid w:val="00E242E7"/>
    <w:rsid w:val="00E24C53"/>
    <w:rsid w:val="00E24CA9"/>
    <w:rsid w:val="00E25018"/>
    <w:rsid w:val="00E25EB2"/>
    <w:rsid w:val="00E268BB"/>
    <w:rsid w:val="00E2735B"/>
    <w:rsid w:val="00E27593"/>
    <w:rsid w:val="00E27B5A"/>
    <w:rsid w:val="00E27F55"/>
    <w:rsid w:val="00E29FD5"/>
    <w:rsid w:val="00E30D76"/>
    <w:rsid w:val="00E3128C"/>
    <w:rsid w:val="00E312BF"/>
    <w:rsid w:val="00E31B6A"/>
    <w:rsid w:val="00E31D4E"/>
    <w:rsid w:val="00E31DD4"/>
    <w:rsid w:val="00E3270B"/>
    <w:rsid w:val="00E32826"/>
    <w:rsid w:val="00E328EA"/>
    <w:rsid w:val="00E32DC7"/>
    <w:rsid w:val="00E3313E"/>
    <w:rsid w:val="00E3383A"/>
    <w:rsid w:val="00E33B62"/>
    <w:rsid w:val="00E33BE3"/>
    <w:rsid w:val="00E34084"/>
    <w:rsid w:val="00E3422B"/>
    <w:rsid w:val="00E34276"/>
    <w:rsid w:val="00E34B43"/>
    <w:rsid w:val="00E35440"/>
    <w:rsid w:val="00E354E0"/>
    <w:rsid w:val="00E35572"/>
    <w:rsid w:val="00E35A6A"/>
    <w:rsid w:val="00E35AF8"/>
    <w:rsid w:val="00E35E15"/>
    <w:rsid w:val="00E3648D"/>
    <w:rsid w:val="00E36897"/>
    <w:rsid w:val="00E36AB8"/>
    <w:rsid w:val="00E36CFB"/>
    <w:rsid w:val="00E36DE1"/>
    <w:rsid w:val="00E37161"/>
    <w:rsid w:val="00E3726D"/>
    <w:rsid w:val="00E372A2"/>
    <w:rsid w:val="00E374AE"/>
    <w:rsid w:val="00E37786"/>
    <w:rsid w:val="00E37A42"/>
    <w:rsid w:val="00E400D7"/>
    <w:rsid w:val="00E4054A"/>
    <w:rsid w:val="00E40E09"/>
    <w:rsid w:val="00E40E6B"/>
    <w:rsid w:val="00E42001"/>
    <w:rsid w:val="00E4212B"/>
    <w:rsid w:val="00E42296"/>
    <w:rsid w:val="00E422C4"/>
    <w:rsid w:val="00E42629"/>
    <w:rsid w:val="00E4277E"/>
    <w:rsid w:val="00E43542"/>
    <w:rsid w:val="00E436A2"/>
    <w:rsid w:val="00E438D2"/>
    <w:rsid w:val="00E438DD"/>
    <w:rsid w:val="00E440B0"/>
    <w:rsid w:val="00E44359"/>
    <w:rsid w:val="00E44412"/>
    <w:rsid w:val="00E4443A"/>
    <w:rsid w:val="00E446C2"/>
    <w:rsid w:val="00E4487B"/>
    <w:rsid w:val="00E44B41"/>
    <w:rsid w:val="00E450B9"/>
    <w:rsid w:val="00E4599C"/>
    <w:rsid w:val="00E459B6"/>
    <w:rsid w:val="00E46467"/>
    <w:rsid w:val="00E46543"/>
    <w:rsid w:val="00E4703E"/>
    <w:rsid w:val="00E473B1"/>
    <w:rsid w:val="00E4786C"/>
    <w:rsid w:val="00E47C64"/>
    <w:rsid w:val="00E50024"/>
    <w:rsid w:val="00E501BE"/>
    <w:rsid w:val="00E50294"/>
    <w:rsid w:val="00E50659"/>
    <w:rsid w:val="00E5080E"/>
    <w:rsid w:val="00E51AEC"/>
    <w:rsid w:val="00E5213C"/>
    <w:rsid w:val="00E521E4"/>
    <w:rsid w:val="00E5225D"/>
    <w:rsid w:val="00E52C89"/>
    <w:rsid w:val="00E52F45"/>
    <w:rsid w:val="00E5316E"/>
    <w:rsid w:val="00E53357"/>
    <w:rsid w:val="00E53496"/>
    <w:rsid w:val="00E53FE0"/>
    <w:rsid w:val="00E540E6"/>
    <w:rsid w:val="00E5435D"/>
    <w:rsid w:val="00E5436B"/>
    <w:rsid w:val="00E54688"/>
    <w:rsid w:val="00E546EC"/>
    <w:rsid w:val="00E54C78"/>
    <w:rsid w:val="00E54E86"/>
    <w:rsid w:val="00E54FB5"/>
    <w:rsid w:val="00E557B5"/>
    <w:rsid w:val="00E5596A"/>
    <w:rsid w:val="00E55DFA"/>
    <w:rsid w:val="00E56151"/>
    <w:rsid w:val="00E5644A"/>
    <w:rsid w:val="00E566FE"/>
    <w:rsid w:val="00E56715"/>
    <w:rsid w:val="00E57165"/>
    <w:rsid w:val="00E5721C"/>
    <w:rsid w:val="00E57442"/>
    <w:rsid w:val="00E60177"/>
    <w:rsid w:val="00E60818"/>
    <w:rsid w:val="00E60ACD"/>
    <w:rsid w:val="00E60C46"/>
    <w:rsid w:val="00E61748"/>
    <w:rsid w:val="00E621A8"/>
    <w:rsid w:val="00E62400"/>
    <w:rsid w:val="00E62B29"/>
    <w:rsid w:val="00E63218"/>
    <w:rsid w:val="00E6323E"/>
    <w:rsid w:val="00E6389B"/>
    <w:rsid w:val="00E647CC"/>
    <w:rsid w:val="00E6494B"/>
    <w:rsid w:val="00E64E09"/>
    <w:rsid w:val="00E64FEB"/>
    <w:rsid w:val="00E654C4"/>
    <w:rsid w:val="00E6596B"/>
    <w:rsid w:val="00E659E5"/>
    <w:rsid w:val="00E65B01"/>
    <w:rsid w:val="00E660EA"/>
    <w:rsid w:val="00E66181"/>
    <w:rsid w:val="00E663CA"/>
    <w:rsid w:val="00E67A15"/>
    <w:rsid w:val="00E7008A"/>
    <w:rsid w:val="00E70197"/>
    <w:rsid w:val="00E70B9B"/>
    <w:rsid w:val="00E714E9"/>
    <w:rsid w:val="00E71859"/>
    <w:rsid w:val="00E71999"/>
    <w:rsid w:val="00E71DA1"/>
    <w:rsid w:val="00E71EE9"/>
    <w:rsid w:val="00E71FFF"/>
    <w:rsid w:val="00E720ED"/>
    <w:rsid w:val="00E726C7"/>
    <w:rsid w:val="00E727E5"/>
    <w:rsid w:val="00E72927"/>
    <w:rsid w:val="00E73072"/>
    <w:rsid w:val="00E73285"/>
    <w:rsid w:val="00E73346"/>
    <w:rsid w:val="00E733B7"/>
    <w:rsid w:val="00E733F1"/>
    <w:rsid w:val="00E73621"/>
    <w:rsid w:val="00E73EBC"/>
    <w:rsid w:val="00E73F33"/>
    <w:rsid w:val="00E746C9"/>
    <w:rsid w:val="00E758DA"/>
    <w:rsid w:val="00E7636F"/>
    <w:rsid w:val="00E764C7"/>
    <w:rsid w:val="00E76524"/>
    <w:rsid w:val="00E766B1"/>
    <w:rsid w:val="00E76922"/>
    <w:rsid w:val="00E76AC7"/>
    <w:rsid w:val="00E76EAD"/>
    <w:rsid w:val="00E770F7"/>
    <w:rsid w:val="00E77632"/>
    <w:rsid w:val="00E77709"/>
    <w:rsid w:val="00E77AAA"/>
    <w:rsid w:val="00E77F9B"/>
    <w:rsid w:val="00E804A5"/>
    <w:rsid w:val="00E8055D"/>
    <w:rsid w:val="00E80A69"/>
    <w:rsid w:val="00E80D73"/>
    <w:rsid w:val="00E81037"/>
    <w:rsid w:val="00E811B6"/>
    <w:rsid w:val="00E814EC"/>
    <w:rsid w:val="00E8154E"/>
    <w:rsid w:val="00E815C2"/>
    <w:rsid w:val="00E81719"/>
    <w:rsid w:val="00E817E9"/>
    <w:rsid w:val="00E82282"/>
    <w:rsid w:val="00E82D41"/>
    <w:rsid w:val="00E8301B"/>
    <w:rsid w:val="00E83368"/>
    <w:rsid w:val="00E83E0E"/>
    <w:rsid w:val="00E83E4D"/>
    <w:rsid w:val="00E841CE"/>
    <w:rsid w:val="00E843DC"/>
    <w:rsid w:val="00E853E5"/>
    <w:rsid w:val="00E8582E"/>
    <w:rsid w:val="00E8584C"/>
    <w:rsid w:val="00E86452"/>
    <w:rsid w:val="00E8680A"/>
    <w:rsid w:val="00E86883"/>
    <w:rsid w:val="00E868DB"/>
    <w:rsid w:val="00E86A0D"/>
    <w:rsid w:val="00E86B51"/>
    <w:rsid w:val="00E86FF1"/>
    <w:rsid w:val="00E871B5"/>
    <w:rsid w:val="00E87613"/>
    <w:rsid w:val="00E87B85"/>
    <w:rsid w:val="00E87FD1"/>
    <w:rsid w:val="00E902C4"/>
    <w:rsid w:val="00E906FC"/>
    <w:rsid w:val="00E9079B"/>
    <w:rsid w:val="00E9081D"/>
    <w:rsid w:val="00E90A98"/>
    <w:rsid w:val="00E90D89"/>
    <w:rsid w:val="00E90E71"/>
    <w:rsid w:val="00E90FC0"/>
    <w:rsid w:val="00E9100C"/>
    <w:rsid w:val="00E91237"/>
    <w:rsid w:val="00E91949"/>
    <w:rsid w:val="00E919B1"/>
    <w:rsid w:val="00E91A3D"/>
    <w:rsid w:val="00E91C0B"/>
    <w:rsid w:val="00E91C28"/>
    <w:rsid w:val="00E92298"/>
    <w:rsid w:val="00E92B0E"/>
    <w:rsid w:val="00E92B3B"/>
    <w:rsid w:val="00E92FAD"/>
    <w:rsid w:val="00E932D0"/>
    <w:rsid w:val="00E932DC"/>
    <w:rsid w:val="00E93432"/>
    <w:rsid w:val="00E937E0"/>
    <w:rsid w:val="00E93984"/>
    <w:rsid w:val="00E93998"/>
    <w:rsid w:val="00E93DD3"/>
    <w:rsid w:val="00E93DE9"/>
    <w:rsid w:val="00E94025"/>
    <w:rsid w:val="00E9474C"/>
    <w:rsid w:val="00E9509C"/>
    <w:rsid w:val="00E958BF"/>
    <w:rsid w:val="00E961ED"/>
    <w:rsid w:val="00E9658A"/>
    <w:rsid w:val="00E96612"/>
    <w:rsid w:val="00E968A1"/>
    <w:rsid w:val="00E96A8D"/>
    <w:rsid w:val="00E96B33"/>
    <w:rsid w:val="00E970D7"/>
    <w:rsid w:val="00E978D8"/>
    <w:rsid w:val="00E97DF5"/>
    <w:rsid w:val="00E97F6F"/>
    <w:rsid w:val="00EA03C5"/>
    <w:rsid w:val="00EA04A3"/>
    <w:rsid w:val="00EA05B8"/>
    <w:rsid w:val="00EA0AA7"/>
    <w:rsid w:val="00EA1552"/>
    <w:rsid w:val="00EA15F0"/>
    <w:rsid w:val="00EA174B"/>
    <w:rsid w:val="00EA18EC"/>
    <w:rsid w:val="00EA1A8D"/>
    <w:rsid w:val="00EA1BB3"/>
    <w:rsid w:val="00EA1EBF"/>
    <w:rsid w:val="00EA24BE"/>
    <w:rsid w:val="00EA279C"/>
    <w:rsid w:val="00EA2E69"/>
    <w:rsid w:val="00EA34D6"/>
    <w:rsid w:val="00EA3671"/>
    <w:rsid w:val="00EA37F4"/>
    <w:rsid w:val="00EA38BD"/>
    <w:rsid w:val="00EA3D5F"/>
    <w:rsid w:val="00EA46F9"/>
    <w:rsid w:val="00EA4977"/>
    <w:rsid w:val="00EA505B"/>
    <w:rsid w:val="00EA525D"/>
    <w:rsid w:val="00EA56F9"/>
    <w:rsid w:val="00EA59BA"/>
    <w:rsid w:val="00EA5D1D"/>
    <w:rsid w:val="00EA5FCE"/>
    <w:rsid w:val="00EA62D9"/>
    <w:rsid w:val="00EA64B4"/>
    <w:rsid w:val="00EA6901"/>
    <w:rsid w:val="00EA7883"/>
    <w:rsid w:val="00EA79C9"/>
    <w:rsid w:val="00EA7AF4"/>
    <w:rsid w:val="00EA7D5F"/>
    <w:rsid w:val="00EB015F"/>
    <w:rsid w:val="00EB0E75"/>
    <w:rsid w:val="00EB13E7"/>
    <w:rsid w:val="00EB143F"/>
    <w:rsid w:val="00EB1A82"/>
    <w:rsid w:val="00EB1B79"/>
    <w:rsid w:val="00EB1DD7"/>
    <w:rsid w:val="00EB2242"/>
    <w:rsid w:val="00EB2796"/>
    <w:rsid w:val="00EB2B30"/>
    <w:rsid w:val="00EB3365"/>
    <w:rsid w:val="00EB344C"/>
    <w:rsid w:val="00EB391E"/>
    <w:rsid w:val="00EB3ADC"/>
    <w:rsid w:val="00EB3FEF"/>
    <w:rsid w:val="00EB4DF8"/>
    <w:rsid w:val="00EB4E3E"/>
    <w:rsid w:val="00EB5297"/>
    <w:rsid w:val="00EB52B4"/>
    <w:rsid w:val="00EB5CF3"/>
    <w:rsid w:val="00EB5F90"/>
    <w:rsid w:val="00EB70EE"/>
    <w:rsid w:val="00EB7C12"/>
    <w:rsid w:val="00EC05E8"/>
    <w:rsid w:val="00EC0C2E"/>
    <w:rsid w:val="00EC1224"/>
    <w:rsid w:val="00EC14D9"/>
    <w:rsid w:val="00EC19A6"/>
    <w:rsid w:val="00EC1B92"/>
    <w:rsid w:val="00EC1CF6"/>
    <w:rsid w:val="00EC21CD"/>
    <w:rsid w:val="00EC27AF"/>
    <w:rsid w:val="00EC2991"/>
    <w:rsid w:val="00EC2D99"/>
    <w:rsid w:val="00EC308D"/>
    <w:rsid w:val="00EC33AB"/>
    <w:rsid w:val="00EC34B0"/>
    <w:rsid w:val="00EC3943"/>
    <w:rsid w:val="00EC3AB4"/>
    <w:rsid w:val="00EC3C82"/>
    <w:rsid w:val="00EC4117"/>
    <w:rsid w:val="00EC44E4"/>
    <w:rsid w:val="00EC4501"/>
    <w:rsid w:val="00EC459B"/>
    <w:rsid w:val="00EC48AE"/>
    <w:rsid w:val="00EC4D96"/>
    <w:rsid w:val="00EC51C4"/>
    <w:rsid w:val="00EC5233"/>
    <w:rsid w:val="00EC5252"/>
    <w:rsid w:val="00EC530F"/>
    <w:rsid w:val="00EC552B"/>
    <w:rsid w:val="00EC5530"/>
    <w:rsid w:val="00EC5D58"/>
    <w:rsid w:val="00EC6686"/>
    <w:rsid w:val="00EC69E5"/>
    <w:rsid w:val="00EC6F1F"/>
    <w:rsid w:val="00EC6FF9"/>
    <w:rsid w:val="00EC727A"/>
    <w:rsid w:val="00EC7866"/>
    <w:rsid w:val="00ED0BA9"/>
    <w:rsid w:val="00ED0BE5"/>
    <w:rsid w:val="00ED11B2"/>
    <w:rsid w:val="00ED166E"/>
    <w:rsid w:val="00ED1E18"/>
    <w:rsid w:val="00ED1E77"/>
    <w:rsid w:val="00ED1EB4"/>
    <w:rsid w:val="00ED2091"/>
    <w:rsid w:val="00ED21B0"/>
    <w:rsid w:val="00ED2319"/>
    <w:rsid w:val="00ED270E"/>
    <w:rsid w:val="00ED27E4"/>
    <w:rsid w:val="00ED3212"/>
    <w:rsid w:val="00ED3419"/>
    <w:rsid w:val="00ED34EF"/>
    <w:rsid w:val="00ED378A"/>
    <w:rsid w:val="00ED3F25"/>
    <w:rsid w:val="00ED4F0C"/>
    <w:rsid w:val="00ED56C3"/>
    <w:rsid w:val="00ED5772"/>
    <w:rsid w:val="00ED5DC5"/>
    <w:rsid w:val="00ED6517"/>
    <w:rsid w:val="00ED67A1"/>
    <w:rsid w:val="00ED6931"/>
    <w:rsid w:val="00ED72C9"/>
    <w:rsid w:val="00ED769E"/>
    <w:rsid w:val="00ED773C"/>
    <w:rsid w:val="00EE09FF"/>
    <w:rsid w:val="00EE1108"/>
    <w:rsid w:val="00EE1160"/>
    <w:rsid w:val="00EE1227"/>
    <w:rsid w:val="00EE1AC4"/>
    <w:rsid w:val="00EE1F67"/>
    <w:rsid w:val="00EE21CE"/>
    <w:rsid w:val="00EE22F4"/>
    <w:rsid w:val="00EE267D"/>
    <w:rsid w:val="00EE2793"/>
    <w:rsid w:val="00EE2BC0"/>
    <w:rsid w:val="00EE3035"/>
    <w:rsid w:val="00EE3414"/>
    <w:rsid w:val="00EE3552"/>
    <w:rsid w:val="00EE3C52"/>
    <w:rsid w:val="00EE3D95"/>
    <w:rsid w:val="00EE3DA0"/>
    <w:rsid w:val="00EE41C9"/>
    <w:rsid w:val="00EE43F4"/>
    <w:rsid w:val="00EE47BB"/>
    <w:rsid w:val="00EE5C05"/>
    <w:rsid w:val="00EE5C21"/>
    <w:rsid w:val="00EE5C9F"/>
    <w:rsid w:val="00EE69D9"/>
    <w:rsid w:val="00EE6CD4"/>
    <w:rsid w:val="00EE6E10"/>
    <w:rsid w:val="00EE761D"/>
    <w:rsid w:val="00EF0883"/>
    <w:rsid w:val="00EF1064"/>
    <w:rsid w:val="00EF10FA"/>
    <w:rsid w:val="00EF154B"/>
    <w:rsid w:val="00EF15B4"/>
    <w:rsid w:val="00EF1719"/>
    <w:rsid w:val="00EF1E3C"/>
    <w:rsid w:val="00EF2536"/>
    <w:rsid w:val="00EF292A"/>
    <w:rsid w:val="00EF2DF8"/>
    <w:rsid w:val="00EF3395"/>
    <w:rsid w:val="00EF374F"/>
    <w:rsid w:val="00EF37D2"/>
    <w:rsid w:val="00EF3D4C"/>
    <w:rsid w:val="00EF3DF9"/>
    <w:rsid w:val="00EF478F"/>
    <w:rsid w:val="00EF484C"/>
    <w:rsid w:val="00EF4863"/>
    <w:rsid w:val="00EF50AC"/>
    <w:rsid w:val="00EF5947"/>
    <w:rsid w:val="00EF5AED"/>
    <w:rsid w:val="00EF649D"/>
    <w:rsid w:val="00EF68E2"/>
    <w:rsid w:val="00EF6D47"/>
    <w:rsid w:val="00EF6D56"/>
    <w:rsid w:val="00EF6D5F"/>
    <w:rsid w:val="00EF7177"/>
    <w:rsid w:val="00EF7499"/>
    <w:rsid w:val="00EF7B9A"/>
    <w:rsid w:val="00F00A57"/>
    <w:rsid w:val="00F00F3A"/>
    <w:rsid w:val="00F0119C"/>
    <w:rsid w:val="00F0123F"/>
    <w:rsid w:val="00F012CD"/>
    <w:rsid w:val="00F02279"/>
    <w:rsid w:val="00F0254A"/>
    <w:rsid w:val="00F033A4"/>
    <w:rsid w:val="00F033B6"/>
    <w:rsid w:val="00F034FB"/>
    <w:rsid w:val="00F03602"/>
    <w:rsid w:val="00F037FD"/>
    <w:rsid w:val="00F042D3"/>
    <w:rsid w:val="00F044DA"/>
    <w:rsid w:val="00F04D0B"/>
    <w:rsid w:val="00F04F42"/>
    <w:rsid w:val="00F05043"/>
    <w:rsid w:val="00F0516A"/>
    <w:rsid w:val="00F0522D"/>
    <w:rsid w:val="00F05376"/>
    <w:rsid w:val="00F058DA"/>
    <w:rsid w:val="00F05DDC"/>
    <w:rsid w:val="00F05EE6"/>
    <w:rsid w:val="00F06B5A"/>
    <w:rsid w:val="00F0726B"/>
    <w:rsid w:val="00F07438"/>
    <w:rsid w:val="00F07806"/>
    <w:rsid w:val="00F07CBA"/>
    <w:rsid w:val="00F1026C"/>
    <w:rsid w:val="00F10823"/>
    <w:rsid w:val="00F10BD8"/>
    <w:rsid w:val="00F110E7"/>
    <w:rsid w:val="00F1118F"/>
    <w:rsid w:val="00F11AE5"/>
    <w:rsid w:val="00F11F60"/>
    <w:rsid w:val="00F1257E"/>
    <w:rsid w:val="00F12646"/>
    <w:rsid w:val="00F12669"/>
    <w:rsid w:val="00F1266C"/>
    <w:rsid w:val="00F12CC3"/>
    <w:rsid w:val="00F13B21"/>
    <w:rsid w:val="00F13BB1"/>
    <w:rsid w:val="00F142D6"/>
    <w:rsid w:val="00F14C0D"/>
    <w:rsid w:val="00F1503B"/>
    <w:rsid w:val="00F15258"/>
    <w:rsid w:val="00F15360"/>
    <w:rsid w:val="00F15AE4"/>
    <w:rsid w:val="00F15BD0"/>
    <w:rsid w:val="00F15C92"/>
    <w:rsid w:val="00F15F83"/>
    <w:rsid w:val="00F169EB"/>
    <w:rsid w:val="00F16C06"/>
    <w:rsid w:val="00F16C54"/>
    <w:rsid w:val="00F16CA5"/>
    <w:rsid w:val="00F16CFD"/>
    <w:rsid w:val="00F172BF"/>
    <w:rsid w:val="00F17B76"/>
    <w:rsid w:val="00F2005E"/>
    <w:rsid w:val="00F20FD8"/>
    <w:rsid w:val="00F2124C"/>
    <w:rsid w:val="00F21552"/>
    <w:rsid w:val="00F21623"/>
    <w:rsid w:val="00F2193B"/>
    <w:rsid w:val="00F21C13"/>
    <w:rsid w:val="00F21DCC"/>
    <w:rsid w:val="00F22068"/>
    <w:rsid w:val="00F22198"/>
    <w:rsid w:val="00F226C4"/>
    <w:rsid w:val="00F229EC"/>
    <w:rsid w:val="00F22FF5"/>
    <w:rsid w:val="00F239BC"/>
    <w:rsid w:val="00F23C3C"/>
    <w:rsid w:val="00F23EED"/>
    <w:rsid w:val="00F247ED"/>
    <w:rsid w:val="00F2493C"/>
    <w:rsid w:val="00F24950"/>
    <w:rsid w:val="00F24E68"/>
    <w:rsid w:val="00F24F8F"/>
    <w:rsid w:val="00F252CE"/>
    <w:rsid w:val="00F2548A"/>
    <w:rsid w:val="00F25CCE"/>
    <w:rsid w:val="00F261AE"/>
    <w:rsid w:val="00F26209"/>
    <w:rsid w:val="00F264D2"/>
    <w:rsid w:val="00F26610"/>
    <w:rsid w:val="00F267A7"/>
    <w:rsid w:val="00F26912"/>
    <w:rsid w:val="00F26FF5"/>
    <w:rsid w:val="00F27837"/>
    <w:rsid w:val="00F2785D"/>
    <w:rsid w:val="00F27C9C"/>
    <w:rsid w:val="00F27FD3"/>
    <w:rsid w:val="00F27FF8"/>
    <w:rsid w:val="00F306E1"/>
    <w:rsid w:val="00F3079D"/>
    <w:rsid w:val="00F307BB"/>
    <w:rsid w:val="00F30919"/>
    <w:rsid w:val="00F30988"/>
    <w:rsid w:val="00F30CCC"/>
    <w:rsid w:val="00F31134"/>
    <w:rsid w:val="00F3154C"/>
    <w:rsid w:val="00F315C9"/>
    <w:rsid w:val="00F315CC"/>
    <w:rsid w:val="00F31934"/>
    <w:rsid w:val="00F31D7F"/>
    <w:rsid w:val="00F31DC0"/>
    <w:rsid w:val="00F32275"/>
    <w:rsid w:val="00F327DA"/>
    <w:rsid w:val="00F3286A"/>
    <w:rsid w:val="00F32BDD"/>
    <w:rsid w:val="00F33048"/>
    <w:rsid w:val="00F330B5"/>
    <w:rsid w:val="00F33C50"/>
    <w:rsid w:val="00F33DE8"/>
    <w:rsid w:val="00F34453"/>
    <w:rsid w:val="00F34603"/>
    <w:rsid w:val="00F347A4"/>
    <w:rsid w:val="00F34F1E"/>
    <w:rsid w:val="00F34FBD"/>
    <w:rsid w:val="00F352A2"/>
    <w:rsid w:val="00F357C8"/>
    <w:rsid w:val="00F36080"/>
    <w:rsid w:val="00F36328"/>
    <w:rsid w:val="00F36644"/>
    <w:rsid w:val="00F37221"/>
    <w:rsid w:val="00F3750F"/>
    <w:rsid w:val="00F37666"/>
    <w:rsid w:val="00F37C6E"/>
    <w:rsid w:val="00F37CE4"/>
    <w:rsid w:val="00F406AB"/>
    <w:rsid w:val="00F407CE"/>
    <w:rsid w:val="00F4088F"/>
    <w:rsid w:val="00F409F7"/>
    <w:rsid w:val="00F40D47"/>
    <w:rsid w:val="00F40DD6"/>
    <w:rsid w:val="00F40F80"/>
    <w:rsid w:val="00F40FC2"/>
    <w:rsid w:val="00F41006"/>
    <w:rsid w:val="00F41162"/>
    <w:rsid w:val="00F415FC"/>
    <w:rsid w:val="00F41644"/>
    <w:rsid w:val="00F41BCE"/>
    <w:rsid w:val="00F4210C"/>
    <w:rsid w:val="00F423EC"/>
    <w:rsid w:val="00F42FFA"/>
    <w:rsid w:val="00F43391"/>
    <w:rsid w:val="00F437B9"/>
    <w:rsid w:val="00F43B03"/>
    <w:rsid w:val="00F43F25"/>
    <w:rsid w:val="00F44554"/>
    <w:rsid w:val="00F45054"/>
    <w:rsid w:val="00F45066"/>
    <w:rsid w:val="00F45677"/>
    <w:rsid w:val="00F45A7C"/>
    <w:rsid w:val="00F45B2E"/>
    <w:rsid w:val="00F45F7B"/>
    <w:rsid w:val="00F46273"/>
    <w:rsid w:val="00F46293"/>
    <w:rsid w:val="00F46655"/>
    <w:rsid w:val="00F472F6"/>
    <w:rsid w:val="00F473AE"/>
    <w:rsid w:val="00F47412"/>
    <w:rsid w:val="00F50118"/>
    <w:rsid w:val="00F502A8"/>
    <w:rsid w:val="00F50346"/>
    <w:rsid w:val="00F50655"/>
    <w:rsid w:val="00F50B82"/>
    <w:rsid w:val="00F50C38"/>
    <w:rsid w:val="00F5113A"/>
    <w:rsid w:val="00F51276"/>
    <w:rsid w:val="00F5131F"/>
    <w:rsid w:val="00F5177B"/>
    <w:rsid w:val="00F521D9"/>
    <w:rsid w:val="00F5290F"/>
    <w:rsid w:val="00F52B73"/>
    <w:rsid w:val="00F52E5F"/>
    <w:rsid w:val="00F52FD2"/>
    <w:rsid w:val="00F530CD"/>
    <w:rsid w:val="00F532A1"/>
    <w:rsid w:val="00F534D9"/>
    <w:rsid w:val="00F53FCC"/>
    <w:rsid w:val="00F54353"/>
    <w:rsid w:val="00F5455E"/>
    <w:rsid w:val="00F54E67"/>
    <w:rsid w:val="00F5545F"/>
    <w:rsid w:val="00F554B5"/>
    <w:rsid w:val="00F558D3"/>
    <w:rsid w:val="00F558EB"/>
    <w:rsid w:val="00F55ACE"/>
    <w:rsid w:val="00F55B98"/>
    <w:rsid w:val="00F561BC"/>
    <w:rsid w:val="00F56502"/>
    <w:rsid w:val="00F568A0"/>
    <w:rsid w:val="00F57775"/>
    <w:rsid w:val="00F57A65"/>
    <w:rsid w:val="00F57C1F"/>
    <w:rsid w:val="00F57D85"/>
    <w:rsid w:val="00F6007C"/>
    <w:rsid w:val="00F60402"/>
    <w:rsid w:val="00F60502"/>
    <w:rsid w:val="00F60A12"/>
    <w:rsid w:val="00F60A5A"/>
    <w:rsid w:val="00F61742"/>
    <w:rsid w:val="00F617EF"/>
    <w:rsid w:val="00F617F8"/>
    <w:rsid w:val="00F6194E"/>
    <w:rsid w:val="00F61F00"/>
    <w:rsid w:val="00F6352E"/>
    <w:rsid w:val="00F639A0"/>
    <w:rsid w:val="00F63D24"/>
    <w:rsid w:val="00F6458E"/>
    <w:rsid w:val="00F64690"/>
    <w:rsid w:val="00F646A8"/>
    <w:rsid w:val="00F65154"/>
    <w:rsid w:val="00F65270"/>
    <w:rsid w:val="00F65625"/>
    <w:rsid w:val="00F66685"/>
    <w:rsid w:val="00F66A24"/>
    <w:rsid w:val="00F66EE3"/>
    <w:rsid w:val="00F66F2E"/>
    <w:rsid w:val="00F66FA4"/>
    <w:rsid w:val="00F66FF0"/>
    <w:rsid w:val="00F67152"/>
    <w:rsid w:val="00F67566"/>
    <w:rsid w:val="00F6771D"/>
    <w:rsid w:val="00F677CE"/>
    <w:rsid w:val="00F67974"/>
    <w:rsid w:val="00F67C58"/>
    <w:rsid w:val="00F70022"/>
    <w:rsid w:val="00F702E5"/>
    <w:rsid w:val="00F70686"/>
    <w:rsid w:val="00F70787"/>
    <w:rsid w:val="00F70B96"/>
    <w:rsid w:val="00F70C25"/>
    <w:rsid w:val="00F71069"/>
    <w:rsid w:val="00F71B77"/>
    <w:rsid w:val="00F71C06"/>
    <w:rsid w:val="00F71DA8"/>
    <w:rsid w:val="00F71FD6"/>
    <w:rsid w:val="00F72551"/>
    <w:rsid w:val="00F72573"/>
    <w:rsid w:val="00F725A8"/>
    <w:rsid w:val="00F72679"/>
    <w:rsid w:val="00F728B8"/>
    <w:rsid w:val="00F72B8C"/>
    <w:rsid w:val="00F73A81"/>
    <w:rsid w:val="00F73AD6"/>
    <w:rsid w:val="00F7483D"/>
    <w:rsid w:val="00F74C6B"/>
    <w:rsid w:val="00F758C7"/>
    <w:rsid w:val="00F75D74"/>
    <w:rsid w:val="00F75F64"/>
    <w:rsid w:val="00F76155"/>
    <w:rsid w:val="00F765A9"/>
    <w:rsid w:val="00F76771"/>
    <w:rsid w:val="00F76D83"/>
    <w:rsid w:val="00F7714C"/>
    <w:rsid w:val="00F7722C"/>
    <w:rsid w:val="00F776C0"/>
    <w:rsid w:val="00F77B3B"/>
    <w:rsid w:val="00F801E5"/>
    <w:rsid w:val="00F801ED"/>
    <w:rsid w:val="00F807CB"/>
    <w:rsid w:val="00F80BAF"/>
    <w:rsid w:val="00F80D66"/>
    <w:rsid w:val="00F82131"/>
    <w:rsid w:val="00F82303"/>
    <w:rsid w:val="00F82505"/>
    <w:rsid w:val="00F828F9"/>
    <w:rsid w:val="00F82ABD"/>
    <w:rsid w:val="00F834CF"/>
    <w:rsid w:val="00F83E5E"/>
    <w:rsid w:val="00F8412F"/>
    <w:rsid w:val="00F844C1"/>
    <w:rsid w:val="00F854C2"/>
    <w:rsid w:val="00F85984"/>
    <w:rsid w:val="00F85C3C"/>
    <w:rsid w:val="00F85CF5"/>
    <w:rsid w:val="00F85EE5"/>
    <w:rsid w:val="00F8607B"/>
    <w:rsid w:val="00F864FD"/>
    <w:rsid w:val="00F86A3A"/>
    <w:rsid w:val="00F86B04"/>
    <w:rsid w:val="00F86D0F"/>
    <w:rsid w:val="00F874F8"/>
    <w:rsid w:val="00F875CF"/>
    <w:rsid w:val="00F87AC5"/>
    <w:rsid w:val="00F87F5C"/>
    <w:rsid w:val="00F9066E"/>
    <w:rsid w:val="00F908D4"/>
    <w:rsid w:val="00F908E3"/>
    <w:rsid w:val="00F90EF7"/>
    <w:rsid w:val="00F91454"/>
    <w:rsid w:val="00F91A8C"/>
    <w:rsid w:val="00F91A8F"/>
    <w:rsid w:val="00F91E5D"/>
    <w:rsid w:val="00F92045"/>
    <w:rsid w:val="00F9238D"/>
    <w:rsid w:val="00F92647"/>
    <w:rsid w:val="00F92E0E"/>
    <w:rsid w:val="00F9316E"/>
    <w:rsid w:val="00F93BD6"/>
    <w:rsid w:val="00F9440A"/>
    <w:rsid w:val="00F94546"/>
    <w:rsid w:val="00F94803"/>
    <w:rsid w:val="00F95214"/>
    <w:rsid w:val="00F952BE"/>
    <w:rsid w:val="00F95350"/>
    <w:rsid w:val="00F95BD2"/>
    <w:rsid w:val="00F95E4A"/>
    <w:rsid w:val="00F95ED2"/>
    <w:rsid w:val="00F96145"/>
    <w:rsid w:val="00F965B3"/>
    <w:rsid w:val="00F966F6"/>
    <w:rsid w:val="00F967D8"/>
    <w:rsid w:val="00F968D6"/>
    <w:rsid w:val="00F96C93"/>
    <w:rsid w:val="00F97982"/>
    <w:rsid w:val="00F97CEB"/>
    <w:rsid w:val="00F97FD3"/>
    <w:rsid w:val="00FA0176"/>
    <w:rsid w:val="00FA14F0"/>
    <w:rsid w:val="00FA1691"/>
    <w:rsid w:val="00FA196A"/>
    <w:rsid w:val="00FA1E0C"/>
    <w:rsid w:val="00FA21CD"/>
    <w:rsid w:val="00FA28BB"/>
    <w:rsid w:val="00FA2A9C"/>
    <w:rsid w:val="00FA2ED0"/>
    <w:rsid w:val="00FA3544"/>
    <w:rsid w:val="00FA3DB8"/>
    <w:rsid w:val="00FA3F12"/>
    <w:rsid w:val="00FA4211"/>
    <w:rsid w:val="00FA4385"/>
    <w:rsid w:val="00FA450F"/>
    <w:rsid w:val="00FA454A"/>
    <w:rsid w:val="00FA49CC"/>
    <w:rsid w:val="00FA4B14"/>
    <w:rsid w:val="00FA4C85"/>
    <w:rsid w:val="00FA4E5C"/>
    <w:rsid w:val="00FA516F"/>
    <w:rsid w:val="00FA52C8"/>
    <w:rsid w:val="00FA537A"/>
    <w:rsid w:val="00FA572C"/>
    <w:rsid w:val="00FA5EAD"/>
    <w:rsid w:val="00FA61D0"/>
    <w:rsid w:val="00FA6292"/>
    <w:rsid w:val="00FA6328"/>
    <w:rsid w:val="00FA77AD"/>
    <w:rsid w:val="00FA7FD9"/>
    <w:rsid w:val="00FB01ED"/>
    <w:rsid w:val="00FB098A"/>
    <w:rsid w:val="00FB09F1"/>
    <w:rsid w:val="00FB0AEC"/>
    <w:rsid w:val="00FB0E2B"/>
    <w:rsid w:val="00FB11CE"/>
    <w:rsid w:val="00FB161E"/>
    <w:rsid w:val="00FB1C79"/>
    <w:rsid w:val="00FB233C"/>
    <w:rsid w:val="00FB2A05"/>
    <w:rsid w:val="00FB2DBF"/>
    <w:rsid w:val="00FB2F7B"/>
    <w:rsid w:val="00FB30D0"/>
    <w:rsid w:val="00FB32F9"/>
    <w:rsid w:val="00FB3775"/>
    <w:rsid w:val="00FB39A9"/>
    <w:rsid w:val="00FB3E31"/>
    <w:rsid w:val="00FB4445"/>
    <w:rsid w:val="00FB4A69"/>
    <w:rsid w:val="00FB4A88"/>
    <w:rsid w:val="00FB4C72"/>
    <w:rsid w:val="00FB4F86"/>
    <w:rsid w:val="00FB567C"/>
    <w:rsid w:val="00FB5715"/>
    <w:rsid w:val="00FB58BA"/>
    <w:rsid w:val="00FB5FED"/>
    <w:rsid w:val="00FB613F"/>
    <w:rsid w:val="00FB65EB"/>
    <w:rsid w:val="00FB68A4"/>
    <w:rsid w:val="00FB6C5C"/>
    <w:rsid w:val="00FB738B"/>
    <w:rsid w:val="00FB7F1A"/>
    <w:rsid w:val="00FC098C"/>
    <w:rsid w:val="00FC099C"/>
    <w:rsid w:val="00FC0A69"/>
    <w:rsid w:val="00FC17CD"/>
    <w:rsid w:val="00FC1F12"/>
    <w:rsid w:val="00FC2D1F"/>
    <w:rsid w:val="00FC2F9A"/>
    <w:rsid w:val="00FC341A"/>
    <w:rsid w:val="00FC3625"/>
    <w:rsid w:val="00FC36C4"/>
    <w:rsid w:val="00FC4368"/>
    <w:rsid w:val="00FC43A8"/>
    <w:rsid w:val="00FC4C54"/>
    <w:rsid w:val="00FC4EEB"/>
    <w:rsid w:val="00FC51B7"/>
    <w:rsid w:val="00FC5510"/>
    <w:rsid w:val="00FC5607"/>
    <w:rsid w:val="00FC595B"/>
    <w:rsid w:val="00FC5A3A"/>
    <w:rsid w:val="00FC5BFB"/>
    <w:rsid w:val="00FC5C95"/>
    <w:rsid w:val="00FC6004"/>
    <w:rsid w:val="00FC6422"/>
    <w:rsid w:val="00FC644C"/>
    <w:rsid w:val="00FC6776"/>
    <w:rsid w:val="00FC67CA"/>
    <w:rsid w:val="00FC687F"/>
    <w:rsid w:val="00FC6AB9"/>
    <w:rsid w:val="00FC70B1"/>
    <w:rsid w:val="00FC70C3"/>
    <w:rsid w:val="00FC71CA"/>
    <w:rsid w:val="00FC721F"/>
    <w:rsid w:val="00FC753E"/>
    <w:rsid w:val="00FC7680"/>
    <w:rsid w:val="00FC785A"/>
    <w:rsid w:val="00FC78C7"/>
    <w:rsid w:val="00FC7B78"/>
    <w:rsid w:val="00FC7EB1"/>
    <w:rsid w:val="00FD0448"/>
    <w:rsid w:val="00FD0748"/>
    <w:rsid w:val="00FD0A60"/>
    <w:rsid w:val="00FD135F"/>
    <w:rsid w:val="00FD143F"/>
    <w:rsid w:val="00FD2260"/>
    <w:rsid w:val="00FD27D0"/>
    <w:rsid w:val="00FD2C36"/>
    <w:rsid w:val="00FD2DA5"/>
    <w:rsid w:val="00FD2DD0"/>
    <w:rsid w:val="00FD35CB"/>
    <w:rsid w:val="00FD41B3"/>
    <w:rsid w:val="00FD42DD"/>
    <w:rsid w:val="00FD4DA3"/>
    <w:rsid w:val="00FD539C"/>
    <w:rsid w:val="00FD55B7"/>
    <w:rsid w:val="00FD56EC"/>
    <w:rsid w:val="00FD5A4C"/>
    <w:rsid w:val="00FD5B6E"/>
    <w:rsid w:val="00FD5F02"/>
    <w:rsid w:val="00FD60D8"/>
    <w:rsid w:val="00FD62AC"/>
    <w:rsid w:val="00FD6319"/>
    <w:rsid w:val="00FD64F1"/>
    <w:rsid w:val="00FD6862"/>
    <w:rsid w:val="00FD69C8"/>
    <w:rsid w:val="00FD6B28"/>
    <w:rsid w:val="00FD6BAF"/>
    <w:rsid w:val="00FD6C54"/>
    <w:rsid w:val="00FD6CAB"/>
    <w:rsid w:val="00FD6F88"/>
    <w:rsid w:val="00FD7469"/>
    <w:rsid w:val="00FD7AD6"/>
    <w:rsid w:val="00FE0293"/>
    <w:rsid w:val="00FE06D4"/>
    <w:rsid w:val="00FE07F5"/>
    <w:rsid w:val="00FE0909"/>
    <w:rsid w:val="00FE1755"/>
    <w:rsid w:val="00FE1814"/>
    <w:rsid w:val="00FE18D9"/>
    <w:rsid w:val="00FE229E"/>
    <w:rsid w:val="00FE23C6"/>
    <w:rsid w:val="00FE274B"/>
    <w:rsid w:val="00FE2792"/>
    <w:rsid w:val="00FE2AB5"/>
    <w:rsid w:val="00FE2EC1"/>
    <w:rsid w:val="00FE33DE"/>
    <w:rsid w:val="00FE34FF"/>
    <w:rsid w:val="00FE3546"/>
    <w:rsid w:val="00FE397D"/>
    <w:rsid w:val="00FE3C80"/>
    <w:rsid w:val="00FE3D50"/>
    <w:rsid w:val="00FE3F95"/>
    <w:rsid w:val="00FE413E"/>
    <w:rsid w:val="00FE417B"/>
    <w:rsid w:val="00FE41AA"/>
    <w:rsid w:val="00FE4284"/>
    <w:rsid w:val="00FE42B5"/>
    <w:rsid w:val="00FE4772"/>
    <w:rsid w:val="00FE4826"/>
    <w:rsid w:val="00FE4F59"/>
    <w:rsid w:val="00FE5284"/>
    <w:rsid w:val="00FE5E29"/>
    <w:rsid w:val="00FE68B3"/>
    <w:rsid w:val="00FE7356"/>
    <w:rsid w:val="00FE763B"/>
    <w:rsid w:val="00FE777E"/>
    <w:rsid w:val="00FE7888"/>
    <w:rsid w:val="00FE7965"/>
    <w:rsid w:val="00FF01E0"/>
    <w:rsid w:val="00FF0C03"/>
    <w:rsid w:val="00FF1265"/>
    <w:rsid w:val="00FF187C"/>
    <w:rsid w:val="00FF18DC"/>
    <w:rsid w:val="00FF1D1B"/>
    <w:rsid w:val="00FF22C1"/>
    <w:rsid w:val="00FF2B1D"/>
    <w:rsid w:val="00FF2CA6"/>
    <w:rsid w:val="00FF2E35"/>
    <w:rsid w:val="00FF3732"/>
    <w:rsid w:val="00FF3F23"/>
    <w:rsid w:val="00FF45F9"/>
    <w:rsid w:val="00FF4A85"/>
    <w:rsid w:val="00FF4B61"/>
    <w:rsid w:val="00FF4CB1"/>
    <w:rsid w:val="00FF4E07"/>
    <w:rsid w:val="00FF502B"/>
    <w:rsid w:val="00FF5061"/>
    <w:rsid w:val="00FF5649"/>
    <w:rsid w:val="00FF587D"/>
    <w:rsid w:val="00FF5FD4"/>
    <w:rsid w:val="00FF60F9"/>
    <w:rsid w:val="00FF61AF"/>
    <w:rsid w:val="00FF6D46"/>
    <w:rsid w:val="00FF6D9B"/>
    <w:rsid w:val="00FF6EAE"/>
    <w:rsid w:val="00FF6F68"/>
    <w:rsid w:val="00FF7016"/>
    <w:rsid w:val="00FF707A"/>
    <w:rsid w:val="00FF70B5"/>
    <w:rsid w:val="00FF721A"/>
    <w:rsid w:val="00FF74E4"/>
    <w:rsid w:val="00FF7718"/>
    <w:rsid w:val="00FF7CA2"/>
    <w:rsid w:val="00FF7F31"/>
    <w:rsid w:val="00FF7FAB"/>
    <w:rsid w:val="0100AD7B"/>
    <w:rsid w:val="010228BE"/>
    <w:rsid w:val="01090BE9"/>
    <w:rsid w:val="0109B21A"/>
    <w:rsid w:val="010C74E1"/>
    <w:rsid w:val="010FA660"/>
    <w:rsid w:val="010FB66C"/>
    <w:rsid w:val="012143B1"/>
    <w:rsid w:val="01228D02"/>
    <w:rsid w:val="012686FD"/>
    <w:rsid w:val="0127C512"/>
    <w:rsid w:val="012A1F53"/>
    <w:rsid w:val="012C47E8"/>
    <w:rsid w:val="013931AC"/>
    <w:rsid w:val="013CF18F"/>
    <w:rsid w:val="013D2FE7"/>
    <w:rsid w:val="013FFEA5"/>
    <w:rsid w:val="014E1D33"/>
    <w:rsid w:val="0151138A"/>
    <w:rsid w:val="01552017"/>
    <w:rsid w:val="01560A5B"/>
    <w:rsid w:val="0160FD3F"/>
    <w:rsid w:val="0175C9D0"/>
    <w:rsid w:val="0179C795"/>
    <w:rsid w:val="017A8A95"/>
    <w:rsid w:val="017D2511"/>
    <w:rsid w:val="01805F83"/>
    <w:rsid w:val="01827EE1"/>
    <w:rsid w:val="01830F46"/>
    <w:rsid w:val="01881A62"/>
    <w:rsid w:val="0189D632"/>
    <w:rsid w:val="01912409"/>
    <w:rsid w:val="01933F76"/>
    <w:rsid w:val="0196A711"/>
    <w:rsid w:val="019CE186"/>
    <w:rsid w:val="019EF632"/>
    <w:rsid w:val="01A81ADF"/>
    <w:rsid w:val="01AC02B1"/>
    <w:rsid w:val="01AC4472"/>
    <w:rsid w:val="01AC99C0"/>
    <w:rsid w:val="01C3A5E1"/>
    <w:rsid w:val="01C4C7B3"/>
    <w:rsid w:val="01C8C556"/>
    <w:rsid w:val="01CC87DE"/>
    <w:rsid w:val="01D905FE"/>
    <w:rsid w:val="01E389B3"/>
    <w:rsid w:val="01E58465"/>
    <w:rsid w:val="01E787F6"/>
    <w:rsid w:val="01F8C5AC"/>
    <w:rsid w:val="01FB5548"/>
    <w:rsid w:val="01FD1D30"/>
    <w:rsid w:val="01FFDBF7"/>
    <w:rsid w:val="0200486E"/>
    <w:rsid w:val="0201461B"/>
    <w:rsid w:val="02046887"/>
    <w:rsid w:val="02064E52"/>
    <w:rsid w:val="0209012F"/>
    <w:rsid w:val="020A0BAD"/>
    <w:rsid w:val="021083D6"/>
    <w:rsid w:val="02194432"/>
    <w:rsid w:val="02210ECF"/>
    <w:rsid w:val="02218139"/>
    <w:rsid w:val="022D83F2"/>
    <w:rsid w:val="0231713A"/>
    <w:rsid w:val="02351D1F"/>
    <w:rsid w:val="0241342F"/>
    <w:rsid w:val="02425F35"/>
    <w:rsid w:val="02465C5F"/>
    <w:rsid w:val="024818BD"/>
    <w:rsid w:val="0251F28B"/>
    <w:rsid w:val="02530E8E"/>
    <w:rsid w:val="0260F992"/>
    <w:rsid w:val="02618B9B"/>
    <w:rsid w:val="0265E4F9"/>
    <w:rsid w:val="0272B9DB"/>
    <w:rsid w:val="02784CD1"/>
    <w:rsid w:val="0278E63C"/>
    <w:rsid w:val="02793EAC"/>
    <w:rsid w:val="027A9A67"/>
    <w:rsid w:val="027F0D14"/>
    <w:rsid w:val="02805F77"/>
    <w:rsid w:val="028294BD"/>
    <w:rsid w:val="0283F6B9"/>
    <w:rsid w:val="0284AECE"/>
    <w:rsid w:val="02877BE6"/>
    <w:rsid w:val="0287DB80"/>
    <w:rsid w:val="0289CC82"/>
    <w:rsid w:val="028B1BBD"/>
    <w:rsid w:val="028F7491"/>
    <w:rsid w:val="029287CF"/>
    <w:rsid w:val="02958F09"/>
    <w:rsid w:val="02A9BC78"/>
    <w:rsid w:val="02AC1E4E"/>
    <w:rsid w:val="02B421D5"/>
    <w:rsid w:val="02BB5BE6"/>
    <w:rsid w:val="02BC1C47"/>
    <w:rsid w:val="02C7BB8A"/>
    <w:rsid w:val="02CBF223"/>
    <w:rsid w:val="02CEB2C8"/>
    <w:rsid w:val="02CF02ED"/>
    <w:rsid w:val="02D0DC08"/>
    <w:rsid w:val="02D6408A"/>
    <w:rsid w:val="02EEBE8E"/>
    <w:rsid w:val="02F56F72"/>
    <w:rsid w:val="030B1A76"/>
    <w:rsid w:val="030BF947"/>
    <w:rsid w:val="031033E8"/>
    <w:rsid w:val="03167C13"/>
    <w:rsid w:val="031850C7"/>
    <w:rsid w:val="031921E6"/>
    <w:rsid w:val="031C033E"/>
    <w:rsid w:val="032504A9"/>
    <w:rsid w:val="032AD229"/>
    <w:rsid w:val="03324966"/>
    <w:rsid w:val="0337E827"/>
    <w:rsid w:val="034B6F51"/>
    <w:rsid w:val="0350485A"/>
    <w:rsid w:val="0353ACB6"/>
    <w:rsid w:val="0353BE09"/>
    <w:rsid w:val="035E5ECF"/>
    <w:rsid w:val="036CB7D1"/>
    <w:rsid w:val="03762789"/>
    <w:rsid w:val="03774D73"/>
    <w:rsid w:val="037DDF77"/>
    <w:rsid w:val="037F917E"/>
    <w:rsid w:val="03850B62"/>
    <w:rsid w:val="038BBED1"/>
    <w:rsid w:val="0397E993"/>
    <w:rsid w:val="03A29980"/>
    <w:rsid w:val="03A49236"/>
    <w:rsid w:val="03AC5E88"/>
    <w:rsid w:val="03B26F1D"/>
    <w:rsid w:val="03B546ED"/>
    <w:rsid w:val="03BA2DE1"/>
    <w:rsid w:val="03BA8C65"/>
    <w:rsid w:val="03BB956A"/>
    <w:rsid w:val="03C3ED2B"/>
    <w:rsid w:val="03C7AF10"/>
    <w:rsid w:val="03CAFE95"/>
    <w:rsid w:val="03CB0EA6"/>
    <w:rsid w:val="03CDAC93"/>
    <w:rsid w:val="03D0D9F4"/>
    <w:rsid w:val="03D155B9"/>
    <w:rsid w:val="03DB086D"/>
    <w:rsid w:val="03DC428E"/>
    <w:rsid w:val="03E1FA60"/>
    <w:rsid w:val="03EFA8DE"/>
    <w:rsid w:val="03F46908"/>
    <w:rsid w:val="03F51B88"/>
    <w:rsid w:val="03F70047"/>
    <w:rsid w:val="03FE5275"/>
    <w:rsid w:val="03FF178F"/>
    <w:rsid w:val="0402FDD4"/>
    <w:rsid w:val="0403A96C"/>
    <w:rsid w:val="041294CF"/>
    <w:rsid w:val="04134254"/>
    <w:rsid w:val="0415505A"/>
    <w:rsid w:val="04190E6D"/>
    <w:rsid w:val="04212F8B"/>
    <w:rsid w:val="042D3C1B"/>
    <w:rsid w:val="042EBC69"/>
    <w:rsid w:val="0437D0B2"/>
    <w:rsid w:val="04400439"/>
    <w:rsid w:val="044267D1"/>
    <w:rsid w:val="04451CCB"/>
    <w:rsid w:val="04473AF8"/>
    <w:rsid w:val="044898D0"/>
    <w:rsid w:val="0450354E"/>
    <w:rsid w:val="04526539"/>
    <w:rsid w:val="04677FF1"/>
    <w:rsid w:val="046A1E16"/>
    <w:rsid w:val="047C51D8"/>
    <w:rsid w:val="0482E1C3"/>
    <w:rsid w:val="0483BC97"/>
    <w:rsid w:val="0492DBDE"/>
    <w:rsid w:val="0493BD94"/>
    <w:rsid w:val="049601E6"/>
    <w:rsid w:val="0499504B"/>
    <w:rsid w:val="04A73E85"/>
    <w:rsid w:val="04A89C4D"/>
    <w:rsid w:val="04AFA0A3"/>
    <w:rsid w:val="04B265A5"/>
    <w:rsid w:val="04B82852"/>
    <w:rsid w:val="04BA0904"/>
    <w:rsid w:val="04BE8369"/>
    <w:rsid w:val="04BFEFCA"/>
    <w:rsid w:val="04C06B41"/>
    <w:rsid w:val="04CC31FE"/>
    <w:rsid w:val="04CD8E1C"/>
    <w:rsid w:val="04D26222"/>
    <w:rsid w:val="04D5EB1B"/>
    <w:rsid w:val="04D6A8B8"/>
    <w:rsid w:val="04DEAEFA"/>
    <w:rsid w:val="04E41113"/>
    <w:rsid w:val="04F03E8C"/>
    <w:rsid w:val="04FA247E"/>
    <w:rsid w:val="0500A553"/>
    <w:rsid w:val="05018E11"/>
    <w:rsid w:val="0502D08B"/>
    <w:rsid w:val="0504AA77"/>
    <w:rsid w:val="05055E6D"/>
    <w:rsid w:val="05080671"/>
    <w:rsid w:val="050E6E08"/>
    <w:rsid w:val="050E8C08"/>
    <w:rsid w:val="0513E53C"/>
    <w:rsid w:val="0514F855"/>
    <w:rsid w:val="0518FEB5"/>
    <w:rsid w:val="051B72AD"/>
    <w:rsid w:val="051F4C83"/>
    <w:rsid w:val="053BA87A"/>
    <w:rsid w:val="053BE997"/>
    <w:rsid w:val="05447C2A"/>
    <w:rsid w:val="054FA768"/>
    <w:rsid w:val="0554AB58"/>
    <w:rsid w:val="05636809"/>
    <w:rsid w:val="0563FA07"/>
    <w:rsid w:val="0566DEF1"/>
    <w:rsid w:val="056AE281"/>
    <w:rsid w:val="0579D251"/>
    <w:rsid w:val="057A901E"/>
    <w:rsid w:val="0589523A"/>
    <w:rsid w:val="058DAA08"/>
    <w:rsid w:val="058EF5E7"/>
    <w:rsid w:val="0593AD6B"/>
    <w:rsid w:val="059698BC"/>
    <w:rsid w:val="0599F5F6"/>
    <w:rsid w:val="059A349B"/>
    <w:rsid w:val="059A96E6"/>
    <w:rsid w:val="05A9A9A7"/>
    <w:rsid w:val="05ABFE69"/>
    <w:rsid w:val="05CB85D1"/>
    <w:rsid w:val="05CFA0D8"/>
    <w:rsid w:val="05CFCC3B"/>
    <w:rsid w:val="05D11D97"/>
    <w:rsid w:val="05D166CD"/>
    <w:rsid w:val="05D30D55"/>
    <w:rsid w:val="05D31051"/>
    <w:rsid w:val="05D6B588"/>
    <w:rsid w:val="05DCA75D"/>
    <w:rsid w:val="05DFF33A"/>
    <w:rsid w:val="05F3ED20"/>
    <w:rsid w:val="05F4191E"/>
    <w:rsid w:val="05F5072C"/>
    <w:rsid w:val="05FB7C83"/>
    <w:rsid w:val="05FC06EF"/>
    <w:rsid w:val="060246E3"/>
    <w:rsid w:val="0608A16E"/>
    <w:rsid w:val="06091BE4"/>
    <w:rsid w:val="060B7153"/>
    <w:rsid w:val="0619861A"/>
    <w:rsid w:val="06202270"/>
    <w:rsid w:val="062780BC"/>
    <w:rsid w:val="062A5C6D"/>
    <w:rsid w:val="06334E13"/>
    <w:rsid w:val="06365E7C"/>
    <w:rsid w:val="064024FD"/>
    <w:rsid w:val="0642208F"/>
    <w:rsid w:val="064331B8"/>
    <w:rsid w:val="0655902B"/>
    <w:rsid w:val="0658373A"/>
    <w:rsid w:val="065A389E"/>
    <w:rsid w:val="0668B80F"/>
    <w:rsid w:val="066D81D4"/>
    <w:rsid w:val="06706334"/>
    <w:rsid w:val="068D6DA8"/>
    <w:rsid w:val="06969E67"/>
    <w:rsid w:val="069BEEDF"/>
    <w:rsid w:val="06A8B6A0"/>
    <w:rsid w:val="06B31134"/>
    <w:rsid w:val="06B34AC7"/>
    <w:rsid w:val="06BACDA4"/>
    <w:rsid w:val="06BD9B51"/>
    <w:rsid w:val="06BF78BA"/>
    <w:rsid w:val="06C0F4D3"/>
    <w:rsid w:val="06C52055"/>
    <w:rsid w:val="06C91426"/>
    <w:rsid w:val="06D491CA"/>
    <w:rsid w:val="06D5E6D9"/>
    <w:rsid w:val="06D87A89"/>
    <w:rsid w:val="06DDA468"/>
    <w:rsid w:val="06E16789"/>
    <w:rsid w:val="06EC575B"/>
    <w:rsid w:val="06ECA839"/>
    <w:rsid w:val="06ED57D3"/>
    <w:rsid w:val="06F0F112"/>
    <w:rsid w:val="06F21AFD"/>
    <w:rsid w:val="06F24AFC"/>
    <w:rsid w:val="06F433CA"/>
    <w:rsid w:val="06F7A3E3"/>
    <w:rsid w:val="0700B39F"/>
    <w:rsid w:val="070D8B25"/>
    <w:rsid w:val="0714A533"/>
    <w:rsid w:val="07189345"/>
    <w:rsid w:val="071BD3FD"/>
    <w:rsid w:val="071C97B7"/>
    <w:rsid w:val="071E762C"/>
    <w:rsid w:val="072D6632"/>
    <w:rsid w:val="0732C048"/>
    <w:rsid w:val="0738D6AB"/>
    <w:rsid w:val="0739F17E"/>
    <w:rsid w:val="073AC75C"/>
    <w:rsid w:val="0743BC5D"/>
    <w:rsid w:val="07463BEF"/>
    <w:rsid w:val="074E7BD8"/>
    <w:rsid w:val="07517D93"/>
    <w:rsid w:val="075D5727"/>
    <w:rsid w:val="0760A957"/>
    <w:rsid w:val="0761280F"/>
    <w:rsid w:val="0764C407"/>
    <w:rsid w:val="0770873C"/>
    <w:rsid w:val="077730A8"/>
    <w:rsid w:val="077D2650"/>
    <w:rsid w:val="07899FEC"/>
    <w:rsid w:val="078B6E90"/>
    <w:rsid w:val="07956887"/>
    <w:rsid w:val="0797095D"/>
    <w:rsid w:val="079A61EB"/>
    <w:rsid w:val="079CF3F6"/>
    <w:rsid w:val="079D37DB"/>
    <w:rsid w:val="079FCD01"/>
    <w:rsid w:val="07A2C79A"/>
    <w:rsid w:val="07B14DB5"/>
    <w:rsid w:val="07B759BF"/>
    <w:rsid w:val="07BCB355"/>
    <w:rsid w:val="07C1016D"/>
    <w:rsid w:val="07C197D2"/>
    <w:rsid w:val="07C2DE2D"/>
    <w:rsid w:val="07D2F266"/>
    <w:rsid w:val="07EBE3D1"/>
    <w:rsid w:val="07EDCC45"/>
    <w:rsid w:val="07EF4256"/>
    <w:rsid w:val="07F0E807"/>
    <w:rsid w:val="07F12315"/>
    <w:rsid w:val="07F50CF6"/>
    <w:rsid w:val="07F56758"/>
    <w:rsid w:val="07F5BF63"/>
    <w:rsid w:val="07F63947"/>
    <w:rsid w:val="07F6FC55"/>
    <w:rsid w:val="07F98CDF"/>
    <w:rsid w:val="07FB0922"/>
    <w:rsid w:val="07FDEAE8"/>
    <w:rsid w:val="08078796"/>
    <w:rsid w:val="0809C643"/>
    <w:rsid w:val="081138AF"/>
    <w:rsid w:val="0814186E"/>
    <w:rsid w:val="081590D0"/>
    <w:rsid w:val="0816D9BA"/>
    <w:rsid w:val="0817E88F"/>
    <w:rsid w:val="0818FBED"/>
    <w:rsid w:val="0819A15B"/>
    <w:rsid w:val="081DCD2E"/>
    <w:rsid w:val="08201833"/>
    <w:rsid w:val="08229EC9"/>
    <w:rsid w:val="0823BC8B"/>
    <w:rsid w:val="0825EE5B"/>
    <w:rsid w:val="08287513"/>
    <w:rsid w:val="082C65AF"/>
    <w:rsid w:val="082DCDCC"/>
    <w:rsid w:val="0842105A"/>
    <w:rsid w:val="0842466E"/>
    <w:rsid w:val="0845D1EA"/>
    <w:rsid w:val="085193AE"/>
    <w:rsid w:val="085C3665"/>
    <w:rsid w:val="086F79EE"/>
    <w:rsid w:val="0878A203"/>
    <w:rsid w:val="087CF4F9"/>
    <w:rsid w:val="08820532"/>
    <w:rsid w:val="0889E775"/>
    <w:rsid w:val="088B048E"/>
    <w:rsid w:val="088D6A33"/>
    <w:rsid w:val="08903243"/>
    <w:rsid w:val="0894867F"/>
    <w:rsid w:val="089BBD5A"/>
    <w:rsid w:val="089FAABC"/>
    <w:rsid w:val="08A0D4BB"/>
    <w:rsid w:val="08A92BF6"/>
    <w:rsid w:val="08B31260"/>
    <w:rsid w:val="08BE5E5F"/>
    <w:rsid w:val="08C8C254"/>
    <w:rsid w:val="08CA6EA1"/>
    <w:rsid w:val="08CCB4C6"/>
    <w:rsid w:val="08CD60BF"/>
    <w:rsid w:val="08D1BFF5"/>
    <w:rsid w:val="08D47E22"/>
    <w:rsid w:val="08DEBF67"/>
    <w:rsid w:val="08E12FD7"/>
    <w:rsid w:val="08E1A137"/>
    <w:rsid w:val="08E2DB84"/>
    <w:rsid w:val="08E4BD64"/>
    <w:rsid w:val="08EC099D"/>
    <w:rsid w:val="08F50022"/>
    <w:rsid w:val="08FB6BC9"/>
    <w:rsid w:val="0904FDF3"/>
    <w:rsid w:val="090803AD"/>
    <w:rsid w:val="09095C07"/>
    <w:rsid w:val="090A4D96"/>
    <w:rsid w:val="0923F525"/>
    <w:rsid w:val="092FBFE3"/>
    <w:rsid w:val="09343656"/>
    <w:rsid w:val="093756C1"/>
    <w:rsid w:val="0948C850"/>
    <w:rsid w:val="0955BAB8"/>
    <w:rsid w:val="09561A91"/>
    <w:rsid w:val="095D6ECF"/>
    <w:rsid w:val="097286FD"/>
    <w:rsid w:val="0975DA97"/>
    <w:rsid w:val="097DFEAE"/>
    <w:rsid w:val="0982493B"/>
    <w:rsid w:val="0984DC4E"/>
    <w:rsid w:val="09900F06"/>
    <w:rsid w:val="099657E6"/>
    <w:rsid w:val="099881E1"/>
    <w:rsid w:val="099FFA37"/>
    <w:rsid w:val="09A01FF3"/>
    <w:rsid w:val="09A1E602"/>
    <w:rsid w:val="09A4832E"/>
    <w:rsid w:val="09A6116C"/>
    <w:rsid w:val="09A954D7"/>
    <w:rsid w:val="09B35521"/>
    <w:rsid w:val="09B5A530"/>
    <w:rsid w:val="09B85053"/>
    <w:rsid w:val="09BA5F4D"/>
    <w:rsid w:val="09BB1BF6"/>
    <w:rsid w:val="09BDC1EB"/>
    <w:rsid w:val="09BE5EFB"/>
    <w:rsid w:val="09CBDBFD"/>
    <w:rsid w:val="09D3870A"/>
    <w:rsid w:val="09DBA7DC"/>
    <w:rsid w:val="09DFE813"/>
    <w:rsid w:val="09E3C818"/>
    <w:rsid w:val="09E689AE"/>
    <w:rsid w:val="09E69CAA"/>
    <w:rsid w:val="09E7BDB9"/>
    <w:rsid w:val="09E88BED"/>
    <w:rsid w:val="09ED165D"/>
    <w:rsid w:val="09F992A7"/>
    <w:rsid w:val="0A002C5C"/>
    <w:rsid w:val="0A01B75A"/>
    <w:rsid w:val="0A0E5A5A"/>
    <w:rsid w:val="0A10D397"/>
    <w:rsid w:val="0A18BAEA"/>
    <w:rsid w:val="0A1B81E2"/>
    <w:rsid w:val="0A1D3C1B"/>
    <w:rsid w:val="0A2ABB96"/>
    <w:rsid w:val="0A2BAB84"/>
    <w:rsid w:val="0A2E30EA"/>
    <w:rsid w:val="0A364F6D"/>
    <w:rsid w:val="0A398E60"/>
    <w:rsid w:val="0A3BE894"/>
    <w:rsid w:val="0A499125"/>
    <w:rsid w:val="0A49CF7D"/>
    <w:rsid w:val="0A4AE4FC"/>
    <w:rsid w:val="0A4D99ED"/>
    <w:rsid w:val="0A61147E"/>
    <w:rsid w:val="0A618CE9"/>
    <w:rsid w:val="0A62B452"/>
    <w:rsid w:val="0A6AAE50"/>
    <w:rsid w:val="0A73ECD5"/>
    <w:rsid w:val="0A77BE40"/>
    <w:rsid w:val="0A788846"/>
    <w:rsid w:val="0A7A5E97"/>
    <w:rsid w:val="0A7E6C1E"/>
    <w:rsid w:val="0A81811F"/>
    <w:rsid w:val="0A834BDC"/>
    <w:rsid w:val="0A860FBD"/>
    <w:rsid w:val="0A869A30"/>
    <w:rsid w:val="0A89493A"/>
    <w:rsid w:val="0A8DD8F1"/>
    <w:rsid w:val="0A8DF2B8"/>
    <w:rsid w:val="0A9742E5"/>
    <w:rsid w:val="0A9AA59B"/>
    <w:rsid w:val="0AA2350E"/>
    <w:rsid w:val="0AA2E960"/>
    <w:rsid w:val="0AA66CCA"/>
    <w:rsid w:val="0AA993C9"/>
    <w:rsid w:val="0AB0133F"/>
    <w:rsid w:val="0AB3DF44"/>
    <w:rsid w:val="0AB452CA"/>
    <w:rsid w:val="0AB485EF"/>
    <w:rsid w:val="0ABEA8FB"/>
    <w:rsid w:val="0AC5E0F4"/>
    <w:rsid w:val="0ACDDE9C"/>
    <w:rsid w:val="0AD135E6"/>
    <w:rsid w:val="0AD21018"/>
    <w:rsid w:val="0AD95C6B"/>
    <w:rsid w:val="0AEA2DFE"/>
    <w:rsid w:val="0AEC5140"/>
    <w:rsid w:val="0AF80779"/>
    <w:rsid w:val="0AFB13D1"/>
    <w:rsid w:val="0AFD1237"/>
    <w:rsid w:val="0B01B59C"/>
    <w:rsid w:val="0B0A695B"/>
    <w:rsid w:val="0B0BFC31"/>
    <w:rsid w:val="0B0DACDE"/>
    <w:rsid w:val="0B0E08F5"/>
    <w:rsid w:val="0B1029CF"/>
    <w:rsid w:val="0B12B76E"/>
    <w:rsid w:val="0B1AF4C4"/>
    <w:rsid w:val="0B2126E9"/>
    <w:rsid w:val="0B238421"/>
    <w:rsid w:val="0B296C9D"/>
    <w:rsid w:val="0B2987BE"/>
    <w:rsid w:val="0B2C2660"/>
    <w:rsid w:val="0B312F83"/>
    <w:rsid w:val="0B3165CE"/>
    <w:rsid w:val="0B4A9923"/>
    <w:rsid w:val="0B4EEA80"/>
    <w:rsid w:val="0B50D4A5"/>
    <w:rsid w:val="0B571894"/>
    <w:rsid w:val="0B5C0A7B"/>
    <w:rsid w:val="0B5CEC8C"/>
    <w:rsid w:val="0B61ADE9"/>
    <w:rsid w:val="0B633EAC"/>
    <w:rsid w:val="0B673322"/>
    <w:rsid w:val="0B6EABC5"/>
    <w:rsid w:val="0B6FDD7A"/>
    <w:rsid w:val="0B7DDAE5"/>
    <w:rsid w:val="0B93F381"/>
    <w:rsid w:val="0B9C61A8"/>
    <w:rsid w:val="0BA107FB"/>
    <w:rsid w:val="0BA5DB7F"/>
    <w:rsid w:val="0BAA3507"/>
    <w:rsid w:val="0BABAFB1"/>
    <w:rsid w:val="0BAFD55D"/>
    <w:rsid w:val="0BB0E9B6"/>
    <w:rsid w:val="0BB1C6DA"/>
    <w:rsid w:val="0BB2AA56"/>
    <w:rsid w:val="0BB49FDE"/>
    <w:rsid w:val="0BB651AF"/>
    <w:rsid w:val="0BB9762E"/>
    <w:rsid w:val="0BBA5E92"/>
    <w:rsid w:val="0BBCBC9B"/>
    <w:rsid w:val="0BBD7A6D"/>
    <w:rsid w:val="0BBE854B"/>
    <w:rsid w:val="0BC2D976"/>
    <w:rsid w:val="0BC4FF3C"/>
    <w:rsid w:val="0BC5C65C"/>
    <w:rsid w:val="0BCA5107"/>
    <w:rsid w:val="0BCA855F"/>
    <w:rsid w:val="0BCCA612"/>
    <w:rsid w:val="0BCEB395"/>
    <w:rsid w:val="0BD30488"/>
    <w:rsid w:val="0BD485DF"/>
    <w:rsid w:val="0BD9306D"/>
    <w:rsid w:val="0BDB3338"/>
    <w:rsid w:val="0BDFE9A7"/>
    <w:rsid w:val="0BE0389A"/>
    <w:rsid w:val="0BE11A17"/>
    <w:rsid w:val="0BE98107"/>
    <w:rsid w:val="0BEA424B"/>
    <w:rsid w:val="0BEB4356"/>
    <w:rsid w:val="0BF04609"/>
    <w:rsid w:val="0C02A0D2"/>
    <w:rsid w:val="0C0A7F7A"/>
    <w:rsid w:val="0C0F58E9"/>
    <w:rsid w:val="0C12CD92"/>
    <w:rsid w:val="0C171BC3"/>
    <w:rsid w:val="0C181B66"/>
    <w:rsid w:val="0C189206"/>
    <w:rsid w:val="0C26ED4D"/>
    <w:rsid w:val="0C31CA78"/>
    <w:rsid w:val="0C3BBEA1"/>
    <w:rsid w:val="0C3C972F"/>
    <w:rsid w:val="0C413970"/>
    <w:rsid w:val="0C42DF1A"/>
    <w:rsid w:val="0C46ECFB"/>
    <w:rsid w:val="0C49CDCF"/>
    <w:rsid w:val="0C4A2E4E"/>
    <w:rsid w:val="0C4ED694"/>
    <w:rsid w:val="0C519BBC"/>
    <w:rsid w:val="0C6459F9"/>
    <w:rsid w:val="0C661BEC"/>
    <w:rsid w:val="0C66C5F4"/>
    <w:rsid w:val="0C674D53"/>
    <w:rsid w:val="0C694E2D"/>
    <w:rsid w:val="0C6B34A1"/>
    <w:rsid w:val="0C70F884"/>
    <w:rsid w:val="0C75BDAF"/>
    <w:rsid w:val="0C765D4F"/>
    <w:rsid w:val="0C7A4DB9"/>
    <w:rsid w:val="0C7DA4F6"/>
    <w:rsid w:val="0C833884"/>
    <w:rsid w:val="0C9029A8"/>
    <w:rsid w:val="0C919108"/>
    <w:rsid w:val="0C984ACD"/>
    <w:rsid w:val="0CA6E90A"/>
    <w:rsid w:val="0CA9C6D1"/>
    <w:rsid w:val="0CB02E77"/>
    <w:rsid w:val="0CB2CBF8"/>
    <w:rsid w:val="0CB42290"/>
    <w:rsid w:val="0CB44AF6"/>
    <w:rsid w:val="0CB55C11"/>
    <w:rsid w:val="0CBC7722"/>
    <w:rsid w:val="0CBF35DA"/>
    <w:rsid w:val="0CC9FAD3"/>
    <w:rsid w:val="0CCBD99B"/>
    <w:rsid w:val="0CCD7B4E"/>
    <w:rsid w:val="0CCDBE71"/>
    <w:rsid w:val="0CD3A37B"/>
    <w:rsid w:val="0CD3A9F0"/>
    <w:rsid w:val="0CD4DFE1"/>
    <w:rsid w:val="0CD58E39"/>
    <w:rsid w:val="0CDC05E8"/>
    <w:rsid w:val="0CDDC8C9"/>
    <w:rsid w:val="0CE0CD0F"/>
    <w:rsid w:val="0CE2E45F"/>
    <w:rsid w:val="0CE3D37F"/>
    <w:rsid w:val="0CE59F7C"/>
    <w:rsid w:val="0CEAE9B8"/>
    <w:rsid w:val="0CEB6C18"/>
    <w:rsid w:val="0CEBEB8C"/>
    <w:rsid w:val="0D01D588"/>
    <w:rsid w:val="0D1AB53D"/>
    <w:rsid w:val="0D1DCAF5"/>
    <w:rsid w:val="0D2189D6"/>
    <w:rsid w:val="0D235A74"/>
    <w:rsid w:val="0D26DE3C"/>
    <w:rsid w:val="0D298247"/>
    <w:rsid w:val="0D2B6875"/>
    <w:rsid w:val="0D307FEB"/>
    <w:rsid w:val="0D3A8D86"/>
    <w:rsid w:val="0D450A40"/>
    <w:rsid w:val="0D47FDE9"/>
    <w:rsid w:val="0D4AA4A8"/>
    <w:rsid w:val="0D51AF0E"/>
    <w:rsid w:val="0D5CD92E"/>
    <w:rsid w:val="0D61D43A"/>
    <w:rsid w:val="0D66C115"/>
    <w:rsid w:val="0D68AEE3"/>
    <w:rsid w:val="0D6A360A"/>
    <w:rsid w:val="0D6FB98A"/>
    <w:rsid w:val="0D717B9B"/>
    <w:rsid w:val="0D750F2A"/>
    <w:rsid w:val="0D785448"/>
    <w:rsid w:val="0D799BA0"/>
    <w:rsid w:val="0D8986F7"/>
    <w:rsid w:val="0D8B19A6"/>
    <w:rsid w:val="0D8D1919"/>
    <w:rsid w:val="0D940CC3"/>
    <w:rsid w:val="0D9486E5"/>
    <w:rsid w:val="0D99523D"/>
    <w:rsid w:val="0D9C95CC"/>
    <w:rsid w:val="0DA3AF56"/>
    <w:rsid w:val="0DA6A4A7"/>
    <w:rsid w:val="0DA8EDBC"/>
    <w:rsid w:val="0DAAECA1"/>
    <w:rsid w:val="0DB26907"/>
    <w:rsid w:val="0DB7057C"/>
    <w:rsid w:val="0DBA75EE"/>
    <w:rsid w:val="0DC0C79B"/>
    <w:rsid w:val="0DCA5DB1"/>
    <w:rsid w:val="0DD394B8"/>
    <w:rsid w:val="0DD53154"/>
    <w:rsid w:val="0DE52582"/>
    <w:rsid w:val="0DE91506"/>
    <w:rsid w:val="0DEA3904"/>
    <w:rsid w:val="0DF2D7D4"/>
    <w:rsid w:val="0DF5E027"/>
    <w:rsid w:val="0E016006"/>
    <w:rsid w:val="0E06B86F"/>
    <w:rsid w:val="0E07B952"/>
    <w:rsid w:val="0E0A89C1"/>
    <w:rsid w:val="0E1D1129"/>
    <w:rsid w:val="0E233E14"/>
    <w:rsid w:val="0E24E0B0"/>
    <w:rsid w:val="0E25D0F0"/>
    <w:rsid w:val="0E2BAA19"/>
    <w:rsid w:val="0E2C1BFD"/>
    <w:rsid w:val="0E2C8BF7"/>
    <w:rsid w:val="0E2FDD09"/>
    <w:rsid w:val="0E3BD06B"/>
    <w:rsid w:val="0E3D8124"/>
    <w:rsid w:val="0E3ED444"/>
    <w:rsid w:val="0E3F8BD9"/>
    <w:rsid w:val="0E4640DE"/>
    <w:rsid w:val="0E508EE5"/>
    <w:rsid w:val="0E59CACA"/>
    <w:rsid w:val="0E7FA8D1"/>
    <w:rsid w:val="0E81154D"/>
    <w:rsid w:val="0E8793D3"/>
    <w:rsid w:val="0E88BA20"/>
    <w:rsid w:val="0E899C9B"/>
    <w:rsid w:val="0E900BB5"/>
    <w:rsid w:val="0E9B60CA"/>
    <w:rsid w:val="0EA504AD"/>
    <w:rsid w:val="0EAA0C15"/>
    <w:rsid w:val="0EAA5297"/>
    <w:rsid w:val="0EB3F3AE"/>
    <w:rsid w:val="0EBB027B"/>
    <w:rsid w:val="0EBC96D7"/>
    <w:rsid w:val="0EC0A2F5"/>
    <w:rsid w:val="0EC192D1"/>
    <w:rsid w:val="0ED3D9C9"/>
    <w:rsid w:val="0ED65FA3"/>
    <w:rsid w:val="0EE1B1DA"/>
    <w:rsid w:val="0EE23A37"/>
    <w:rsid w:val="0EE2466A"/>
    <w:rsid w:val="0EEE1D75"/>
    <w:rsid w:val="0EF48F9E"/>
    <w:rsid w:val="0EF88655"/>
    <w:rsid w:val="0EF9E1DC"/>
    <w:rsid w:val="0EFAEA8D"/>
    <w:rsid w:val="0EFFBAAB"/>
    <w:rsid w:val="0F02E887"/>
    <w:rsid w:val="0F0827CE"/>
    <w:rsid w:val="0F0C6892"/>
    <w:rsid w:val="0F0C9E60"/>
    <w:rsid w:val="0F125846"/>
    <w:rsid w:val="0F12659E"/>
    <w:rsid w:val="0F175EBD"/>
    <w:rsid w:val="0F1D2EDA"/>
    <w:rsid w:val="0F1F3452"/>
    <w:rsid w:val="0F203737"/>
    <w:rsid w:val="0F207F76"/>
    <w:rsid w:val="0F26091D"/>
    <w:rsid w:val="0F297423"/>
    <w:rsid w:val="0F2AD90B"/>
    <w:rsid w:val="0F2E6F31"/>
    <w:rsid w:val="0F3248B9"/>
    <w:rsid w:val="0F348DE3"/>
    <w:rsid w:val="0F3AFE47"/>
    <w:rsid w:val="0F40DEF1"/>
    <w:rsid w:val="0F41A4F4"/>
    <w:rsid w:val="0F4675F1"/>
    <w:rsid w:val="0F55BF1C"/>
    <w:rsid w:val="0F5BFBD7"/>
    <w:rsid w:val="0F5D6C43"/>
    <w:rsid w:val="0F60CE8A"/>
    <w:rsid w:val="0F60E236"/>
    <w:rsid w:val="0F6D088B"/>
    <w:rsid w:val="0F719574"/>
    <w:rsid w:val="0F78A325"/>
    <w:rsid w:val="0F7B16B6"/>
    <w:rsid w:val="0F7C07C2"/>
    <w:rsid w:val="0F7C344A"/>
    <w:rsid w:val="0F8E0DAC"/>
    <w:rsid w:val="0F911201"/>
    <w:rsid w:val="0F92922D"/>
    <w:rsid w:val="0F9C32EA"/>
    <w:rsid w:val="0F9DD965"/>
    <w:rsid w:val="0FA1D4DB"/>
    <w:rsid w:val="0FA57F91"/>
    <w:rsid w:val="0FA9276E"/>
    <w:rsid w:val="0FAABAC0"/>
    <w:rsid w:val="0FAF4EE0"/>
    <w:rsid w:val="0FB2280C"/>
    <w:rsid w:val="0FB64312"/>
    <w:rsid w:val="0FC06FD6"/>
    <w:rsid w:val="0FC49FB5"/>
    <w:rsid w:val="0FCCA8E9"/>
    <w:rsid w:val="0FD100AE"/>
    <w:rsid w:val="0FD621E5"/>
    <w:rsid w:val="0FF4074C"/>
    <w:rsid w:val="0FF91BD0"/>
    <w:rsid w:val="0FF9AEF1"/>
    <w:rsid w:val="10048125"/>
    <w:rsid w:val="1005BC1A"/>
    <w:rsid w:val="100D34FB"/>
    <w:rsid w:val="100E27E5"/>
    <w:rsid w:val="100EBAD3"/>
    <w:rsid w:val="1010B804"/>
    <w:rsid w:val="10268F43"/>
    <w:rsid w:val="102864E2"/>
    <w:rsid w:val="102C7D9B"/>
    <w:rsid w:val="102CCEE4"/>
    <w:rsid w:val="102E3639"/>
    <w:rsid w:val="102ED373"/>
    <w:rsid w:val="103689C4"/>
    <w:rsid w:val="10464096"/>
    <w:rsid w:val="1046DA55"/>
    <w:rsid w:val="104C2094"/>
    <w:rsid w:val="1052274D"/>
    <w:rsid w:val="1053B197"/>
    <w:rsid w:val="105BDD0C"/>
    <w:rsid w:val="105DEB03"/>
    <w:rsid w:val="105E88B0"/>
    <w:rsid w:val="105EC809"/>
    <w:rsid w:val="105FD75E"/>
    <w:rsid w:val="1061F27C"/>
    <w:rsid w:val="106BFCED"/>
    <w:rsid w:val="1070B733"/>
    <w:rsid w:val="10727F1F"/>
    <w:rsid w:val="10728650"/>
    <w:rsid w:val="1073A8D3"/>
    <w:rsid w:val="10776E0E"/>
    <w:rsid w:val="107F5D66"/>
    <w:rsid w:val="1089C33E"/>
    <w:rsid w:val="108AB1DA"/>
    <w:rsid w:val="108CDBA6"/>
    <w:rsid w:val="1090FD29"/>
    <w:rsid w:val="1095D83A"/>
    <w:rsid w:val="109B246B"/>
    <w:rsid w:val="10A09842"/>
    <w:rsid w:val="10A67FE4"/>
    <w:rsid w:val="10A721C7"/>
    <w:rsid w:val="10B65A84"/>
    <w:rsid w:val="10B73C47"/>
    <w:rsid w:val="10B9FDBD"/>
    <w:rsid w:val="10BAA63D"/>
    <w:rsid w:val="10C2FA25"/>
    <w:rsid w:val="10CB89C3"/>
    <w:rsid w:val="10D8AB42"/>
    <w:rsid w:val="10E58C2B"/>
    <w:rsid w:val="10F013D6"/>
    <w:rsid w:val="10F29E5A"/>
    <w:rsid w:val="10F2EBC6"/>
    <w:rsid w:val="10F43A32"/>
    <w:rsid w:val="10FEA05E"/>
    <w:rsid w:val="11015BF2"/>
    <w:rsid w:val="1102C3C7"/>
    <w:rsid w:val="110BB7EF"/>
    <w:rsid w:val="110EED89"/>
    <w:rsid w:val="110FD0CB"/>
    <w:rsid w:val="111759DD"/>
    <w:rsid w:val="11272F00"/>
    <w:rsid w:val="112842EC"/>
    <w:rsid w:val="1129BC5F"/>
    <w:rsid w:val="112EC536"/>
    <w:rsid w:val="112EDA87"/>
    <w:rsid w:val="112F2952"/>
    <w:rsid w:val="112F6974"/>
    <w:rsid w:val="11310629"/>
    <w:rsid w:val="1131BC6C"/>
    <w:rsid w:val="1133B736"/>
    <w:rsid w:val="113D38D7"/>
    <w:rsid w:val="113ED611"/>
    <w:rsid w:val="11463FE4"/>
    <w:rsid w:val="114BE270"/>
    <w:rsid w:val="114F4394"/>
    <w:rsid w:val="114F5C4D"/>
    <w:rsid w:val="115562C6"/>
    <w:rsid w:val="1157EE63"/>
    <w:rsid w:val="115809B3"/>
    <w:rsid w:val="1158EFB7"/>
    <w:rsid w:val="115E7E88"/>
    <w:rsid w:val="1164DBD2"/>
    <w:rsid w:val="11694409"/>
    <w:rsid w:val="116CD29B"/>
    <w:rsid w:val="117289BB"/>
    <w:rsid w:val="1179E1A9"/>
    <w:rsid w:val="117C1B42"/>
    <w:rsid w:val="11803357"/>
    <w:rsid w:val="11826041"/>
    <w:rsid w:val="11835CC1"/>
    <w:rsid w:val="1186D139"/>
    <w:rsid w:val="1189AB24"/>
    <w:rsid w:val="118B0A9C"/>
    <w:rsid w:val="118BD103"/>
    <w:rsid w:val="118EC142"/>
    <w:rsid w:val="119C02FE"/>
    <w:rsid w:val="119D0CF1"/>
    <w:rsid w:val="119F7EAD"/>
    <w:rsid w:val="11A35E0A"/>
    <w:rsid w:val="11AAC514"/>
    <w:rsid w:val="11AFD0AA"/>
    <w:rsid w:val="11B25C3E"/>
    <w:rsid w:val="11B27BB3"/>
    <w:rsid w:val="11B5A0F7"/>
    <w:rsid w:val="11B86490"/>
    <w:rsid w:val="11B8C964"/>
    <w:rsid w:val="11B9C372"/>
    <w:rsid w:val="11BAAC14"/>
    <w:rsid w:val="11BE9922"/>
    <w:rsid w:val="11C163D4"/>
    <w:rsid w:val="11C6E806"/>
    <w:rsid w:val="11D18E44"/>
    <w:rsid w:val="11D30427"/>
    <w:rsid w:val="11DCC09A"/>
    <w:rsid w:val="11E36C46"/>
    <w:rsid w:val="11E40998"/>
    <w:rsid w:val="11E5B084"/>
    <w:rsid w:val="11E991B7"/>
    <w:rsid w:val="11F75218"/>
    <w:rsid w:val="12076FDF"/>
    <w:rsid w:val="120E0D86"/>
    <w:rsid w:val="120E4EC4"/>
    <w:rsid w:val="12117E0D"/>
    <w:rsid w:val="121D6EDE"/>
    <w:rsid w:val="1224C32D"/>
    <w:rsid w:val="122DEDEB"/>
    <w:rsid w:val="1241DD99"/>
    <w:rsid w:val="1244D50F"/>
    <w:rsid w:val="1246B74D"/>
    <w:rsid w:val="124AD32F"/>
    <w:rsid w:val="1253714D"/>
    <w:rsid w:val="125792FE"/>
    <w:rsid w:val="1258E698"/>
    <w:rsid w:val="1266E6D7"/>
    <w:rsid w:val="12708731"/>
    <w:rsid w:val="1279020C"/>
    <w:rsid w:val="127F19B2"/>
    <w:rsid w:val="12911367"/>
    <w:rsid w:val="12950B37"/>
    <w:rsid w:val="12956CB9"/>
    <w:rsid w:val="1297F2DC"/>
    <w:rsid w:val="129A7B9B"/>
    <w:rsid w:val="129AF4DC"/>
    <w:rsid w:val="129C03E5"/>
    <w:rsid w:val="129C95AC"/>
    <w:rsid w:val="129FF124"/>
    <w:rsid w:val="12A2E53F"/>
    <w:rsid w:val="12A56869"/>
    <w:rsid w:val="12AB2B3B"/>
    <w:rsid w:val="12AC0634"/>
    <w:rsid w:val="12B8CD43"/>
    <w:rsid w:val="12BA7C26"/>
    <w:rsid w:val="12BB40C7"/>
    <w:rsid w:val="12C15AB0"/>
    <w:rsid w:val="12C3B3B6"/>
    <w:rsid w:val="12C3FE78"/>
    <w:rsid w:val="12C7F04C"/>
    <w:rsid w:val="12D0D26E"/>
    <w:rsid w:val="12D79EFB"/>
    <w:rsid w:val="12D831D3"/>
    <w:rsid w:val="12DAA15E"/>
    <w:rsid w:val="12E0B2AD"/>
    <w:rsid w:val="12E0CDFC"/>
    <w:rsid w:val="12E44B83"/>
    <w:rsid w:val="12E90AEE"/>
    <w:rsid w:val="12EAEA3B"/>
    <w:rsid w:val="12F6D10C"/>
    <w:rsid w:val="12F810F4"/>
    <w:rsid w:val="12FED8D3"/>
    <w:rsid w:val="12FF52B7"/>
    <w:rsid w:val="13065B5D"/>
    <w:rsid w:val="130F4D97"/>
    <w:rsid w:val="1314DCF1"/>
    <w:rsid w:val="13260B02"/>
    <w:rsid w:val="13272811"/>
    <w:rsid w:val="132B9404"/>
    <w:rsid w:val="133306A4"/>
    <w:rsid w:val="1333185C"/>
    <w:rsid w:val="1335871A"/>
    <w:rsid w:val="13370F17"/>
    <w:rsid w:val="133DE5FC"/>
    <w:rsid w:val="13461BA9"/>
    <w:rsid w:val="134EAB5E"/>
    <w:rsid w:val="13584A73"/>
    <w:rsid w:val="135A00FD"/>
    <w:rsid w:val="13602DFB"/>
    <w:rsid w:val="13674B3E"/>
    <w:rsid w:val="13716765"/>
    <w:rsid w:val="1371D700"/>
    <w:rsid w:val="1374923F"/>
    <w:rsid w:val="1375192E"/>
    <w:rsid w:val="137A074C"/>
    <w:rsid w:val="137C20ED"/>
    <w:rsid w:val="137CB17B"/>
    <w:rsid w:val="138031AC"/>
    <w:rsid w:val="13814ADD"/>
    <w:rsid w:val="1389BDF9"/>
    <w:rsid w:val="138A7BF8"/>
    <w:rsid w:val="138E5EF1"/>
    <w:rsid w:val="138EE428"/>
    <w:rsid w:val="13973D9F"/>
    <w:rsid w:val="139BB46B"/>
    <w:rsid w:val="139DA07B"/>
    <w:rsid w:val="13A33245"/>
    <w:rsid w:val="13AA828F"/>
    <w:rsid w:val="13B42104"/>
    <w:rsid w:val="13BC9D9A"/>
    <w:rsid w:val="13BF7DDC"/>
    <w:rsid w:val="13C286AA"/>
    <w:rsid w:val="13C35CD9"/>
    <w:rsid w:val="13C79C78"/>
    <w:rsid w:val="13CCA8D7"/>
    <w:rsid w:val="13CE7C11"/>
    <w:rsid w:val="13CF2ACA"/>
    <w:rsid w:val="13D6A67C"/>
    <w:rsid w:val="13D730A0"/>
    <w:rsid w:val="13DBBE56"/>
    <w:rsid w:val="13EA5E04"/>
    <w:rsid w:val="13EB3818"/>
    <w:rsid w:val="13F64AF8"/>
    <w:rsid w:val="13F717A8"/>
    <w:rsid w:val="13F74CAF"/>
    <w:rsid w:val="13F94187"/>
    <w:rsid w:val="13FA0EF8"/>
    <w:rsid w:val="1404557F"/>
    <w:rsid w:val="140B07FD"/>
    <w:rsid w:val="140F857B"/>
    <w:rsid w:val="141359EF"/>
    <w:rsid w:val="1414038F"/>
    <w:rsid w:val="14167E49"/>
    <w:rsid w:val="141B290A"/>
    <w:rsid w:val="141C2672"/>
    <w:rsid w:val="141CBBF6"/>
    <w:rsid w:val="141F58E5"/>
    <w:rsid w:val="141FE1FE"/>
    <w:rsid w:val="14222B1A"/>
    <w:rsid w:val="142537CC"/>
    <w:rsid w:val="142B7A49"/>
    <w:rsid w:val="1431B733"/>
    <w:rsid w:val="144E42D8"/>
    <w:rsid w:val="1456365C"/>
    <w:rsid w:val="145BAA59"/>
    <w:rsid w:val="14618DB0"/>
    <w:rsid w:val="1468818D"/>
    <w:rsid w:val="146E9FB2"/>
    <w:rsid w:val="1474B69F"/>
    <w:rsid w:val="147A7123"/>
    <w:rsid w:val="147B708C"/>
    <w:rsid w:val="147BCEC0"/>
    <w:rsid w:val="148BDBBD"/>
    <w:rsid w:val="14901437"/>
    <w:rsid w:val="14911D24"/>
    <w:rsid w:val="1492D005"/>
    <w:rsid w:val="14945AA0"/>
    <w:rsid w:val="149B16FB"/>
    <w:rsid w:val="14A2FAC5"/>
    <w:rsid w:val="14A70BBD"/>
    <w:rsid w:val="14A808CB"/>
    <w:rsid w:val="14A94ED4"/>
    <w:rsid w:val="14BA7BC0"/>
    <w:rsid w:val="14C0B74A"/>
    <w:rsid w:val="14C77BE4"/>
    <w:rsid w:val="14C980ED"/>
    <w:rsid w:val="14D17C1C"/>
    <w:rsid w:val="14D5AADB"/>
    <w:rsid w:val="14D8811A"/>
    <w:rsid w:val="14DA3084"/>
    <w:rsid w:val="14DDA8CE"/>
    <w:rsid w:val="14DE4686"/>
    <w:rsid w:val="14DF228D"/>
    <w:rsid w:val="14E2D1D3"/>
    <w:rsid w:val="14E45A88"/>
    <w:rsid w:val="14F11392"/>
    <w:rsid w:val="1501E513"/>
    <w:rsid w:val="1510F30A"/>
    <w:rsid w:val="15111A5A"/>
    <w:rsid w:val="1511BDA9"/>
    <w:rsid w:val="15138CF7"/>
    <w:rsid w:val="151403A4"/>
    <w:rsid w:val="1523CCBB"/>
    <w:rsid w:val="1525244F"/>
    <w:rsid w:val="1527A500"/>
    <w:rsid w:val="152F0A85"/>
    <w:rsid w:val="1531CF42"/>
    <w:rsid w:val="1533B2DD"/>
    <w:rsid w:val="1545589A"/>
    <w:rsid w:val="154632A2"/>
    <w:rsid w:val="15527B28"/>
    <w:rsid w:val="15552524"/>
    <w:rsid w:val="155B0733"/>
    <w:rsid w:val="155D1206"/>
    <w:rsid w:val="1562A51E"/>
    <w:rsid w:val="1565ACC6"/>
    <w:rsid w:val="156D00A4"/>
    <w:rsid w:val="1578DA6F"/>
    <w:rsid w:val="1582A5AF"/>
    <w:rsid w:val="15854ECF"/>
    <w:rsid w:val="1587DE5E"/>
    <w:rsid w:val="158A7C14"/>
    <w:rsid w:val="158D0E32"/>
    <w:rsid w:val="1596CB67"/>
    <w:rsid w:val="159EEC0F"/>
    <w:rsid w:val="15A0F0A9"/>
    <w:rsid w:val="15A2B85D"/>
    <w:rsid w:val="15A34502"/>
    <w:rsid w:val="15B2795E"/>
    <w:rsid w:val="15B650EA"/>
    <w:rsid w:val="15BEA363"/>
    <w:rsid w:val="15C526D3"/>
    <w:rsid w:val="15C91CE6"/>
    <w:rsid w:val="15CA14F0"/>
    <w:rsid w:val="15DA1BDD"/>
    <w:rsid w:val="15E650A4"/>
    <w:rsid w:val="15E9F98F"/>
    <w:rsid w:val="15EC1A79"/>
    <w:rsid w:val="15EDB143"/>
    <w:rsid w:val="15F135D2"/>
    <w:rsid w:val="15F58F69"/>
    <w:rsid w:val="15F8B5E9"/>
    <w:rsid w:val="15F8F25F"/>
    <w:rsid w:val="1605E2BE"/>
    <w:rsid w:val="160BEAA1"/>
    <w:rsid w:val="160D908A"/>
    <w:rsid w:val="16275482"/>
    <w:rsid w:val="163593A6"/>
    <w:rsid w:val="16455B96"/>
    <w:rsid w:val="1648369A"/>
    <w:rsid w:val="164B51FF"/>
    <w:rsid w:val="164FC621"/>
    <w:rsid w:val="1667E66E"/>
    <w:rsid w:val="166CB46D"/>
    <w:rsid w:val="16742B58"/>
    <w:rsid w:val="16788E64"/>
    <w:rsid w:val="167EA7C3"/>
    <w:rsid w:val="16846277"/>
    <w:rsid w:val="168C60B8"/>
    <w:rsid w:val="16926F84"/>
    <w:rsid w:val="16A21DF4"/>
    <w:rsid w:val="16A36270"/>
    <w:rsid w:val="16A81DC0"/>
    <w:rsid w:val="16A93EC0"/>
    <w:rsid w:val="16B18DF4"/>
    <w:rsid w:val="16B3C9BC"/>
    <w:rsid w:val="16B731A3"/>
    <w:rsid w:val="16B7A0E9"/>
    <w:rsid w:val="16BA60A9"/>
    <w:rsid w:val="16BAE757"/>
    <w:rsid w:val="16BB6DFC"/>
    <w:rsid w:val="16C1144E"/>
    <w:rsid w:val="16C41A3E"/>
    <w:rsid w:val="16C83FC6"/>
    <w:rsid w:val="16CF1066"/>
    <w:rsid w:val="16D19060"/>
    <w:rsid w:val="16D9E29C"/>
    <w:rsid w:val="16E144A3"/>
    <w:rsid w:val="16EFA56B"/>
    <w:rsid w:val="16FD1AA3"/>
    <w:rsid w:val="17003B3D"/>
    <w:rsid w:val="1703B2D2"/>
    <w:rsid w:val="1706AC14"/>
    <w:rsid w:val="1707FC0A"/>
    <w:rsid w:val="1714B43B"/>
    <w:rsid w:val="1719EBC6"/>
    <w:rsid w:val="171DB235"/>
    <w:rsid w:val="1721C64E"/>
    <w:rsid w:val="17241828"/>
    <w:rsid w:val="1731F6D3"/>
    <w:rsid w:val="1735C886"/>
    <w:rsid w:val="173D4661"/>
    <w:rsid w:val="1741D7B1"/>
    <w:rsid w:val="1743246A"/>
    <w:rsid w:val="17439D89"/>
    <w:rsid w:val="17457D30"/>
    <w:rsid w:val="17482FE5"/>
    <w:rsid w:val="174D0E54"/>
    <w:rsid w:val="174EF1BC"/>
    <w:rsid w:val="17542E6A"/>
    <w:rsid w:val="1755B615"/>
    <w:rsid w:val="176F224A"/>
    <w:rsid w:val="17728906"/>
    <w:rsid w:val="1774DE61"/>
    <w:rsid w:val="1776E115"/>
    <w:rsid w:val="1777199C"/>
    <w:rsid w:val="177864D3"/>
    <w:rsid w:val="1779E55C"/>
    <w:rsid w:val="177F47B0"/>
    <w:rsid w:val="1780436F"/>
    <w:rsid w:val="1780DEC6"/>
    <w:rsid w:val="17812913"/>
    <w:rsid w:val="1783C9B5"/>
    <w:rsid w:val="1783FF1D"/>
    <w:rsid w:val="1787EEA5"/>
    <w:rsid w:val="178B8D9B"/>
    <w:rsid w:val="1790A1EE"/>
    <w:rsid w:val="179D2AE7"/>
    <w:rsid w:val="179E7048"/>
    <w:rsid w:val="17A12955"/>
    <w:rsid w:val="17A4F8F1"/>
    <w:rsid w:val="17A8BF9F"/>
    <w:rsid w:val="17AA4153"/>
    <w:rsid w:val="17AAC31A"/>
    <w:rsid w:val="17AE2843"/>
    <w:rsid w:val="17BA0B42"/>
    <w:rsid w:val="17C05DAE"/>
    <w:rsid w:val="17C1D37A"/>
    <w:rsid w:val="17C774BB"/>
    <w:rsid w:val="17D1EA08"/>
    <w:rsid w:val="17D698B7"/>
    <w:rsid w:val="17D7154F"/>
    <w:rsid w:val="17DEA00A"/>
    <w:rsid w:val="17E0D7BB"/>
    <w:rsid w:val="17E60703"/>
    <w:rsid w:val="17F1C819"/>
    <w:rsid w:val="17FD6932"/>
    <w:rsid w:val="1803B916"/>
    <w:rsid w:val="1806D7CE"/>
    <w:rsid w:val="18189449"/>
    <w:rsid w:val="181C55FA"/>
    <w:rsid w:val="181D2DE0"/>
    <w:rsid w:val="181FDFB1"/>
    <w:rsid w:val="18224DD9"/>
    <w:rsid w:val="1826B1AD"/>
    <w:rsid w:val="18299B8C"/>
    <w:rsid w:val="182B5C6C"/>
    <w:rsid w:val="182CCB00"/>
    <w:rsid w:val="182D4AF3"/>
    <w:rsid w:val="1835CC6E"/>
    <w:rsid w:val="183FDABA"/>
    <w:rsid w:val="18434D41"/>
    <w:rsid w:val="18480E4D"/>
    <w:rsid w:val="1854A1F9"/>
    <w:rsid w:val="18558378"/>
    <w:rsid w:val="18566882"/>
    <w:rsid w:val="1857BF1E"/>
    <w:rsid w:val="185D7F91"/>
    <w:rsid w:val="185F68FB"/>
    <w:rsid w:val="1869440E"/>
    <w:rsid w:val="18758DAA"/>
    <w:rsid w:val="187E0619"/>
    <w:rsid w:val="1880D16F"/>
    <w:rsid w:val="188647EF"/>
    <w:rsid w:val="18881A4E"/>
    <w:rsid w:val="18921682"/>
    <w:rsid w:val="189953FE"/>
    <w:rsid w:val="1899B07A"/>
    <w:rsid w:val="189ACC52"/>
    <w:rsid w:val="18A60674"/>
    <w:rsid w:val="18A9CDD1"/>
    <w:rsid w:val="18AC11FC"/>
    <w:rsid w:val="18ACA9AF"/>
    <w:rsid w:val="18B00F7E"/>
    <w:rsid w:val="18B1BCEA"/>
    <w:rsid w:val="18B99498"/>
    <w:rsid w:val="18BC6066"/>
    <w:rsid w:val="18C0E96F"/>
    <w:rsid w:val="18C64466"/>
    <w:rsid w:val="18C6B79C"/>
    <w:rsid w:val="18C8ACBD"/>
    <w:rsid w:val="18CBD1CC"/>
    <w:rsid w:val="18D44974"/>
    <w:rsid w:val="18DE0EEC"/>
    <w:rsid w:val="18E08A61"/>
    <w:rsid w:val="18EED7EE"/>
    <w:rsid w:val="18F6EF11"/>
    <w:rsid w:val="18FA9D82"/>
    <w:rsid w:val="18FD726C"/>
    <w:rsid w:val="18FE58F6"/>
    <w:rsid w:val="19002F9C"/>
    <w:rsid w:val="190197F0"/>
    <w:rsid w:val="19021366"/>
    <w:rsid w:val="1906A7D9"/>
    <w:rsid w:val="190E4FBB"/>
    <w:rsid w:val="1914E7DE"/>
    <w:rsid w:val="191D00C9"/>
    <w:rsid w:val="191DD7A7"/>
    <w:rsid w:val="1923A6F7"/>
    <w:rsid w:val="192A4BFF"/>
    <w:rsid w:val="192FA414"/>
    <w:rsid w:val="19318133"/>
    <w:rsid w:val="1935F7FD"/>
    <w:rsid w:val="193DA39C"/>
    <w:rsid w:val="19543DF1"/>
    <w:rsid w:val="19556E79"/>
    <w:rsid w:val="196725AD"/>
    <w:rsid w:val="19673792"/>
    <w:rsid w:val="196F1F47"/>
    <w:rsid w:val="197BDDA0"/>
    <w:rsid w:val="197EE9C8"/>
    <w:rsid w:val="1987B3E7"/>
    <w:rsid w:val="198D683C"/>
    <w:rsid w:val="19967285"/>
    <w:rsid w:val="199761FF"/>
    <w:rsid w:val="1998EF6A"/>
    <w:rsid w:val="19A07DA2"/>
    <w:rsid w:val="19AC0F79"/>
    <w:rsid w:val="19AE072A"/>
    <w:rsid w:val="19B53A29"/>
    <w:rsid w:val="19BE0096"/>
    <w:rsid w:val="19BE7B63"/>
    <w:rsid w:val="19C0D12A"/>
    <w:rsid w:val="19C56BB6"/>
    <w:rsid w:val="19C6AAA0"/>
    <w:rsid w:val="19CD5DA2"/>
    <w:rsid w:val="19D464AA"/>
    <w:rsid w:val="19E02F3E"/>
    <w:rsid w:val="19E17139"/>
    <w:rsid w:val="19E6E1BD"/>
    <w:rsid w:val="19F91ED9"/>
    <w:rsid w:val="19FC4890"/>
    <w:rsid w:val="1A08ABB3"/>
    <w:rsid w:val="1A0F8E1D"/>
    <w:rsid w:val="1A128B7D"/>
    <w:rsid w:val="1A1367CF"/>
    <w:rsid w:val="1A13C790"/>
    <w:rsid w:val="1A15FBFC"/>
    <w:rsid w:val="1A1667DE"/>
    <w:rsid w:val="1A196316"/>
    <w:rsid w:val="1A23418A"/>
    <w:rsid w:val="1A281EA9"/>
    <w:rsid w:val="1A282A8A"/>
    <w:rsid w:val="1A30328A"/>
    <w:rsid w:val="1A3557B0"/>
    <w:rsid w:val="1A3905F3"/>
    <w:rsid w:val="1A3A973B"/>
    <w:rsid w:val="1A3F9DB1"/>
    <w:rsid w:val="1A41E6E2"/>
    <w:rsid w:val="1A42184E"/>
    <w:rsid w:val="1A42857F"/>
    <w:rsid w:val="1A44EEB3"/>
    <w:rsid w:val="1A4564B1"/>
    <w:rsid w:val="1A4807A1"/>
    <w:rsid w:val="1A550C6D"/>
    <w:rsid w:val="1A58C2BB"/>
    <w:rsid w:val="1A598312"/>
    <w:rsid w:val="1A5E5570"/>
    <w:rsid w:val="1A5EF141"/>
    <w:rsid w:val="1A63506D"/>
    <w:rsid w:val="1A68D7D3"/>
    <w:rsid w:val="1A746CAE"/>
    <w:rsid w:val="1A7BD858"/>
    <w:rsid w:val="1A7BF26B"/>
    <w:rsid w:val="1A8E5F42"/>
    <w:rsid w:val="1AB42565"/>
    <w:rsid w:val="1AB56EDB"/>
    <w:rsid w:val="1AB9C4BF"/>
    <w:rsid w:val="1ABAC6AF"/>
    <w:rsid w:val="1ABCD436"/>
    <w:rsid w:val="1AC191B5"/>
    <w:rsid w:val="1AC2CEAC"/>
    <w:rsid w:val="1AC80E9B"/>
    <w:rsid w:val="1AC93A04"/>
    <w:rsid w:val="1ACC8D09"/>
    <w:rsid w:val="1ACEA180"/>
    <w:rsid w:val="1AD07566"/>
    <w:rsid w:val="1AD1C83F"/>
    <w:rsid w:val="1AD6E982"/>
    <w:rsid w:val="1AD731D8"/>
    <w:rsid w:val="1AE5D609"/>
    <w:rsid w:val="1AEAD46C"/>
    <w:rsid w:val="1AEDEEBA"/>
    <w:rsid w:val="1AF58300"/>
    <w:rsid w:val="1AF58567"/>
    <w:rsid w:val="1AFF951A"/>
    <w:rsid w:val="1B0D83CA"/>
    <w:rsid w:val="1B15BEB4"/>
    <w:rsid w:val="1B214304"/>
    <w:rsid w:val="1B29E2A3"/>
    <w:rsid w:val="1B3A557C"/>
    <w:rsid w:val="1B3B2B83"/>
    <w:rsid w:val="1B3C11F4"/>
    <w:rsid w:val="1B3F7990"/>
    <w:rsid w:val="1B4123DF"/>
    <w:rsid w:val="1B46EC60"/>
    <w:rsid w:val="1B4E207B"/>
    <w:rsid w:val="1B4E2878"/>
    <w:rsid w:val="1B505750"/>
    <w:rsid w:val="1B5799CB"/>
    <w:rsid w:val="1B5B0738"/>
    <w:rsid w:val="1B76DD31"/>
    <w:rsid w:val="1B77ED2A"/>
    <w:rsid w:val="1B78F37A"/>
    <w:rsid w:val="1B85C789"/>
    <w:rsid w:val="1B89D9DC"/>
    <w:rsid w:val="1B8AAE77"/>
    <w:rsid w:val="1B9153AE"/>
    <w:rsid w:val="1B96C5A5"/>
    <w:rsid w:val="1B9C7E97"/>
    <w:rsid w:val="1BA3A950"/>
    <w:rsid w:val="1BA9F0AB"/>
    <w:rsid w:val="1BB00A82"/>
    <w:rsid w:val="1BB27167"/>
    <w:rsid w:val="1BB359C2"/>
    <w:rsid w:val="1BB4E655"/>
    <w:rsid w:val="1BC93748"/>
    <w:rsid w:val="1BCED807"/>
    <w:rsid w:val="1BD081A0"/>
    <w:rsid w:val="1BD52411"/>
    <w:rsid w:val="1BD560D7"/>
    <w:rsid w:val="1BD8FCC5"/>
    <w:rsid w:val="1BD9C46D"/>
    <w:rsid w:val="1BE09E2F"/>
    <w:rsid w:val="1BE469FD"/>
    <w:rsid w:val="1BEBEE3B"/>
    <w:rsid w:val="1BF07DCA"/>
    <w:rsid w:val="1C12B762"/>
    <w:rsid w:val="1C140E0B"/>
    <w:rsid w:val="1C179F43"/>
    <w:rsid w:val="1C185CD7"/>
    <w:rsid w:val="1C18EBB2"/>
    <w:rsid w:val="1C196715"/>
    <w:rsid w:val="1C1A6707"/>
    <w:rsid w:val="1C1B0B4D"/>
    <w:rsid w:val="1C21CE6A"/>
    <w:rsid w:val="1C27F735"/>
    <w:rsid w:val="1C33E0FF"/>
    <w:rsid w:val="1C3F918E"/>
    <w:rsid w:val="1C4112DC"/>
    <w:rsid w:val="1C420877"/>
    <w:rsid w:val="1C43324D"/>
    <w:rsid w:val="1C48DC83"/>
    <w:rsid w:val="1C4AF4FA"/>
    <w:rsid w:val="1C4FBC8E"/>
    <w:rsid w:val="1C528840"/>
    <w:rsid w:val="1C5905D5"/>
    <w:rsid w:val="1C5F13CA"/>
    <w:rsid w:val="1C6234AC"/>
    <w:rsid w:val="1C66B9BC"/>
    <w:rsid w:val="1C67D99E"/>
    <w:rsid w:val="1C67F407"/>
    <w:rsid w:val="1C70E3A3"/>
    <w:rsid w:val="1C76377E"/>
    <w:rsid w:val="1C7F1559"/>
    <w:rsid w:val="1C8331A1"/>
    <w:rsid w:val="1C8AC8E9"/>
    <w:rsid w:val="1C8DADEC"/>
    <w:rsid w:val="1C8F4DA2"/>
    <w:rsid w:val="1C9C97DF"/>
    <w:rsid w:val="1CA29628"/>
    <w:rsid w:val="1CB2CF91"/>
    <w:rsid w:val="1CBB8D74"/>
    <w:rsid w:val="1CBEDC13"/>
    <w:rsid w:val="1CBFD189"/>
    <w:rsid w:val="1CC4C6AE"/>
    <w:rsid w:val="1CD23AE1"/>
    <w:rsid w:val="1CD46AF6"/>
    <w:rsid w:val="1CD9A80D"/>
    <w:rsid w:val="1CDAA9FA"/>
    <w:rsid w:val="1CDBD8A8"/>
    <w:rsid w:val="1CE350B3"/>
    <w:rsid w:val="1CE73DB7"/>
    <w:rsid w:val="1CE82E35"/>
    <w:rsid w:val="1CE92AB0"/>
    <w:rsid w:val="1CEB89A9"/>
    <w:rsid w:val="1CEDB45F"/>
    <w:rsid w:val="1CEE461D"/>
    <w:rsid w:val="1CF15AC6"/>
    <w:rsid w:val="1CF6EE38"/>
    <w:rsid w:val="1CF71022"/>
    <w:rsid w:val="1CF7358C"/>
    <w:rsid w:val="1CF9570C"/>
    <w:rsid w:val="1CFFBA1E"/>
    <w:rsid w:val="1D00763D"/>
    <w:rsid w:val="1D045877"/>
    <w:rsid w:val="1D04F215"/>
    <w:rsid w:val="1D06D587"/>
    <w:rsid w:val="1D0ABBFE"/>
    <w:rsid w:val="1D18CABD"/>
    <w:rsid w:val="1D1D1BCD"/>
    <w:rsid w:val="1D1E79E6"/>
    <w:rsid w:val="1D29C368"/>
    <w:rsid w:val="1D29F48E"/>
    <w:rsid w:val="1D2FA6B7"/>
    <w:rsid w:val="1D39DEB8"/>
    <w:rsid w:val="1D3A8EE3"/>
    <w:rsid w:val="1D3B2BBE"/>
    <w:rsid w:val="1D3DDBB2"/>
    <w:rsid w:val="1D661FE4"/>
    <w:rsid w:val="1D667F03"/>
    <w:rsid w:val="1D71E1FA"/>
    <w:rsid w:val="1D77C5D5"/>
    <w:rsid w:val="1D78ADA0"/>
    <w:rsid w:val="1D7B06C5"/>
    <w:rsid w:val="1D8051AD"/>
    <w:rsid w:val="1D82E9F3"/>
    <w:rsid w:val="1D8E31B7"/>
    <w:rsid w:val="1D985C06"/>
    <w:rsid w:val="1D9FC9A4"/>
    <w:rsid w:val="1DA147DB"/>
    <w:rsid w:val="1DAAFC09"/>
    <w:rsid w:val="1DAEDA3F"/>
    <w:rsid w:val="1DAF29B6"/>
    <w:rsid w:val="1DB3BF7F"/>
    <w:rsid w:val="1DB89A51"/>
    <w:rsid w:val="1DB923B9"/>
    <w:rsid w:val="1DC570B4"/>
    <w:rsid w:val="1DC74435"/>
    <w:rsid w:val="1DD0638A"/>
    <w:rsid w:val="1DD3F2AA"/>
    <w:rsid w:val="1DD72E3F"/>
    <w:rsid w:val="1DD76CDD"/>
    <w:rsid w:val="1DDC0461"/>
    <w:rsid w:val="1DE00FD3"/>
    <w:rsid w:val="1DE29AE8"/>
    <w:rsid w:val="1DE99D3A"/>
    <w:rsid w:val="1DEBF23A"/>
    <w:rsid w:val="1DF09F97"/>
    <w:rsid w:val="1DF5CA96"/>
    <w:rsid w:val="1DF5F7EC"/>
    <w:rsid w:val="1DF81CE7"/>
    <w:rsid w:val="1DFA2E43"/>
    <w:rsid w:val="1E0C1278"/>
    <w:rsid w:val="1E0EE12D"/>
    <w:rsid w:val="1E12E109"/>
    <w:rsid w:val="1E1F4E88"/>
    <w:rsid w:val="1E2585FD"/>
    <w:rsid w:val="1E2736CB"/>
    <w:rsid w:val="1E2A5B0E"/>
    <w:rsid w:val="1E2E6D68"/>
    <w:rsid w:val="1E314568"/>
    <w:rsid w:val="1E319932"/>
    <w:rsid w:val="1E4060BD"/>
    <w:rsid w:val="1E4E4DA5"/>
    <w:rsid w:val="1E4E7BEB"/>
    <w:rsid w:val="1E4F8609"/>
    <w:rsid w:val="1E511D54"/>
    <w:rsid w:val="1E5EA214"/>
    <w:rsid w:val="1E5EB234"/>
    <w:rsid w:val="1E688647"/>
    <w:rsid w:val="1E71F4DF"/>
    <w:rsid w:val="1E7FB6C3"/>
    <w:rsid w:val="1E8D5F2B"/>
    <w:rsid w:val="1E90716E"/>
    <w:rsid w:val="1EA07AED"/>
    <w:rsid w:val="1EA74333"/>
    <w:rsid w:val="1EB8B930"/>
    <w:rsid w:val="1EB8F324"/>
    <w:rsid w:val="1EBBD078"/>
    <w:rsid w:val="1EC50345"/>
    <w:rsid w:val="1EC59291"/>
    <w:rsid w:val="1ECA36A4"/>
    <w:rsid w:val="1ED6AEAC"/>
    <w:rsid w:val="1EE17329"/>
    <w:rsid w:val="1EE2C3F9"/>
    <w:rsid w:val="1EE9B37D"/>
    <w:rsid w:val="1EF5B290"/>
    <w:rsid w:val="1EF6A0BE"/>
    <w:rsid w:val="1EF723F6"/>
    <w:rsid w:val="1F03FA25"/>
    <w:rsid w:val="1F0FB6B6"/>
    <w:rsid w:val="1F1C78A6"/>
    <w:rsid w:val="1F1D6987"/>
    <w:rsid w:val="1F280E73"/>
    <w:rsid w:val="1F29173A"/>
    <w:rsid w:val="1F2A43DA"/>
    <w:rsid w:val="1F3BBBCF"/>
    <w:rsid w:val="1F3C4D41"/>
    <w:rsid w:val="1F4044C0"/>
    <w:rsid w:val="1F42FC4C"/>
    <w:rsid w:val="1F488890"/>
    <w:rsid w:val="1F49695A"/>
    <w:rsid w:val="1F4A476F"/>
    <w:rsid w:val="1F4E57A4"/>
    <w:rsid w:val="1F5452DD"/>
    <w:rsid w:val="1F5C9560"/>
    <w:rsid w:val="1F60A713"/>
    <w:rsid w:val="1F64C067"/>
    <w:rsid w:val="1F65FA0D"/>
    <w:rsid w:val="1F688AE2"/>
    <w:rsid w:val="1F69CCFB"/>
    <w:rsid w:val="1F6DA303"/>
    <w:rsid w:val="1F6DEC9A"/>
    <w:rsid w:val="1F6DFC0A"/>
    <w:rsid w:val="1F7495B9"/>
    <w:rsid w:val="1F771C62"/>
    <w:rsid w:val="1F78F88F"/>
    <w:rsid w:val="1F7CA862"/>
    <w:rsid w:val="1F7EAB51"/>
    <w:rsid w:val="1F7F2ED4"/>
    <w:rsid w:val="1F829B5E"/>
    <w:rsid w:val="1F874EE8"/>
    <w:rsid w:val="1F88540A"/>
    <w:rsid w:val="1F8CA23C"/>
    <w:rsid w:val="1F97AC67"/>
    <w:rsid w:val="1F9A9C8B"/>
    <w:rsid w:val="1FA0D001"/>
    <w:rsid w:val="1FA1003D"/>
    <w:rsid w:val="1FA9D551"/>
    <w:rsid w:val="1FB2FF5B"/>
    <w:rsid w:val="1FB9ECC4"/>
    <w:rsid w:val="1FC68BA6"/>
    <w:rsid w:val="1FC7273E"/>
    <w:rsid w:val="1FCA7102"/>
    <w:rsid w:val="1FD12F2E"/>
    <w:rsid w:val="1FD22EC9"/>
    <w:rsid w:val="1FD34B77"/>
    <w:rsid w:val="1FD9BB37"/>
    <w:rsid w:val="1FDB0FAB"/>
    <w:rsid w:val="1FE190A3"/>
    <w:rsid w:val="1FE9F2B0"/>
    <w:rsid w:val="1FF2DB7D"/>
    <w:rsid w:val="1FFB1A05"/>
    <w:rsid w:val="1FFC964C"/>
    <w:rsid w:val="1FFDE4D9"/>
    <w:rsid w:val="200784F4"/>
    <w:rsid w:val="200C608C"/>
    <w:rsid w:val="200CA1B1"/>
    <w:rsid w:val="2015F9B8"/>
    <w:rsid w:val="201E69D3"/>
    <w:rsid w:val="2025B81D"/>
    <w:rsid w:val="20261A34"/>
    <w:rsid w:val="202B8B29"/>
    <w:rsid w:val="20336AC6"/>
    <w:rsid w:val="2035AB20"/>
    <w:rsid w:val="203EAE18"/>
    <w:rsid w:val="204250C5"/>
    <w:rsid w:val="204AFDBB"/>
    <w:rsid w:val="204B158E"/>
    <w:rsid w:val="204D3B77"/>
    <w:rsid w:val="204FCA73"/>
    <w:rsid w:val="2050CE20"/>
    <w:rsid w:val="2054E2BA"/>
    <w:rsid w:val="205759C7"/>
    <w:rsid w:val="205905C8"/>
    <w:rsid w:val="205EDF00"/>
    <w:rsid w:val="206363F1"/>
    <w:rsid w:val="206891F8"/>
    <w:rsid w:val="20696EF7"/>
    <w:rsid w:val="206A3908"/>
    <w:rsid w:val="20719903"/>
    <w:rsid w:val="207220AB"/>
    <w:rsid w:val="2075998B"/>
    <w:rsid w:val="207D1D2C"/>
    <w:rsid w:val="2080A401"/>
    <w:rsid w:val="2086751C"/>
    <w:rsid w:val="208A029A"/>
    <w:rsid w:val="209A1823"/>
    <w:rsid w:val="20AA8FFF"/>
    <w:rsid w:val="20AD5FBE"/>
    <w:rsid w:val="20B3137B"/>
    <w:rsid w:val="20BA420F"/>
    <w:rsid w:val="20BFB3B5"/>
    <w:rsid w:val="20C06636"/>
    <w:rsid w:val="20C3B0DD"/>
    <w:rsid w:val="20CE284A"/>
    <w:rsid w:val="20CF1B71"/>
    <w:rsid w:val="20CFF853"/>
    <w:rsid w:val="20D22B8B"/>
    <w:rsid w:val="20E651B9"/>
    <w:rsid w:val="20F2F9CF"/>
    <w:rsid w:val="20F745B4"/>
    <w:rsid w:val="20F79005"/>
    <w:rsid w:val="20FA6E39"/>
    <w:rsid w:val="21164EBC"/>
    <w:rsid w:val="211DD3AC"/>
    <w:rsid w:val="21211768"/>
    <w:rsid w:val="2129FAD4"/>
    <w:rsid w:val="212A7F8A"/>
    <w:rsid w:val="21302374"/>
    <w:rsid w:val="21353014"/>
    <w:rsid w:val="2138A78F"/>
    <w:rsid w:val="213C7BDB"/>
    <w:rsid w:val="213D2900"/>
    <w:rsid w:val="21550E00"/>
    <w:rsid w:val="21565041"/>
    <w:rsid w:val="21586A45"/>
    <w:rsid w:val="2168D7E7"/>
    <w:rsid w:val="2169EFB3"/>
    <w:rsid w:val="216CA9B9"/>
    <w:rsid w:val="2171D872"/>
    <w:rsid w:val="21737697"/>
    <w:rsid w:val="217439B1"/>
    <w:rsid w:val="217549C4"/>
    <w:rsid w:val="21835687"/>
    <w:rsid w:val="2189EA36"/>
    <w:rsid w:val="21909EE2"/>
    <w:rsid w:val="21964609"/>
    <w:rsid w:val="219EB9D6"/>
    <w:rsid w:val="21A8381A"/>
    <w:rsid w:val="21ACCF1A"/>
    <w:rsid w:val="21B67BEF"/>
    <w:rsid w:val="21B7066A"/>
    <w:rsid w:val="21B92D35"/>
    <w:rsid w:val="21D8CAC9"/>
    <w:rsid w:val="21DB43F9"/>
    <w:rsid w:val="21DC1293"/>
    <w:rsid w:val="21E435BD"/>
    <w:rsid w:val="21E7FA17"/>
    <w:rsid w:val="21EC9321"/>
    <w:rsid w:val="21F0C0A3"/>
    <w:rsid w:val="21F1B9FD"/>
    <w:rsid w:val="21F3B175"/>
    <w:rsid w:val="21F429E9"/>
    <w:rsid w:val="21F4DB43"/>
    <w:rsid w:val="21F7543E"/>
    <w:rsid w:val="22069F95"/>
    <w:rsid w:val="220BE376"/>
    <w:rsid w:val="220D5D80"/>
    <w:rsid w:val="220DDE93"/>
    <w:rsid w:val="221229E3"/>
    <w:rsid w:val="221D5637"/>
    <w:rsid w:val="22276D8A"/>
    <w:rsid w:val="2228B547"/>
    <w:rsid w:val="222C94B7"/>
    <w:rsid w:val="222E1EA4"/>
    <w:rsid w:val="22307732"/>
    <w:rsid w:val="22342D0B"/>
    <w:rsid w:val="2234F1AB"/>
    <w:rsid w:val="22402517"/>
    <w:rsid w:val="2242512E"/>
    <w:rsid w:val="22426B9F"/>
    <w:rsid w:val="22434CEA"/>
    <w:rsid w:val="224402F0"/>
    <w:rsid w:val="224D4DDA"/>
    <w:rsid w:val="2251627F"/>
    <w:rsid w:val="22519BED"/>
    <w:rsid w:val="2254AFFA"/>
    <w:rsid w:val="225A54D4"/>
    <w:rsid w:val="225A78B8"/>
    <w:rsid w:val="225B12C7"/>
    <w:rsid w:val="225D53C8"/>
    <w:rsid w:val="225FB034"/>
    <w:rsid w:val="2261AA8E"/>
    <w:rsid w:val="226322B5"/>
    <w:rsid w:val="226ACE32"/>
    <w:rsid w:val="226E65E9"/>
    <w:rsid w:val="22700D07"/>
    <w:rsid w:val="22715CFB"/>
    <w:rsid w:val="22765D00"/>
    <w:rsid w:val="227CB2E6"/>
    <w:rsid w:val="227E7188"/>
    <w:rsid w:val="228D19C9"/>
    <w:rsid w:val="228EFD29"/>
    <w:rsid w:val="22927124"/>
    <w:rsid w:val="2295B3AA"/>
    <w:rsid w:val="22961B66"/>
    <w:rsid w:val="229AFD2A"/>
    <w:rsid w:val="22A3F150"/>
    <w:rsid w:val="22A6352A"/>
    <w:rsid w:val="22B03EDF"/>
    <w:rsid w:val="22BEA16A"/>
    <w:rsid w:val="22C1051E"/>
    <w:rsid w:val="22C8B093"/>
    <w:rsid w:val="22CA60EC"/>
    <w:rsid w:val="22D45FE7"/>
    <w:rsid w:val="22DABB08"/>
    <w:rsid w:val="22DCEFD5"/>
    <w:rsid w:val="22E1A38D"/>
    <w:rsid w:val="22E1B273"/>
    <w:rsid w:val="22E2BF5C"/>
    <w:rsid w:val="22E3CAAC"/>
    <w:rsid w:val="22F10713"/>
    <w:rsid w:val="22F86E16"/>
    <w:rsid w:val="22FBE34B"/>
    <w:rsid w:val="2303AC69"/>
    <w:rsid w:val="2316C656"/>
    <w:rsid w:val="2322A3CA"/>
    <w:rsid w:val="232C3470"/>
    <w:rsid w:val="232D9D19"/>
    <w:rsid w:val="232DC324"/>
    <w:rsid w:val="232E8A5D"/>
    <w:rsid w:val="232EA95B"/>
    <w:rsid w:val="23346700"/>
    <w:rsid w:val="2334D499"/>
    <w:rsid w:val="2337B093"/>
    <w:rsid w:val="2338C716"/>
    <w:rsid w:val="2338F633"/>
    <w:rsid w:val="233A3B21"/>
    <w:rsid w:val="233FFEC9"/>
    <w:rsid w:val="23404B66"/>
    <w:rsid w:val="2340F0B9"/>
    <w:rsid w:val="234B971B"/>
    <w:rsid w:val="234EC9AD"/>
    <w:rsid w:val="23507609"/>
    <w:rsid w:val="2364349B"/>
    <w:rsid w:val="236964BA"/>
    <w:rsid w:val="236C0FE8"/>
    <w:rsid w:val="23723924"/>
    <w:rsid w:val="23730A54"/>
    <w:rsid w:val="23854C6B"/>
    <w:rsid w:val="23917525"/>
    <w:rsid w:val="239676DD"/>
    <w:rsid w:val="23A43B0B"/>
    <w:rsid w:val="23A4E96E"/>
    <w:rsid w:val="23A98C4D"/>
    <w:rsid w:val="23B2E597"/>
    <w:rsid w:val="23B77B36"/>
    <w:rsid w:val="23BBB7E3"/>
    <w:rsid w:val="23BD5FFA"/>
    <w:rsid w:val="23C89F81"/>
    <w:rsid w:val="23D1AB3B"/>
    <w:rsid w:val="23D303F5"/>
    <w:rsid w:val="23DFB8D0"/>
    <w:rsid w:val="23E86274"/>
    <w:rsid w:val="23EB75A0"/>
    <w:rsid w:val="23ED605F"/>
    <w:rsid w:val="23F55244"/>
    <w:rsid w:val="23FA76BD"/>
    <w:rsid w:val="240DA782"/>
    <w:rsid w:val="2410747D"/>
    <w:rsid w:val="2410DF90"/>
    <w:rsid w:val="241248B3"/>
    <w:rsid w:val="241DBB76"/>
    <w:rsid w:val="241EC054"/>
    <w:rsid w:val="24208FA2"/>
    <w:rsid w:val="2420F7EE"/>
    <w:rsid w:val="242A215E"/>
    <w:rsid w:val="242D0F77"/>
    <w:rsid w:val="242F644A"/>
    <w:rsid w:val="24315775"/>
    <w:rsid w:val="2436AD67"/>
    <w:rsid w:val="24378C0E"/>
    <w:rsid w:val="2444E53D"/>
    <w:rsid w:val="24499AA5"/>
    <w:rsid w:val="244AFEE2"/>
    <w:rsid w:val="244D7226"/>
    <w:rsid w:val="245D713B"/>
    <w:rsid w:val="2472CE8F"/>
    <w:rsid w:val="24748144"/>
    <w:rsid w:val="24775C6F"/>
    <w:rsid w:val="24794F47"/>
    <w:rsid w:val="24799529"/>
    <w:rsid w:val="247B484A"/>
    <w:rsid w:val="247BC565"/>
    <w:rsid w:val="247D1D91"/>
    <w:rsid w:val="247F7E49"/>
    <w:rsid w:val="2480FD88"/>
    <w:rsid w:val="2481B43E"/>
    <w:rsid w:val="248273FA"/>
    <w:rsid w:val="248629E5"/>
    <w:rsid w:val="24884424"/>
    <w:rsid w:val="248958F1"/>
    <w:rsid w:val="2493B043"/>
    <w:rsid w:val="24942EEA"/>
    <w:rsid w:val="2498EA34"/>
    <w:rsid w:val="24AB9E93"/>
    <w:rsid w:val="24AD40C7"/>
    <w:rsid w:val="24B0FD37"/>
    <w:rsid w:val="24B4838C"/>
    <w:rsid w:val="24B654A3"/>
    <w:rsid w:val="24B689A8"/>
    <w:rsid w:val="24BB58E0"/>
    <w:rsid w:val="24C97A2B"/>
    <w:rsid w:val="24CC445D"/>
    <w:rsid w:val="24CF4667"/>
    <w:rsid w:val="24D0CF77"/>
    <w:rsid w:val="24DB37F1"/>
    <w:rsid w:val="24E3F2E6"/>
    <w:rsid w:val="24EAC7BD"/>
    <w:rsid w:val="24EEECF6"/>
    <w:rsid w:val="24F3E1D7"/>
    <w:rsid w:val="24F43889"/>
    <w:rsid w:val="24F4C01E"/>
    <w:rsid w:val="24F71061"/>
    <w:rsid w:val="24F8E993"/>
    <w:rsid w:val="24F962DC"/>
    <w:rsid w:val="24FDF11F"/>
    <w:rsid w:val="25003B3B"/>
    <w:rsid w:val="2502539B"/>
    <w:rsid w:val="25085EA4"/>
    <w:rsid w:val="25095DF6"/>
    <w:rsid w:val="25191387"/>
    <w:rsid w:val="2520BA93"/>
    <w:rsid w:val="252384C5"/>
    <w:rsid w:val="2527244E"/>
    <w:rsid w:val="252A31B6"/>
    <w:rsid w:val="252C5D3D"/>
    <w:rsid w:val="252D1486"/>
    <w:rsid w:val="252FE234"/>
    <w:rsid w:val="25313B32"/>
    <w:rsid w:val="253194CE"/>
    <w:rsid w:val="253291B4"/>
    <w:rsid w:val="2532D9AE"/>
    <w:rsid w:val="253400EE"/>
    <w:rsid w:val="2539724B"/>
    <w:rsid w:val="2539AB31"/>
    <w:rsid w:val="2539EAF7"/>
    <w:rsid w:val="253B4264"/>
    <w:rsid w:val="253E2A26"/>
    <w:rsid w:val="25466F46"/>
    <w:rsid w:val="25484506"/>
    <w:rsid w:val="254B9CC3"/>
    <w:rsid w:val="254FADD6"/>
    <w:rsid w:val="255BD3B5"/>
    <w:rsid w:val="255E555F"/>
    <w:rsid w:val="25632B12"/>
    <w:rsid w:val="2568DA2D"/>
    <w:rsid w:val="256E2BD1"/>
    <w:rsid w:val="256E4F9A"/>
    <w:rsid w:val="25797E2B"/>
    <w:rsid w:val="257E0B57"/>
    <w:rsid w:val="257F094F"/>
    <w:rsid w:val="2582E5AE"/>
    <w:rsid w:val="2583A834"/>
    <w:rsid w:val="25881053"/>
    <w:rsid w:val="258A1EFF"/>
    <w:rsid w:val="258BB4BE"/>
    <w:rsid w:val="25931D53"/>
    <w:rsid w:val="2594A7B3"/>
    <w:rsid w:val="25987DCD"/>
    <w:rsid w:val="25A87056"/>
    <w:rsid w:val="25BE20B9"/>
    <w:rsid w:val="25C3462B"/>
    <w:rsid w:val="25C3F99D"/>
    <w:rsid w:val="25C9E6F5"/>
    <w:rsid w:val="25CF259B"/>
    <w:rsid w:val="25D7146E"/>
    <w:rsid w:val="25D7FA65"/>
    <w:rsid w:val="25D97E02"/>
    <w:rsid w:val="25DCD68B"/>
    <w:rsid w:val="25E41235"/>
    <w:rsid w:val="25EC6C57"/>
    <w:rsid w:val="25FDFDEF"/>
    <w:rsid w:val="260CC593"/>
    <w:rsid w:val="260F2F17"/>
    <w:rsid w:val="2611C43D"/>
    <w:rsid w:val="2611EAA1"/>
    <w:rsid w:val="2625587B"/>
    <w:rsid w:val="262A780C"/>
    <w:rsid w:val="262ECDDD"/>
    <w:rsid w:val="26334802"/>
    <w:rsid w:val="26385191"/>
    <w:rsid w:val="263EE9F8"/>
    <w:rsid w:val="26414CA4"/>
    <w:rsid w:val="2642880D"/>
    <w:rsid w:val="264EA510"/>
    <w:rsid w:val="26514DFA"/>
    <w:rsid w:val="2655C08B"/>
    <w:rsid w:val="26583071"/>
    <w:rsid w:val="26683B81"/>
    <w:rsid w:val="266849C9"/>
    <w:rsid w:val="2669E770"/>
    <w:rsid w:val="266A0BD0"/>
    <w:rsid w:val="266C918B"/>
    <w:rsid w:val="266E1C9D"/>
    <w:rsid w:val="267D84AD"/>
    <w:rsid w:val="26840CCB"/>
    <w:rsid w:val="2685A400"/>
    <w:rsid w:val="269235CA"/>
    <w:rsid w:val="2693E7E3"/>
    <w:rsid w:val="26A1F28B"/>
    <w:rsid w:val="26A943B4"/>
    <w:rsid w:val="26AF055B"/>
    <w:rsid w:val="26B7A4C9"/>
    <w:rsid w:val="26B803F8"/>
    <w:rsid w:val="26BB97DF"/>
    <w:rsid w:val="26BEBCEB"/>
    <w:rsid w:val="26BF47B3"/>
    <w:rsid w:val="26C7004A"/>
    <w:rsid w:val="26C8C324"/>
    <w:rsid w:val="26D1B024"/>
    <w:rsid w:val="26DC62A0"/>
    <w:rsid w:val="26E00BE4"/>
    <w:rsid w:val="26E0DA96"/>
    <w:rsid w:val="26E5AF70"/>
    <w:rsid w:val="26EFB7BD"/>
    <w:rsid w:val="26F2B08A"/>
    <w:rsid w:val="26F3A3B4"/>
    <w:rsid w:val="26FD3121"/>
    <w:rsid w:val="2702ECF0"/>
    <w:rsid w:val="2707F33E"/>
    <w:rsid w:val="27115EB6"/>
    <w:rsid w:val="27142BD2"/>
    <w:rsid w:val="27149C88"/>
    <w:rsid w:val="2718398E"/>
    <w:rsid w:val="271AC8C7"/>
    <w:rsid w:val="271F2E86"/>
    <w:rsid w:val="2724E709"/>
    <w:rsid w:val="27296323"/>
    <w:rsid w:val="2733F8B8"/>
    <w:rsid w:val="27365376"/>
    <w:rsid w:val="27378F13"/>
    <w:rsid w:val="27397B67"/>
    <w:rsid w:val="273DB4BA"/>
    <w:rsid w:val="274B74F6"/>
    <w:rsid w:val="274BCF87"/>
    <w:rsid w:val="274F1CC9"/>
    <w:rsid w:val="2753F283"/>
    <w:rsid w:val="2755B371"/>
    <w:rsid w:val="275BCFD9"/>
    <w:rsid w:val="275E2609"/>
    <w:rsid w:val="275FBB9F"/>
    <w:rsid w:val="2763BBA9"/>
    <w:rsid w:val="27813B31"/>
    <w:rsid w:val="27818C8E"/>
    <w:rsid w:val="27971FA4"/>
    <w:rsid w:val="27991B26"/>
    <w:rsid w:val="27A5F81B"/>
    <w:rsid w:val="27A942B7"/>
    <w:rsid w:val="27AD55C4"/>
    <w:rsid w:val="27B84862"/>
    <w:rsid w:val="27BB9E4B"/>
    <w:rsid w:val="27BDD645"/>
    <w:rsid w:val="27C17517"/>
    <w:rsid w:val="27C59707"/>
    <w:rsid w:val="27D2871B"/>
    <w:rsid w:val="27D67BA6"/>
    <w:rsid w:val="27D85399"/>
    <w:rsid w:val="27E044FD"/>
    <w:rsid w:val="27E370B2"/>
    <w:rsid w:val="27E82D45"/>
    <w:rsid w:val="27E8AEE3"/>
    <w:rsid w:val="27EC73D3"/>
    <w:rsid w:val="27EE8E40"/>
    <w:rsid w:val="27F4F40F"/>
    <w:rsid w:val="27F7018E"/>
    <w:rsid w:val="27F89F4C"/>
    <w:rsid w:val="2806C439"/>
    <w:rsid w:val="2808524A"/>
    <w:rsid w:val="280BB6A9"/>
    <w:rsid w:val="281B2B3C"/>
    <w:rsid w:val="281C277F"/>
    <w:rsid w:val="281CBF23"/>
    <w:rsid w:val="281DB52F"/>
    <w:rsid w:val="28254DAD"/>
    <w:rsid w:val="282C84D6"/>
    <w:rsid w:val="2831FAA7"/>
    <w:rsid w:val="28321906"/>
    <w:rsid w:val="2834D7BF"/>
    <w:rsid w:val="2834E2AC"/>
    <w:rsid w:val="28351968"/>
    <w:rsid w:val="2837358E"/>
    <w:rsid w:val="283DACA3"/>
    <w:rsid w:val="284745FF"/>
    <w:rsid w:val="284B3577"/>
    <w:rsid w:val="28562FEF"/>
    <w:rsid w:val="28577895"/>
    <w:rsid w:val="285A44DC"/>
    <w:rsid w:val="285B7F74"/>
    <w:rsid w:val="28603674"/>
    <w:rsid w:val="2865864D"/>
    <w:rsid w:val="28697BDC"/>
    <w:rsid w:val="287018BF"/>
    <w:rsid w:val="28709D7B"/>
    <w:rsid w:val="2873DECA"/>
    <w:rsid w:val="287466B8"/>
    <w:rsid w:val="2874892A"/>
    <w:rsid w:val="287C154A"/>
    <w:rsid w:val="287C5003"/>
    <w:rsid w:val="287CD5A7"/>
    <w:rsid w:val="288E08EB"/>
    <w:rsid w:val="289E7622"/>
    <w:rsid w:val="28A341AD"/>
    <w:rsid w:val="28A358B0"/>
    <w:rsid w:val="28A5BD1B"/>
    <w:rsid w:val="28A5C156"/>
    <w:rsid w:val="28ACA88B"/>
    <w:rsid w:val="28ACB82A"/>
    <w:rsid w:val="28AE840E"/>
    <w:rsid w:val="28AF9263"/>
    <w:rsid w:val="28B47935"/>
    <w:rsid w:val="28C2BDC6"/>
    <w:rsid w:val="28C98CF0"/>
    <w:rsid w:val="28CC6EB6"/>
    <w:rsid w:val="28D174E0"/>
    <w:rsid w:val="28D7BCCB"/>
    <w:rsid w:val="28D839E5"/>
    <w:rsid w:val="28E27EB3"/>
    <w:rsid w:val="28E38BB9"/>
    <w:rsid w:val="28E656D1"/>
    <w:rsid w:val="28E87CEB"/>
    <w:rsid w:val="28E8E8FC"/>
    <w:rsid w:val="28EDBDAC"/>
    <w:rsid w:val="28EDC10E"/>
    <w:rsid w:val="28EFEABB"/>
    <w:rsid w:val="28FA5713"/>
    <w:rsid w:val="28FCEE48"/>
    <w:rsid w:val="290202FC"/>
    <w:rsid w:val="290394CE"/>
    <w:rsid w:val="29056631"/>
    <w:rsid w:val="29073EAC"/>
    <w:rsid w:val="290D6841"/>
    <w:rsid w:val="290EFE54"/>
    <w:rsid w:val="29144DE4"/>
    <w:rsid w:val="291885DB"/>
    <w:rsid w:val="291C7E7E"/>
    <w:rsid w:val="291FEBEA"/>
    <w:rsid w:val="29201F13"/>
    <w:rsid w:val="292330DC"/>
    <w:rsid w:val="2933E84A"/>
    <w:rsid w:val="2935A9A5"/>
    <w:rsid w:val="2939077A"/>
    <w:rsid w:val="294B06D1"/>
    <w:rsid w:val="2950A4A9"/>
    <w:rsid w:val="2956D6C3"/>
    <w:rsid w:val="29576E97"/>
    <w:rsid w:val="296004E0"/>
    <w:rsid w:val="2960D6E3"/>
    <w:rsid w:val="29610002"/>
    <w:rsid w:val="296AEAC1"/>
    <w:rsid w:val="2976529B"/>
    <w:rsid w:val="297C506D"/>
    <w:rsid w:val="297D76C8"/>
    <w:rsid w:val="29900C55"/>
    <w:rsid w:val="29A18DC4"/>
    <w:rsid w:val="29A60F44"/>
    <w:rsid w:val="29AA336C"/>
    <w:rsid w:val="29AFC81A"/>
    <w:rsid w:val="29B1337C"/>
    <w:rsid w:val="29B2B89E"/>
    <w:rsid w:val="29BDE8CF"/>
    <w:rsid w:val="29C2B02E"/>
    <w:rsid w:val="29C5B923"/>
    <w:rsid w:val="29C90620"/>
    <w:rsid w:val="29D2C28A"/>
    <w:rsid w:val="29D71935"/>
    <w:rsid w:val="29E5047A"/>
    <w:rsid w:val="29E55EDB"/>
    <w:rsid w:val="29E94B06"/>
    <w:rsid w:val="29EF85F2"/>
    <w:rsid w:val="29F15AEC"/>
    <w:rsid w:val="29F31A0B"/>
    <w:rsid w:val="29F70FD6"/>
    <w:rsid w:val="2A0034BD"/>
    <w:rsid w:val="2A00DD04"/>
    <w:rsid w:val="2A03CBCB"/>
    <w:rsid w:val="2A1136D7"/>
    <w:rsid w:val="2A1F7730"/>
    <w:rsid w:val="2A26D38A"/>
    <w:rsid w:val="2A3B0475"/>
    <w:rsid w:val="2A4082F9"/>
    <w:rsid w:val="2A417924"/>
    <w:rsid w:val="2A476B7E"/>
    <w:rsid w:val="2A4A368B"/>
    <w:rsid w:val="2A507018"/>
    <w:rsid w:val="2A568A63"/>
    <w:rsid w:val="2A593E4C"/>
    <w:rsid w:val="2A5AA7E8"/>
    <w:rsid w:val="2A5AA7EE"/>
    <w:rsid w:val="2A5B5FB7"/>
    <w:rsid w:val="2A5BF305"/>
    <w:rsid w:val="2A5D9AB9"/>
    <w:rsid w:val="2A6320BD"/>
    <w:rsid w:val="2A665CC8"/>
    <w:rsid w:val="2A67D83F"/>
    <w:rsid w:val="2A6AAB49"/>
    <w:rsid w:val="2A717747"/>
    <w:rsid w:val="2A76E6BB"/>
    <w:rsid w:val="2A7BAB38"/>
    <w:rsid w:val="2A88ABCE"/>
    <w:rsid w:val="2A8E3DDC"/>
    <w:rsid w:val="2A90F737"/>
    <w:rsid w:val="2A97BFB9"/>
    <w:rsid w:val="2A9A1FC6"/>
    <w:rsid w:val="2AA001BA"/>
    <w:rsid w:val="2AA0738D"/>
    <w:rsid w:val="2AA28A6B"/>
    <w:rsid w:val="2AA29BA4"/>
    <w:rsid w:val="2AA6752A"/>
    <w:rsid w:val="2AAABCB5"/>
    <w:rsid w:val="2ABB05C4"/>
    <w:rsid w:val="2ABF296B"/>
    <w:rsid w:val="2AC911F0"/>
    <w:rsid w:val="2ACDD130"/>
    <w:rsid w:val="2ACEA15F"/>
    <w:rsid w:val="2ACECB7B"/>
    <w:rsid w:val="2ACFF724"/>
    <w:rsid w:val="2AD2F8B7"/>
    <w:rsid w:val="2AD7139D"/>
    <w:rsid w:val="2AE4FE37"/>
    <w:rsid w:val="2AE5F7F0"/>
    <w:rsid w:val="2AE83BDB"/>
    <w:rsid w:val="2AEA946A"/>
    <w:rsid w:val="2AEB2485"/>
    <w:rsid w:val="2AEFFD88"/>
    <w:rsid w:val="2AFA2F34"/>
    <w:rsid w:val="2AFBB27F"/>
    <w:rsid w:val="2AFCA069"/>
    <w:rsid w:val="2AFD8C0E"/>
    <w:rsid w:val="2B00DB17"/>
    <w:rsid w:val="2B02A0D5"/>
    <w:rsid w:val="2B03566F"/>
    <w:rsid w:val="2B060C85"/>
    <w:rsid w:val="2B117774"/>
    <w:rsid w:val="2B162245"/>
    <w:rsid w:val="2B1E5312"/>
    <w:rsid w:val="2B201F43"/>
    <w:rsid w:val="2B20A35D"/>
    <w:rsid w:val="2B25FF64"/>
    <w:rsid w:val="2B2750D7"/>
    <w:rsid w:val="2B31B5E6"/>
    <w:rsid w:val="2B323183"/>
    <w:rsid w:val="2B34E034"/>
    <w:rsid w:val="2B3910B4"/>
    <w:rsid w:val="2B3995DE"/>
    <w:rsid w:val="2B39ED59"/>
    <w:rsid w:val="2B3A7B9E"/>
    <w:rsid w:val="2B418B40"/>
    <w:rsid w:val="2B41BE63"/>
    <w:rsid w:val="2B42B620"/>
    <w:rsid w:val="2B44970B"/>
    <w:rsid w:val="2B485CBA"/>
    <w:rsid w:val="2B4ED065"/>
    <w:rsid w:val="2B5993D3"/>
    <w:rsid w:val="2B5CA017"/>
    <w:rsid w:val="2B673C07"/>
    <w:rsid w:val="2B708F75"/>
    <w:rsid w:val="2B7EFFDE"/>
    <w:rsid w:val="2B882C89"/>
    <w:rsid w:val="2B914766"/>
    <w:rsid w:val="2B9DC13B"/>
    <w:rsid w:val="2B9FD457"/>
    <w:rsid w:val="2BA9BA38"/>
    <w:rsid w:val="2BAAFBB0"/>
    <w:rsid w:val="2BAB67B6"/>
    <w:rsid w:val="2BABDFCE"/>
    <w:rsid w:val="2BB07FCD"/>
    <w:rsid w:val="2BB7E100"/>
    <w:rsid w:val="2BBA1217"/>
    <w:rsid w:val="2BC04984"/>
    <w:rsid w:val="2BCA0E25"/>
    <w:rsid w:val="2BCDCFDE"/>
    <w:rsid w:val="2BCE9FEE"/>
    <w:rsid w:val="2BD052DB"/>
    <w:rsid w:val="2BD39567"/>
    <w:rsid w:val="2BD66B33"/>
    <w:rsid w:val="2BDDB520"/>
    <w:rsid w:val="2BDF1E25"/>
    <w:rsid w:val="2BE5A7E8"/>
    <w:rsid w:val="2BEAC38A"/>
    <w:rsid w:val="2BEADA2B"/>
    <w:rsid w:val="2BEE5AC2"/>
    <w:rsid w:val="2BFA0042"/>
    <w:rsid w:val="2BFA6AEE"/>
    <w:rsid w:val="2C0C0C8B"/>
    <w:rsid w:val="2C0C15BF"/>
    <w:rsid w:val="2C0D4D40"/>
    <w:rsid w:val="2C106F12"/>
    <w:rsid w:val="2C11B5CF"/>
    <w:rsid w:val="2C11BA92"/>
    <w:rsid w:val="2C12E0FE"/>
    <w:rsid w:val="2C171644"/>
    <w:rsid w:val="2C1A5F2A"/>
    <w:rsid w:val="2C2D4E7D"/>
    <w:rsid w:val="2C37A40E"/>
    <w:rsid w:val="2C3869FF"/>
    <w:rsid w:val="2C3BAA58"/>
    <w:rsid w:val="2C457428"/>
    <w:rsid w:val="2C4E91F6"/>
    <w:rsid w:val="2C51085C"/>
    <w:rsid w:val="2C511D5E"/>
    <w:rsid w:val="2C5EBD1F"/>
    <w:rsid w:val="2C608440"/>
    <w:rsid w:val="2C60EDC7"/>
    <w:rsid w:val="2C627CA8"/>
    <w:rsid w:val="2C6690B5"/>
    <w:rsid w:val="2C68831D"/>
    <w:rsid w:val="2C76E74D"/>
    <w:rsid w:val="2C8398DD"/>
    <w:rsid w:val="2C8E0501"/>
    <w:rsid w:val="2C91C9A8"/>
    <w:rsid w:val="2C98167B"/>
    <w:rsid w:val="2C99B526"/>
    <w:rsid w:val="2CA0C0D2"/>
    <w:rsid w:val="2CA2AAE0"/>
    <w:rsid w:val="2CA2C51A"/>
    <w:rsid w:val="2CA47690"/>
    <w:rsid w:val="2CAFBD5E"/>
    <w:rsid w:val="2CB5D652"/>
    <w:rsid w:val="2CB78F25"/>
    <w:rsid w:val="2CC89AE0"/>
    <w:rsid w:val="2CD5B6C8"/>
    <w:rsid w:val="2CD71423"/>
    <w:rsid w:val="2CD8CE98"/>
    <w:rsid w:val="2CD92398"/>
    <w:rsid w:val="2CDA6633"/>
    <w:rsid w:val="2CE149BF"/>
    <w:rsid w:val="2CEDACBA"/>
    <w:rsid w:val="2CF73F4C"/>
    <w:rsid w:val="2CFF6519"/>
    <w:rsid w:val="2D0670D7"/>
    <w:rsid w:val="2D0897D8"/>
    <w:rsid w:val="2D0B7573"/>
    <w:rsid w:val="2D0BC9CA"/>
    <w:rsid w:val="2D0C1A79"/>
    <w:rsid w:val="2D0F181A"/>
    <w:rsid w:val="2D127BDF"/>
    <w:rsid w:val="2D13B41C"/>
    <w:rsid w:val="2D191AEA"/>
    <w:rsid w:val="2D209851"/>
    <w:rsid w:val="2D225F1C"/>
    <w:rsid w:val="2D24ED4A"/>
    <w:rsid w:val="2D2ADAB3"/>
    <w:rsid w:val="2D31957B"/>
    <w:rsid w:val="2D3894D9"/>
    <w:rsid w:val="2D391E25"/>
    <w:rsid w:val="2D3B79A7"/>
    <w:rsid w:val="2D3F6E9E"/>
    <w:rsid w:val="2D4471EA"/>
    <w:rsid w:val="2D44EF9E"/>
    <w:rsid w:val="2D46320F"/>
    <w:rsid w:val="2D46DF28"/>
    <w:rsid w:val="2D4BB46C"/>
    <w:rsid w:val="2D4C5C56"/>
    <w:rsid w:val="2D5279D6"/>
    <w:rsid w:val="2D5C513E"/>
    <w:rsid w:val="2D5F08D4"/>
    <w:rsid w:val="2D61BAEC"/>
    <w:rsid w:val="2D67C9E1"/>
    <w:rsid w:val="2D7A4E13"/>
    <w:rsid w:val="2D83547F"/>
    <w:rsid w:val="2D86E42E"/>
    <w:rsid w:val="2D8A83CE"/>
    <w:rsid w:val="2D8B4380"/>
    <w:rsid w:val="2D8D21D6"/>
    <w:rsid w:val="2D963154"/>
    <w:rsid w:val="2D983B66"/>
    <w:rsid w:val="2D9AE0B2"/>
    <w:rsid w:val="2D9B718D"/>
    <w:rsid w:val="2D9BC09F"/>
    <w:rsid w:val="2DA3B2D7"/>
    <w:rsid w:val="2DA5E091"/>
    <w:rsid w:val="2DAE16E5"/>
    <w:rsid w:val="2DBA1B0B"/>
    <w:rsid w:val="2DBFB05E"/>
    <w:rsid w:val="2DC12FEA"/>
    <w:rsid w:val="2DC1AEAC"/>
    <w:rsid w:val="2DC6A6C6"/>
    <w:rsid w:val="2DC807F9"/>
    <w:rsid w:val="2DC91DA9"/>
    <w:rsid w:val="2DC98E86"/>
    <w:rsid w:val="2DD02451"/>
    <w:rsid w:val="2DD65592"/>
    <w:rsid w:val="2DD772A5"/>
    <w:rsid w:val="2DDB6508"/>
    <w:rsid w:val="2DDE6B35"/>
    <w:rsid w:val="2DDF406B"/>
    <w:rsid w:val="2DE05C94"/>
    <w:rsid w:val="2DE35425"/>
    <w:rsid w:val="2DECD640"/>
    <w:rsid w:val="2DEED327"/>
    <w:rsid w:val="2DF485B5"/>
    <w:rsid w:val="2DFAD860"/>
    <w:rsid w:val="2E01267E"/>
    <w:rsid w:val="2E0CCFC9"/>
    <w:rsid w:val="2E0DC9BB"/>
    <w:rsid w:val="2E12D3A5"/>
    <w:rsid w:val="2E15D8B6"/>
    <w:rsid w:val="2E18450C"/>
    <w:rsid w:val="2E260686"/>
    <w:rsid w:val="2E263812"/>
    <w:rsid w:val="2E29D9FD"/>
    <w:rsid w:val="2E2D2E68"/>
    <w:rsid w:val="2E2FDB8A"/>
    <w:rsid w:val="2E3905CB"/>
    <w:rsid w:val="2E3A0EF7"/>
    <w:rsid w:val="2E3F1D8F"/>
    <w:rsid w:val="2E419864"/>
    <w:rsid w:val="2E42D752"/>
    <w:rsid w:val="2E439DCC"/>
    <w:rsid w:val="2E449ED5"/>
    <w:rsid w:val="2E48A66F"/>
    <w:rsid w:val="2E4B4D2D"/>
    <w:rsid w:val="2E4D5DC4"/>
    <w:rsid w:val="2E4FD11C"/>
    <w:rsid w:val="2E564700"/>
    <w:rsid w:val="2E564830"/>
    <w:rsid w:val="2E5B5608"/>
    <w:rsid w:val="2E633F0A"/>
    <w:rsid w:val="2E681FF9"/>
    <w:rsid w:val="2E68C4E0"/>
    <w:rsid w:val="2E729197"/>
    <w:rsid w:val="2E802558"/>
    <w:rsid w:val="2E83F3C5"/>
    <w:rsid w:val="2EAD20EC"/>
    <w:rsid w:val="2EB1F47E"/>
    <w:rsid w:val="2EB4EC06"/>
    <w:rsid w:val="2EB50E1A"/>
    <w:rsid w:val="2EB6BA38"/>
    <w:rsid w:val="2EBE06BD"/>
    <w:rsid w:val="2EC45820"/>
    <w:rsid w:val="2ECCB26B"/>
    <w:rsid w:val="2ECF5878"/>
    <w:rsid w:val="2ED54F48"/>
    <w:rsid w:val="2ED64493"/>
    <w:rsid w:val="2ED7E094"/>
    <w:rsid w:val="2ED87368"/>
    <w:rsid w:val="2EE69E24"/>
    <w:rsid w:val="2EEBBDAA"/>
    <w:rsid w:val="2EF658CE"/>
    <w:rsid w:val="2EF72AC7"/>
    <w:rsid w:val="2EFAEE73"/>
    <w:rsid w:val="2EFCE6DC"/>
    <w:rsid w:val="2F0200D0"/>
    <w:rsid w:val="2F039325"/>
    <w:rsid w:val="2F091FF6"/>
    <w:rsid w:val="2F0936A4"/>
    <w:rsid w:val="2F0D6EDD"/>
    <w:rsid w:val="2F11D134"/>
    <w:rsid w:val="2F181D61"/>
    <w:rsid w:val="2F2E7BE0"/>
    <w:rsid w:val="2F3275BE"/>
    <w:rsid w:val="2F347060"/>
    <w:rsid w:val="2F3B3E2A"/>
    <w:rsid w:val="2F3C4CE3"/>
    <w:rsid w:val="2F3DD89D"/>
    <w:rsid w:val="2F3F8948"/>
    <w:rsid w:val="2F42B369"/>
    <w:rsid w:val="2F43870D"/>
    <w:rsid w:val="2F45261A"/>
    <w:rsid w:val="2F49AAC3"/>
    <w:rsid w:val="2F504050"/>
    <w:rsid w:val="2F50CA22"/>
    <w:rsid w:val="2F54FC54"/>
    <w:rsid w:val="2F5C7A11"/>
    <w:rsid w:val="2F5F0EE0"/>
    <w:rsid w:val="2F5F42AD"/>
    <w:rsid w:val="2F5FCF51"/>
    <w:rsid w:val="2F604E07"/>
    <w:rsid w:val="2F62BE19"/>
    <w:rsid w:val="2F642A22"/>
    <w:rsid w:val="2F6C9900"/>
    <w:rsid w:val="2F70162C"/>
    <w:rsid w:val="2F7D6507"/>
    <w:rsid w:val="2F7FCAEF"/>
    <w:rsid w:val="2F82CB61"/>
    <w:rsid w:val="2F836AC5"/>
    <w:rsid w:val="2F98C86F"/>
    <w:rsid w:val="2FA7D5C0"/>
    <w:rsid w:val="2FADF78C"/>
    <w:rsid w:val="2FB35172"/>
    <w:rsid w:val="2FBC5EA7"/>
    <w:rsid w:val="2FBCFD05"/>
    <w:rsid w:val="2FBD5F5E"/>
    <w:rsid w:val="2FC2AE41"/>
    <w:rsid w:val="2FC5997B"/>
    <w:rsid w:val="2FC5A1A6"/>
    <w:rsid w:val="2FCE539C"/>
    <w:rsid w:val="2FCFE83F"/>
    <w:rsid w:val="2FD0D152"/>
    <w:rsid w:val="2FD1639D"/>
    <w:rsid w:val="2FDDF361"/>
    <w:rsid w:val="2FDE6529"/>
    <w:rsid w:val="2FDE872E"/>
    <w:rsid w:val="2FDF3782"/>
    <w:rsid w:val="2FE4D74C"/>
    <w:rsid w:val="2FECECF0"/>
    <w:rsid w:val="2FF57F8B"/>
    <w:rsid w:val="2FF5D691"/>
    <w:rsid w:val="2FF78BB2"/>
    <w:rsid w:val="2FF8C344"/>
    <w:rsid w:val="2FFB124C"/>
    <w:rsid w:val="2FFC063E"/>
    <w:rsid w:val="2FFC752B"/>
    <w:rsid w:val="300ECB2B"/>
    <w:rsid w:val="3010321A"/>
    <w:rsid w:val="3010CB4A"/>
    <w:rsid w:val="3010D4C3"/>
    <w:rsid w:val="30113EF7"/>
    <w:rsid w:val="301560B4"/>
    <w:rsid w:val="3015C77A"/>
    <w:rsid w:val="3016928C"/>
    <w:rsid w:val="301E3A80"/>
    <w:rsid w:val="3027CE7C"/>
    <w:rsid w:val="3028DC4F"/>
    <w:rsid w:val="302B62FE"/>
    <w:rsid w:val="302D11E4"/>
    <w:rsid w:val="302E0FFE"/>
    <w:rsid w:val="303222DF"/>
    <w:rsid w:val="30460D52"/>
    <w:rsid w:val="304EA4BC"/>
    <w:rsid w:val="30653B42"/>
    <w:rsid w:val="30666963"/>
    <w:rsid w:val="306AD6D8"/>
    <w:rsid w:val="306EB066"/>
    <w:rsid w:val="3073655B"/>
    <w:rsid w:val="30747A02"/>
    <w:rsid w:val="3074F101"/>
    <w:rsid w:val="3084A0F9"/>
    <w:rsid w:val="308C7676"/>
    <w:rsid w:val="3095AE46"/>
    <w:rsid w:val="3096730C"/>
    <w:rsid w:val="30994466"/>
    <w:rsid w:val="30A058F2"/>
    <w:rsid w:val="30B83817"/>
    <w:rsid w:val="30BA1EC2"/>
    <w:rsid w:val="30BDA9C9"/>
    <w:rsid w:val="30C05B9C"/>
    <w:rsid w:val="30CC2372"/>
    <w:rsid w:val="30D80794"/>
    <w:rsid w:val="30DCC652"/>
    <w:rsid w:val="30E48968"/>
    <w:rsid w:val="30E53AA7"/>
    <w:rsid w:val="30ECF63D"/>
    <w:rsid w:val="30F83080"/>
    <w:rsid w:val="30FFA5E6"/>
    <w:rsid w:val="31033034"/>
    <w:rsid w:val="31077005"/>
    <w:rsid w:val="31191028"/>
    <w:rsid w:val="311C4D28"/>
    <w:rsid w:val="311DE8DD"/>
    <w:rsid w:val="312A0319"/>
    <w:rsid w:val="312A690E"/>
    <w:rsid w:val="312E3C0D"/>
    <w:rsid w:val="3132F8C7"/>
    <w:rsid w:val="313319A7"/>
    <w:rsid w:val="31402A31"/>
    <w:rsid w:val="314773A3"/>
    <w:rsid w:val="3149B96A"/>
    <w:rsid w:val="31503096"/>
    <w:rsid w:val="3153ACBF"/>
    <w:rsid w:val="3156970C"/>
    <w:rsid w:val="315B4D67"/>
    <w:rsid w:val="315BC892"/>
    <w:rsid w:val="3160F4C3"/>
    <w:rsid w:val="3161A5DF"/>
    <w:rsid w:val="31651465"/>
    <w:rsid w:val="31677681"/>
    <w:rsid w:val="3168D7B6"/>
    <w:rsid w:val="317860EF"/>
    <w:rsid w:val="317888BF"/>
    <w:rsid w:val="31818ACC"/>
    <w:rsid w:val="3182E934"/>
    <w:rsid w:val="31887872"/>
    <w:rsid w:val="318C0216"/>
    <w:rsid w:val="31911CBC"/>
    <w:rsid w:val="3197D1B9"/>
    <w:rsid w:val="3198579A"/>
    <w:rsid w:val="319C50AF"/>
    <w:rsid w:val="319DB8DB"/>
    <w:rsid w:val="319F6765"/>
    <w:rsid w:val="31A85177"/>
    <w:rsid w:val="31AD647A"/>
    <w:rsid w:val="31ADC7D1"/>
    <w:rsid w:val="31B36872"/>
    <w:rsid w:val="31B5B140"/>
    <w:rsid w:val="31C059DC"/>
    <w:rsid w:val="31C24007"/>
    <w:rsid w:val="31CAF2CA"/>
    <w:rsid w:val="31E29F79"/>
    <w:rsid w:val="31E708CA"/>
    <w:rsid w:val="31E73953"/>
    <w:rsid w:val="31E84A82"/>
    <w:rsid w:val="31EA05F8"/>
    <w:rsid w:val="31EA94D6"/>
    <w:rsid w:val="31EB2AE6"/>
    <w:rsid w:val="31F6D5DD"/>
    <w:rsid w:val="31FEFF6C"/>
    <w:rsid w:val="3201AE72"/>
    <w:rsid w:val="320EFE02"/>
    <w:rsid w:val="321F61A0"/>
    <w:rsid w:val="32283977"/>
    <w:rsid w:val="322A6D89"/>
    <w:rsid w:val="322ACC23"/>
    <w:rsid w:val="322B92CB"/>
    <w:rsid w:val="3230B7BC"/>
    <w:rsid w:val="3231A41E"/>
    <w:rsid w:val="323B521E"/>
    <w:rsid w:val="323C61C8"/>
    <w:rsid w:val="3240D50C"/>
    <w:rsid w:val="32413776"/>
    <w:rsid w:val="32440886"/>
    <w:rsid w:val="3244C17D"/>
    <w:rsid w:val="324CDDB8"/>
    <w:rsid w:val="32556760"/>
    <w:rsid w:val="32558E7B"/>
    <w:rsid w:val="325953DF"/>
    <w:rsid w:val="325BE10C"/>
    <w:rsid w:val="326099CA"/>
    <w:rsid w:val="32611B7C"/>
    <w:rsid w:val="328169F9"/>
    <w:rsid w:val="3286B508"/>
    <w:rsid w:val="328E81F5"/>
    <w:rsid w:val="328F95A6"/>
    <w:rsid w:val="32AEB7BF"/>
    <w:rsid w:val="32B0E343"/>
    <w:rsid w:val="32B7A8B6"/>
    <w:rsid w:val="32BD0F89"/>
    <w:rsid w:val="32BFAC64"/>
    <w:rsid w:val="32C0A67F"/>
    <w:rsid w:val="32C7431A"/>
    <w:rsid w:val="32C9467A"/>
    <w:rsid w:val="32DE51F8"/>
    <w:rsid w:val="32E243BF"/>
    <w:rsid w:val="32E3C10B"/>
    <w:rsid w:val="32E4BF7A"/>
    <w:rsid w:val="32E81962"/>
    <w:rsid w:val="32F5AC0F"/>
    <w:rsid w:val="32FA7688"/>
    <w:rsid w:val="32FB82B0"/>
    <w:rsid w:val="32FC0F6C"/>
    <w:rsid w:val="3306F2FE"/>
    <w:rsid w:val="330734BF"/>
    <w:rsid w:val="330AF85A"/>
    <w:rsid w:val="3310CCEC"/>
    <w:rsid w:val="3317E8E9"/>
    <w:rsid w:val="331B0DCA"/>
    <w:rsid w:val="331C0348"/>
    <w:rsid w:val="331DA24C"/>
    <w:rsid w:val="332BEDD2"/>
    <w:rsid w:val="332C9A56"/>
    <w:rsid w:val="332D1971"/>
    <w:rsid w:val="3330B0B3"/>
    <w:rsid w:val="333356C6"/>
    <w:rsid w:val="3333EB7D"/>
    <w:rsid w:val="333B8D1E"/>
    <w:rsid w:val="3342C7B1"/>
    <w:rsid w:val="3348B029"/>
    <w:rsid w:val="33533217"/>
    <w:rsid w:val="335427DD"/>
    <w:rsid w:val="3358A538"/>
    <w:rsid w:val="3359315F"/>
    <w:rsid w:val="33593656"/>
    <w:rsid w:val="335996B8"/>
    <w:rsid w:val="335AF293"/>
    <w:rsid w:val="33694AE4"/>
    <w:rsid w:val="336A3135"/>
    <w:rsid w:val="336BE2B8"/>
    <w:rsid w:val="33745215"/>
    <w:rsid w:val="337E3B3B"/>
    <w:rsid w:val="33840C45"/>
    <w:rsid w:val="3384A48F"/>
    <w:rsid w:val="3385A56D"/>
    <w:rsid w:val="338CCA4E"/>
    <w:rsid w:val="3395E145"/>
    <w:rsid w:val="3396F38A"/>
    <w:rsid w:val="33988736"/>
    <w:rsid w:val="339AA235"/>
    <w:rsid w:val="339D5D1C"/>
    <w:rsid w:val="33A129DA"/>
    <w:rsid w:val="33A30C04"/>
    <w:rsid w:val="33A4F1B3"/>
    <w:rsid w:val="33A76AF3"/>
    <w:rsid w:val="33A81716"/>
    <w:rsid w:val="33B9FCDE"/>
    <w:rsid w:val="33C25A82"/>
    <w:rsid w:val="33C6A9CB"/>
    <w:rsid w:val="33C89E9A"/>
    <w:rsid w:val="33D5336B"/>
    <w:rsid w:val="33D54D5A"/>
    <w:rsid w:val="33D7E789"/>
    <w:rsid w:val="33D841E6"/>
    <w:rsid w:val="33DF94E3"/>
    <w:rsid w:val="33EC8ED3"/>
    <w:rsid w:val="33F875A7"/>
    <w:rsid w:val="3401EE21"/>
    <w:rsid w:val="3403805F"/>
    <w:rsid w:val="34062DFF"/>
    <w:rsid w:val="340713D1"/>
    <w:rsid w:val="34090026"/>
    <w:rsid w:val="3414DC67"/>
    <w:rsid w:val="3418F21D"/>
    <w:rsid w:val="341ABD39"/>
    <w:rsid w:val="341F19E0"/>
    <w:rsid w:val="341FE3E8"/>
    <w:rsid w:val="34255132"/>
    <w:rsid w:val="342D34E6"/>
    <w:rsid w:val="342FBE60"/>
    <w:rsid w:val="3430BF34"/>
    <w:rsid w:val="3430FFF0"/>
    <w:rsid w:val="34355E91"/>
    <w:rsid w:val="3439C439"/>
    <w:rsid w:val="343B126B"/>
    <w:rsid w:val="343E5564"/>
    <w:rsid w:val="343EF2E8"/>
    <w:rsid w:val="343FD69F"/>
    <w:rsid w:val="344B48C0"/>
    <w:rsid w:val="3452143E"/>
    <w:rsid w:val="3459DA9D"/>
    <w:rsid w:val="3466C29C"/>
    <w:rsid w:val="346722E4"/>
    <w:rsid w:val="346A3BA0"/>
    <w:rsid w:val="346FDC74"/>
    <w:rsid w:val="347090F8"/>
    <w:rsid w:val="3483E51F"/>
    <w:rsid w:val="3484E5F7"/>
    <w:rsid w:val="34855A92"/>
    <w:rsid w:val="34864E94"/>
    <w:rsid w:val="348C075F"/>
    <w:rsid w:val="348FE1F9"/>
    <w:rsid w:val="34906FCD"/>
    <w:rsid w:val="34AC90FD"/>
    <w:rsid w:val="34AE77C5"/>
    <w:rsid w:val="34B0D9D1"/>
    <w:rsid w:val="34BF9E86"/>
    <w:rsid w:val="34C20819"/>
    <w:rsid w:val="34C601EB"/>
    <w:rsid w:val="34C82651"/>
    <w:rsid w:val="34CD3092"/>
    <w:rsid w:val="34D0CD5F"/>
    <w:rsid w:val="34D6985B"/>
    <w:rsid w:val="34DE6F74"/>
    <w:rsid w:val="34DEF834"/>
    <w:rsid w:val="34E68C45"/>
    <w:rsid w:val="34E7D748"/>
    <w:rsid w:val="34E807ED"/>
    <w:rsid w:val="34E8C9E2"/>
    <w:rsid w:val="34EB22AF"/>
    <w:rsid w:val="34EF95FE"/>
    <w:rsid w:val="34F1EEFA"/>
    <w:rsid w:val="34F72284"/>
    <w:rsid w:val="34FAADFB"/>
    <w:rsid w:val="34FF09E1"/>
    <w:rsid w:val="350D03EC"/>
    <w:rsid w:val="3511ECFA"/>
    <w:rsid w:val="3514BCCB"/>
    <w:rsid w:val="35160D95"/>
    <w:rsid w:val="351855AF"/>
    <w:rsid w:val="3519902E"/>
    <w:rsid w:val="352149A4"/>
    <w:rsid w:val="3526F779"/>
    <w:rsid w:val="352C9FD3"/>
    <w:rsid w:val="353C3532"/>
    <w:rsid w:val="353DEE3B"/>
    <w:rsid w:val="354352E0"/>
    <w:rsid w:val="354DEDAA"/>
    <w:rsid w:val="35527CFF"/>
    <w:rsid w:val="355852E8"/>
    <w:rsid w:val="355CC114"/>
    <w:rsid w:val="35624102"/>
    <w:rsid w:val="35642171"/>
    <w:rsid w:val="3572235D"/>
    <w:rsid w:val="35733408"/>
    <w:rsid w:val="357DDB16"/>
    <w:rsid w:val="358137E9"/>
    <w:rsid w:val="3587987A"/>
    <w:rsid w:val="3588643C"/>
    <w:rsid w:val="35914284"/>
    <w:rsid w:val="3594C5A4"/>
    <w:rsid w:val="35A78609"/>
    <w:rsid w:val="35AA8144"/>
    <w:rsid w:val="35AE6F70"/>
    <w:rsid w:val="35B96A83"/>
    <w:rsid w:val="35BB2928"/>
    <w:rsid w:val="35BBBFFC"/>
    <w:rsid w:val="35C0DDFC"/>
    <w:rsid w:val="35C61897"/>
    <w:rsid w:val="35CCBE2A"/>
    <w:rsid w:val="35CDDC4D"/>
    <w:rsid w:val="35D20E02"/>
    <w:rsid w:val="35D27100"/>
    <w:rsid w:val="35D3E193"/>
    <w:rsid w:val="35D4A37C"/>
    <w:rsid w:val="35DC0E5F"/>
    <w:rsid w:val="35E35AD3"/>
    <w:rsid w:val="35EAB30F"/>
    <w:rsid w:val="35FA741F"/>
    <w:rsid w:val="35FCF640"/>
    <w:rsid w:val="3609BB30"/>
    <w:rsid w:val="360C83CD"/>
    <w:rsid w:val="360FE324"/>
    <w:rsid w:val="3612C4F4"/>
    <w:rsid w:val="36299971"/>
    <w:rsid w:val="362B348F"/>
    <w:rsid w:val="362D4C3A"/>
    <w:rsid w:val="362F7B2F"/>
    <w:rsid w:val="3633F1CB"/>
    <w:rsid w:val="363A2952"/>
    <w:rsid w:val="363BCAB3"/>
    <w:rsid w:val="363E4B55"/>
    <w:rsid w:val="3640BDC7"/>
    <w:rsid w:val="36428532"/>
    <w:rsid w:val="3642CC48"/>
    <w:rsid w:val="364B6E48"/>
    <w:rsid w:val="364F979E"/>
    <w:rsid w:val="36502E4C"/>
    <w:rsid w:val="365453FB"/>
    <w:rsid w:val="36581510"/>
    <w:rsid w:val="365CE6FD"/>
    <w:rsid w:val="365E82A5"/>
    <w:rsid w:val="3661307A"/>
    <w:rsid w:val="3665D78B"/>
    <w:rsid w:val="36677745"/>
    <w:rsid w:val="3667D263"/>
    <w:rsid w:val="367BC9DA"/>
    <w:rsid w:val="367F0CDE"/>
    <w:rsid w:val="368022BF"/>
    <w:rsid w:val="368ABF32"/>
    <w:rsid w:val="368D663D"/>
    <w:rsid w:val="3695CD7C"/>
    <w:rsid w:val="36963EF3"/>
    <w:rsid w:val="36A74A20"/>
    <w:rsid w:val="36AACF6F"/>
    <w:rsid w:val="36AF1C70"/>
    <w:rsid w:val="36C593C2"/>
    <w:rsid w:val="36C5DA72"/>
    <w:rsid w:val="36C8C980"/>
    <w:rsid w:val="36D499B5"/>
    <w:rsid w:val="36D793E5"/>
    <w:rsid w:val="36E157D5"/>
    <w:rsid w:val="36E835BA"/>
    <w:rsid w:val="36EA4C79"/>
    <w:rsid w:val="36FCBFFC"/>
    <w:rsid w:val="370115AA"/>
    <w:rsid w:val="3702CA29"/>
    <w:rsid w:val="37059C16"/>
    <w:rsid w:val="37064966"/>
    <w:rsid w:val="370699B5"/>
    <w:rsid w:val="370D8D18"/>
    <w:rsid w:val="371796B5"/>
    <w:rsid w:val="371FFC75"/>
    <w:rsid w:val="37252523"/>
    <w:rsid w:val="3743E09D"/>
    <w:rsid w:val="374749CF"/>
    <w:rsid w:val="374A62E5"/>
    <w:rsid w:val="3750A698"/>
    <w:rsid w:val="3754762B"/>
    <w:rsid w:val="3757AF53"/>
    <w:rsid w:val="375FFCD2"/>
    <w:rsid w:val="3765F3C9"/>
    <w:rsid w:val="376E7D4C"/>
    <w:rsid w:val="376FC1E0"/>
    <w:rsid w:val="37716847"/>
    <w:rsid w:val="37755F5E"/>
    <w:rsid w:val="377AFA0B"/>
    <w:rsid w:val="37812491"/>
    <w:rsid w:val="3781CD57"/>
    <w:rsid w:val="37844A17"/>
    <w:rsid w:val="379B7F6F"/>
    <w:rsid w:val="37A4C7CD"/>
    <w:rsid w:val="37A6F976"/>
    <w:rsid w:val="37B47CB6"/>
    <w:rsid w:val="37BA6238"/>
    <w:rsid w:val="37CEEDA8"/>
    <w:rsid w:val="37DB5F61"/>
    <w:rsid w:val="37E01BCE"/>
    <w:rsid w:val="37E7C4FD"/>
    <w:rsid w:val="37EB07F4"/>
    <w:rsid w:val="37F336E5"/>
    <w:rsid w:val="37F37B88"/>
    <w:rsid w:val="37FF1D28"/>
    <w:rsid w:val="37FF860E"/>
    <w:rsid w:val="3801B718"/>
    <w:rsid w:val="3809C30D"/>
    <w:rsid w:val="380B6537"/>
    <w:rsid w:val="381136C1"/>
    <w:rsid w:val="38132692"/>
    <w:rsid w:val="3816E92F"/>
    <w:rsid w:val="38176024"/>
    <w:rsid w:val="3818DD4E"/>
    <w:rsid w:val="381CA131"/>
    <w:rsid w:val="381CF360"/>
    <w:rsid w:val="3822A796"/>
    <w:rsid w:val="3822E34A"/>
    <w:rsid w:val="3826176F"/>
    <w:rsid w:val="3826CC14"/>
    <w:rsid w:val="38303F7C"/>
    <w:rsid w:val="38307E51"/>
    <w:rsid w:val="38380E1B"/>
    <w:rsid w:val="383F8A6A"/>
    <w:rsid w:val="38493B9C"/>
    <w:rsid w:val="3851D783"/>
    <w:rsid w:val="3854A33C"/>
    <w:rsid w:val="385930CA"/>
    <w:rsid w:val="385A7663"/>
    <w:rsid w:val="385C3C37"/>
    <w:rsid w:val="385D5B5A"/>
    <w:rsid w:val="386156B8"/>
    <w:rsid w:val="3864E2AB"/>
    <w:rsid w:val="3866C713"/>
    <w:rsid w:val="38717586"/>
    <w:rsid w:val="3873553C"/>
    <w:rsid w:val="3875AA73"/>
    <w:rsid w:val="387B5D6C"/>
    <w:rsid w:val="387BA1DF"/>
    <w:rsid w:val="387FB6B5"/>
    <w:rsid w:val="3884908A"/>
    <w:rsid w:val="3887F687"/>
    <w:rsid w:val="388C2319"/>
    <w:rsid w:val="389750CD"/>
    <w:rsid w:val="38A5F678"/>
    <w:rsid w:val="38ABBEAD"/>
    <w:rsid w:val="38AC665C"/>
    <w:rsid w:val="38AF10FF"/>
    <w:rsid w:val="38B3959A"/>
    <w:rsid w:val="38B3FD95"/>
    <w:rsid w:val="38BB534D"/>
    <w:rsid w:val="38BF7429"/>
    <w:rsid w:val="38C3C152"/>
    <w:rsid w:val="38CB2C5B"/>
    <w:rsid w:val="38CDD003"/>
    <w:rsid w:val="38D0840E"/>
    <w:rsid w:val="38D24455"/>
    <w:rsid w:val="38D5AE7B"/>
    <w:rsid w:val="38D83D4B"/>
    <w:rsid w:val="38E2E7D2"/>
    <w:rsid w:val="38E914A3"/>
    <w:rsid w:val="3905F239"/>
    <w:rsid w:val="390DC221"/>
    <w:rsid w:val="390E32C7"/>
    <w:rsid w:val="3915AA99"/>
    <w:rsid w:val="3918AB15"/>
    <w:rsid w:val="391D365E"/>
    <w:rsid w:val="3924B394"/>
    <w:rsid w:val="3928EF6A"/>
    <w:rsid w:val="392ADFF0"/>
    <w:rsid w:val="393657C4"/>
    <w:rsid w:val="3936CAEF"/>
    <w:rsid w:val="3938943B"/>
    <w:rsid w:val="393AF645"/>
    <w:rsid w:val="393CA603"/>
    <w:rsid w:val="39462163"/>
    <w:rsid w:val="3946FE97"/>
    <w:rsid w:val="3947480D"/>
    <w:rsid w:val="394D76F8"/>
    <w:rsid w:val="3954AAED"/>
    <w:rsid w:val="3954F920"/>
    <w:rsid w:val="395577ED"/>
    <w:rsid w:val="3967EF31"/>
    <w:rsid w:val="396A6489"/>
    <w:rsid w:val="396D0240"/>
    <w:rsid w:val="396F05F3"/>
    <w:rsid w:val="39734C4A"/>
    <w:rsid w:val="397583C3"/>
    <w:rsid w:val="39770490"/>
    <w:rsid w:val="397CF5BE"/>
    <w:rsid w:val="397CF75D"/>
    <w:rsid w:val="39884ADF"/>
    <w:rsid w:val="3992F0DF"/>
    <w:rsid w:val="3993C751"/>
    <w:rsid w:val="39A1BA84"/>
    <w:rsid w:val="39A5B610"/>
    <w:rsid w:val="39A7BED4"/>
    <w:rsid w:val="39AD57CE"/>
    <w:rsid w:val="39AF6A44"/>
    <w:rsid w:val="39B37298"/>
    <w:rsid w:val="39B769D0"/>
    <w:rsid w:val="39BADD1C"/>
    <w:rsid w:val="39C04473"/>
    <w:rsid w:val="39C0B2DB"/>
    <w:rsid w:val="39C13993"/>
    <w:rsid w:val="39C495F5"/>
    <w:rsid w:val="39C4B574"/>
    <w:rsid w:val="39C52202"/>
    <w:rsid w:val="39CE0FD9"/>
    <w:rsid w:val="39E14998"/>
    <w:rsid w:val="39E35348"/>
    <w:rsid w:val="39E98042"/>
    <w:rsid w:val="39EBE4B5"/>
    <w:rsid w:val="39F8B940"/>
    <w:rsid w:val="3A03E8D0"/>
    <w:rsid w:val="3A04C28C"/>
    <w:rsid w:val="3A05DDE6"/>
    <w:rsid w:val="3A09EA33"/>
    <w:rsid w:val="3A10B911"/>
    <w:rsid w:val="3A131F08"/>
    <w:rsid w:val="3A195F8C"/>
    <w:rsid w:val="3A27F7ED"/>
    <w:rsid w:val="3A2F99DA"/>
    <w:rsid w:val="3A32BB66"/>
    <w:rsid w:val="3A37AE2A"/>
    <w:rsid w:val="3A3C16BB"/>
    <w:rsid w:val="3A41CAA3"/>
    <w:rsid w:val="3A43034E"/>
    <w:rsid w:val="3A46B52E"/>
    <w:rsid w:val="3A4703D3"/>
    <w:rsid w:val="3A4AC891"/>
    <w:rsid w:val="3A68DA09"/>
    <w:rsid w:val="3A6BCE6E"/>
    <w:rsid w:val="3A6CA5D8"/>
    <w:rsid w:val="3A6F396A"/>
    <w:rsid w:val="3A713F51"/>
    <w:rsid w:val="3A7357E6"/>
    <w:rsid w:val="3A76C931"/>
    <w:rsid w:val="3A7AEFFB"/>
    <w:rsid w:val="3A7B86AA"/>
    <w:rsid w:val="3A80B885"/>
    <w:rsid w:val="3A813691"/>
    <w:rsid w:val="3A8A339E"/>
    <w:rsid w:val="3A8A5998"/>
    <w:rsid w:val="3A97ED2D"/>
    <w:rsid w:val="3A9F17A8"/>
    <w:rsid w:val="3AA3DB03"/>
    <w:rsid w:val="3AA77B83"/>
    <w:rsid w:val="3AA7CC98"/>
    <w:rsid w:val="3AA96E92"/>
    <w:rsid w:val="3AACBF75"/>
    <w:rsid w:val="3AB18663"/>
    <w:rsid w:val="3AB9A62E"/>
    <w:rsid w:val="3AC44541"/>
    <w:rsid w:val="3AC4CBF7"/>
    <w:rsid w:val="3AC8FD6D"/>
    <w:rsid w:val="3AD75891"/>
    <w:rsid w:val="3ADF9C5E"/>
    <w:rsid w:val="3AE75F68"/>
    <w:rsid w:val="3AF36999"/>
    <w:rsid w:val="3AF8327B"/>
    <w:rsid w:val="3B070397"/>
    <w:rsid w:val="3B1E7237"/>
    <w:rsid w:val="3B205DB7"/>
    <w:rsid w:val="3B246B2D"/>
    <w:rsid w:val="3B255E42"/>
    <w:rsid w:val="3B3241A1"/>
    <w:rsid w:val="3B347ED8"/>
    <w:rsid w:val="3B349099"/>
    <w:rsid w:val="3B446931"/>
    <w:rsid w:val="3B6069EF"/>
    <w:rsid w:val="3B63327E"/>
    <w:rsid w:val="3B651BCE"/>
    <w:rsid w:val="3B6B2602"/>
    <w:rsid w:val="3B6C3819"/>
    <w:rsid w:val="3B6EE62A"/>
    <w:rsid w:val="3B6F316C"/>
    <w:rsid w:val="3B7163E6"/>
    <w:rsid w:val="3B7A27C2"/>
    <w:rsid w:val="3B7D5D8E"/>
    <w:rsid w:val="3B8054A4"/>
    <w:rsid w:val="3B80B536"/>
    <w:rsid w:val="3B8F4A2C"/>
    <w:rsid w:val="3B8FAF52"/>
    <w:rsid w:val="3B93CD06"/>
    <w:rsid w:val="3B976DC3"/>
    <w:rsid w:val="3B9B034D"/>
    <w:rsid w:val="3B9C55AB"/>
    <w:rsid w:val="3B9E8B42"/>
    <w:rsid w:val="3BA151CB"/>
    <w:rsid w:val="3BA1EF20"/>
    <w:rsid w:val="3BA2AF00"/>
    <w:rsid w:val="3BA32B34"/>
    <w:rsid w:val="3BA765D4"/>
    <w:rsid w:val="3BADE7BD"/>
    <w:rsid w:val="3BB1EB71"/>
    <w:rsid w:val="3BB2668B"/>
    <w:rsid w:val="3BB9BBC2"/>
    <w:rsid w:val="3BBABB1E"/>
    <w:rsid w:val="3BBF6A6B"/>
    <w:rsid w:val="3BC52BFD"/>
    <w:rsid w:val="3BC895E6"/>
    <w:rsid w:val="3BCBE625"/>
    <w:rsid w:val="3BCDCFC6"/>
    <w:rsid w:val="3BCF2184"/>
    <w:rsid w:val="3BD03F94"/>
    <w:rsid w:val="3BDB4CF0"/>
    <w:rsid w:val="3BDD83BA"/>
    <w:rsid w:val="3BE3E3B9"/>
    <w:rsid w:val="3BF66171"/>
    <w:rsid w:val="3BF8D731"/>
    <w:rsid w:val="3C0016AA"/>
    <w:rsid w:val="3C03AE9F"/>
    <w:rsid w:val="3C0ACE14"/>
    <w:rsid w:val="3C0E1996"/>
    <w:rsid w:val="3C1BCD57"/>
    <w:rsid w:val="3C1C12DA"/>
    <w:rsid w:val="3C1C5E01"/>
    <w:rsid w:val="3C202998"/>
    <w:rsid w:val="3C204795"/>
    <w:rsid w:val="3C24F4E1"/>
    <w:rsid w:val="3C292996"/>
    <w:rsid w:val="3C300927"/>
    <w:rsid w:val="3C39199F"/>
    <w:rsid w:val="3C3CD8EC"/>
    <w:rsid w:val="3C46A65E"/>
    <w:rsid w:val="3C4E23B6"/>
    <w:rsid w:val="3C50D3D1"/>
    <w:rsid w:val="3C58BDC0"/>
    <w:rsid w:val="3C59BAE1"/>
    <w:rsid w:val="3C63D4BB"/>
    <w:rsid w:val="3C649CAE"/>
    <w:rsid w:val="3C76AAE7"/>
    <w:rsid w:val="3C7F0B06"/>
    <w:rsid w:val="3C7FE029"/>
    <w:rsid w:val="3C80F0AC"/>
    <w:rsid w:val="3C81AC02"/>
    <w:rsid w:val="3C883C83"/>
    <w:rsid w:val="3C8FBC31"/>
    <w:rsid w:val="3C94A0D4"/>
    <w:rsid w:val="3C96784D"/>
    <w:rsid w:val="3C96A480"/>
    <w:rsid w:val="3C972559"/>
    <w:rsid w:val="3CB3C3BE"/>
    <w:rsid w:val="3CC32E2C"/>
    <w:rsid w:val="3CC54CBB"/>
    <w:rsid w:val="3CC84C94"/>
    <w:rsid w:val="3CCB69DB"/>
    <w:rsid w:val="3CCD5603"/>
    <w:rsid w:val="3CD34415"/>
    <w:rsid w:val="3CD3E5AF"/>
    <w:rsid w:val="3CD649CD"/>
    <w:rsid w:val="3CD9AC92"/>
    <w:rsid w:val="3CE2E2FC"/>
    <w:rsid w:val="3CECDDA8"/>
    <w:rsid w:val="3CEE5B71"/>
    <w:rsid w:val="3CF07A7C"/>
    <w:rsid w:val="3CF64372"/>
    <w:rsid w:val="3D0042ED"/>
    <w:rsid w:val="3D05A143"/>
    <w:rsid w:val="3D094151"/>
    <w:rsid w:val="3D1A98C1"/>
    <w:rsid w:val="3D1B4E62"/>
    <w:rsid w:val="3D1B9EDA"/>
    <w:rsid w:val="3D1C7135"/>
    <w:rsid w:val="3D1DAF3D"/>
    <w:rsid w:val="3D27CDD6"/>
    <w:rsid w:val="3D290A3D"/>
    <w:rsid w:val="3D2F5B65"/>
    <w:rsid w:val="3D31BD0E"/>
    <w:rsid w:val="3D41B367"/>
    <w:rsid w:val="3D42A677"/>
    <w:rsid w:val="3D489E91"/>
    <w:rsid w:val="3D5273FA"/>
    <w:rsid w:val="3D59D0FD"/>
    <w:rsid w:val="3D5A73A2"/>
    <w:rsid w:val="3D651A6E"/>
    <w:rsid w:val="3D67C4BB"/>
    <w:rsid w:val="3D6C5002"/>
    <w:rsid w:val="3D702B3A"/>
    <w:rsid w:val="3D7CE6FB"/>
    <w:rsid w:val="3D7EC541"/>
    <w:rsid w:val="3D8D8CF8"/>
    <w:rsid w:val="3D95B597"/>
    <w:rsid w:val="3D9AE577"/>
    <w:rsid w:val="3DA32C7A"/>
    <w:rsid w:val="3DB23552"/>
    <w:rsid w:val="3DB32ACD"/>
    <w:rsid w:val="3DB6A2A3"/>
    <w:rsid w:val="3DB720C3"/>
    <w:rsid w:val="3DBB7F43"/>
    <w:rsid w:val="3DBD6A95"/>
    <w:rsid w:val="3DC3F65B"/>
    <w:rsid w:val="3DC43369"/>
    <w:rsid w:val="3DC64516"/>
    <w:rsid w:val="3DC7B51F"/>
    <w:rsid w:val="3DCC6245"/>
    <w:rsid w:val="3DD41737"/>
    <w:rsid w:val="3DDB4568"/>
    <w:rsid w:val="3DE26BFD"/>
    <w:rsid w:val="3DE3958C"/>
    <w:rsid w:val="3DEB73D7"/>
    <w:rsid w:val="3DEDA050"/>
    <w:rsid w:val="3DEEAE32"/>
    <w:rsid w:val="3DF1AAA0"/>
    <w:rsid w:val="3DF67F46"/>
    <w:rsid w:val="3E01FABB"/>
    <w:rsid w:val="3E030617"/>
    <w:rsid w:val="3E037FC8"/>
    <w:rsid w:val="3E066868"/>
    <w:rsid w:val="3E07B64D"/>
    <w:rsid w:val="3E1177F2"/>
    <w:rsid w:val="3E121FB3"/>
    <w:rsid w:val="3E197582"/>
    <w:rsid w:val="3E1A4DA9"/>
    <w:rsid w:val="3E1FB1A9"/>
    <w:rsid w:val="3E237FB3"/>
    <w:rsid w:val="3E2F89E1"/>
    <w:rsid w:val="3E33FCC3"/>
    <w:rsid w:val="3E3619C6"/>
    <w:rsid w:val="3E390B4F"/>
    <w:rsid w:val="3E3B3564"/>
    <w:rsid w:val="3E48B5A2"/>
    <w:rsid w:val="3E4C23F3"/>
    <w:rsid w:val="3E511239"/>
    <w:rsid w:val="3E51D1CC"/>
    <w:rsid w:val="3E559658"/>
    <w:rsid w:val="3E590C37"/>
    <w:rsid w:val="3E5A87AF"/>
    <w:rsid w:val="3E5DB0E3"/>
    <w:rsid w:val="3E61FB71"/>
    <w:rsid w:val="3E66AD09"/>
    <w:rsid w:val="3E6819E9"/>
    <w:rsid w:val="3E6E5F9F"/>
    <w:rsid w:val="3E7CEF04"/>
    <w:rsid w:val="3E7EEB17"/>
    <w:rsid w:val="3E80AD34"/>
    <w:rsid w:val="3E80EA87"/>
    <w:rsid w:val="3E83D27D"/>
    <w:rsid w:val="3E842880"/>
    <w:rsid w:val="3E8575FE"/>
    <w:rsid w:val="3E86FC67"/>
    <w:rsid w:val="3E884DCE"/>
    <w:rsid w:val="3E8AA478"/>
    <w:rsid w:val="3E957B3E"/>
    <w:rsid w:val="3EA24DE6"/>
    <w:rsid w:val="3EA4E263"/>
    <w:rsid w:val="3EA7CD6F"/>
    <w:rsid w:val="3EB170C7"/>
    <w:rsid w:val="3EB3A1C6"/>
    <w:rsid w:val="3EB67321"/>
    <w:rsid w:val="3EB7E47F"/>
    <w:rsid w:val="3EBD3AE0"/>
    <w:rsid w:val="3EBD750C"/>
    <w:rsid w:val="3EC2BC78"/>
    <w:rsid w:val="3EC440E5"/>
    <w:rsid w:val="3EC80D40"/>
    <w:rsid w:val="3ED6C0B2"/>
    <w:rsid w:val="3ED7BD5A"/>
    <w:rsid w:val="3EE1660F"/>
    <w:rsid w:val="3EEE100C"/>
    <w:rsid w:val="3EEE71B2"/>
    <w:rsid w:val="3EF4BD02"/>
    <w:rsid w:val="3EF73727"/>
    <w:rsid w:val="3EF98FF3"/>
    <w:rsid w:val="3F01620F"/>
    <w:rsid w:val="3F0B7B2C"/>
    <w:rsid w:val="3F0ECFAA"/>
    <w:rsid w:val="3F0F7A02"/>
    <w:rsid w:val="3F11B3BF"/>
    <w:rsid w:val="3F121E6C"/>
    <w:rsid w:val="3F15A719"/>
    <w:rsid w:val="3F1FC9BF"/>
    <w:rsid w:val="3F22E2BA"/>
    <w:rsid w:val="3F2477D4"/>
    <w:rsid w:val="3F26B136"/>
    <w:rsid w:val="3F30A0DE"/>
    <w:rsid w:val="3F396655"/>
    <w:rsid w:val="3F3A7172"/>
    <w:rsid w:val="3F3C55F9"/>
    <w:rsid w:val="3F3DE6A0"/>
    <w:rsid w:val="3F41F30B"/>
    <w:rsid w:val="3F444375"/>
    <w:rsid w:val="3F4687B5"/>
    <w:rsid w:val="3F4B5AA4"/>
    <w:rsid w:val="3F4C7A3D"/>
    <w:rsid w:val="3F4C7EDA"/>
    <w:rsid w:val="3F5064EA"/>
    <w:rsid w:val="3F522E01"/>
    <w:rsid w:val="3F585AAA"/>
    <w:rsid w:val="3F58E77F"/>
    <w:rsid w:val="3F5A696D"/>
    <w:rsid w:val="3F5D9BEB"/>
    <w:rsid w:val="3F600734"/>
    <w:rsid w:val="3F614FF9"/>
    <w:rsid w:val="3F61BDCE"/>
    <w:rsid w:val="3F63FD16"/>
    <w:rsid w:val="3F653675"/>
    <w:rsid w:val="3F68767D"/>
    <w:rsid w:val="3F6DB86C"/>
    <w:rsid w:val="3F7B20A3"/>
    <w:rsid w:val="3F7E5A4A"/>
    <w:rsid w:val="3F7FD412"/>
    <w:rsid w:val="3F843E33"/>
    <w:rsid w:val="3F8BB302"/>
    <w:rsid w:val="3F8EED9F"/>
    <w:rsid w:val="3F941FCE"/>
    <w:rsid w:val="3F9CE843"/>
    <w:rsid w:val="3FA14CBB"/>
    <w:rsid w:val="3FA6B1DF"/>
    <w:rsid w:val="3FAC599C"/>
    <w:rsid w:val="3FB2C867"/>
    <w:rsid w:val="3FB4FF99"/>
    <w:rsid w:val="3FBCF171"/>
    <w:rsid w:val="3FD069EC"/>
    <w:rsid w:val="3FD96263"/>
    <w:rsid w:val="3FDD3090"/>
    <w:rsid w:val="3FE2D43E"/>
    <w:rsid w:val="3FE6DF93"/>
    <w:rsid w:val="3FEB0D18"/>
    <w:rsid w:val="3FEBB35F"/>
    <w:rsid w:val="3FFA538D"/>
    <w:rsid w:val="3FFB69AE"/>
    <w:rsid w:val="3FFE0469"/>
    <w:rsid w:val="4002DBE0"/>
    <w:rsid w:val="4003054D"/>
    <w:rsid w:val="400436E2"/>
    <w:rsid w:val="400E3A50"/>
    <w:rsid w:val="4012C71D"/>
    <w:rsid w:val="40135AFF"/>
    <w:rsid w:val="401AFE20"/>
    <w:rsid w:val="403021FD"/>
    <w:rsid w:val="4030E35F"/>
    <w:rsid w:val="4034AB92"/>
    <w:rsid w:val="40404AF3"/>
    <w:rsid w:val="4042B792"/>
    <w:rsid w:val="404C9B8C"/>
    <w:rsid w:val="404DF1A4"/>
    <w:rsid w:val="405A44EF"/>
    <w:rsid w:val="4064DF98"/>
    <w:rsid w:val="4066CFA2"/>
    <w:rsid w:val="406C0D0C"/>
    <w:rsid w:val="406F787E"/>
    <w:rsid w:val="407AE425"/>
    <w:rsid w:val="407DA762"/>
    <w:rsid w:val="4084DBCD"/>
    <w:rsid w:val="4089B5CE"/>
    <w:rsid w:val="4093184A"/>
    <w:rsid w:val="40981A67"/>
    <w:rsid w:val="409B1DC8"/>
    <w:rsid w:val="40A01A65"/>
    <w:rsid w:val="40A51A98"/>
    <w:rsid w:val="40A5AE0E"/>
    <w:rsid w:val="40AB922B"/>
    <w:rsid w:val="40AC49C4"/>
    <w:rsid w:val="40AD06A0"/>
    <w:rsid w:val="40ADC295"/>
    <w:rsid w:val="40B1670A"/>
    <w:rsid w:val="40BA02BE"/>
    <w:rsid w:val="40BB90BD"/>
    <w:rsid w:val="40BD865E"/>
    <w:rsid w:val="40C29BFA"/>
    <w:rsid w:val="40C50B6A"/>
    <w:rsid w:val="40C57BCA"/>
    <w:rsid w:val="40C65EA1"/>
    <w:rsid w:val="40CC2499"/>
    <w:rsid w:val="40CC3F5B"/>
    <w:rsid w:val="40CF7922"/>
    <w:rsid w:val="40D257A8"/>
    <w:rsid w:val="40D3A449"/>
    <w:rsid w:val="40D4C36D"/>
    <w:rsid w:val="40D9B6FB"/>
    <w:rsid w:val="40DF716F"/>
    <w:rsid w:val="40E16E06"/>
    <w:rsid w:val="40E2B8F1"/>
    <w:rsid w:val="40E4DBD0"/>
    <w:rsid w:val="40EE14BC"/>
    <w:rsid w:val="40F28383"/>
    <w:rsid w:val="41035AB3"/>
    <w:rsid w:val="4104430A"/>
    <w:rsid w:val="41059038"/>
    <w:rsid w:val="410925F4"/>
    <w:rsid w:val="410A340B"/>
    <w:rsid w:val="41131D4A"/>
    <w:rsid w:val="411FCC08"/>
    <w:rsid w:val="41200B82"/>
    <w:rsid w:val="4120A06C"/>
    <w:rsid w:val="41255501"/>
    <w:rsid w:val="41278175"/>
    <w:rsid w:val="412B1549"/>
    <w:rsid w:val="412EC0C8"/>
    <w:rsid w:val="4130A33E"/>
    <w:rsid w:val="4134D9DB"/>
    <w:rsid w:val="4136ACC9"/>
    <w:rsid w:val="4143B8D2"/>
    <w:rsid w:val="414966F0"/>
    <w:rsid w:val="4149F9D9"/>
    <w:rsid w:val="414B88BB"/>
    <w:rsid w:val="414C852B"/>
    <w:rsid w:val="414DF951"/>
    <w:rsid w:val="4151CD62"/>
    <w:rsid w:val="415537EF"/>
    <w:rsid w:val="4162D568"/>
    <w:rsid w:val="416326BC"/>
    <w:rsid w:val="4163EA4A"/>
    <w:rsid w:val="41654CAE"/>
    <w:rsid w:val="4168C1AA"/>
    <w:rsid w:val="416ADFCB"/>
    <w:rsid w:val="417AEFA0"/>
    <w:rsid w:val="417CC892"/>
    <w:rsid w:val="41926EC3"/>
    <w:rsid w:val="41955DBE"/>
    <w:rsid w:val="4195A878"/>
    <w:rsid w:val="41A3F772"/>
    <w:rsid w:val="41A82B32"/>
    <w:rsid w:val="41AE2E34"/>
    <w:rsid w:val="41AFA5E1"/>
    <w:rsid w:val="41AFAB18"/>
    <w:rsid w:val="41BA8011"/>
    <w:rsid w:val="41C0CA0D"/>
    <w:rsid w:val="41C5233E"/>
    <w:rsid w:val="41C631FC"/>
    <w:rsid w:val="41D6C5FD"/>
    <w:rsid w:val="41DF8A4F"/>
    <w:rsid w:val="41EAEF46"/>
    <w:rsid w:val="41EF0B4E"/>
    <w:rsid w:val="41F1BA94"/>
    <w:rsid w:val="41F28087"/>
    <w:rsid w:val="41F36DAD"/>
    <w:rsid w:val="41FE953E"/>
    <w:rsid w:val="420609C7"/>
    <w:rsid w:val="4209FAEF"/>
    <w:rsid w:val="420CAAD6"/>
    <w:rsid w:val="420F787A"/>
    <w:rsid w:val="42178A7A"/>
    <w:rsid w:val="421BB7A2"/>
    <w:rsid w:val="42294CDC"/>
    <w:rsid w:val="422AF217"/>
    <w:rsid w:val="422F48D0"/>
    <w:rsid w:val="4235E68B"/>
    <w:rsid w:val="42382B53"/>
    <w:rsid w:val="423EDD25"/>
    <w:rsid w:val="423F54D1"/>
    <w:rsid w:val="4244075D"/>
    <w:rsid w:val="424EEED6"/>
    <w:rsid w:val="4254EDD1"/>
    <w:rsid w:val="4263A8AF"/>
    <w:rsid w:val="42677E9F"/>
    <w:rsid w:val="42724742"/>
    <w:rsid w:val="4273B44F"/>
    <w:rsid w:val="4275439E"/>
    <w:rsid w:val="42820EA4"/>
    <w:rsid w:val="42885FA9"/>
    <w:rsid w:val="4289FE80"/>
    <w:rsid w:val="428D4E57"/>
    <w:rsid w:val="42945ECE"/>
    <w:rsid w:val="42BDCFE2"/>
    <w:rsid w:val="42C0B53C"/>
    <w:rsid w:val="42C6E1A0"/>
    <w:rsid w:val="42C839D7"/>
    <w:rsid w:val="42C89E5D"/>
    <w:rsid w:val="42D8A5C4"/>
    <w:rsid w:val="42D8C477"/>
    <w:rsid w:val="42DCB633"/>
    <w:rsid w:val="42DE6ACD"/>
    <w:rsid w:val="42DEA83A"/>
    <w:rsid w:val="42DF8A72"/>
    <w:rsid w:val="42E1C0AE"/>
    <w:rsid w:val="42E479A9"/>
    <w:rsid w:val="42E47E72"/>
    <w:rsid w:val="42EA9BD5"/>
    <w:rsid w:val="42EB5F4F"/>
    <w:rsid w:val="42ED1B2B"/>
    <w:rsid w:val="42F01EF6"/>
    <w:rsid w:val="42F53D17"/>
    <w:rsid w:val="42F63164"/>
    <w:rsid w:val="42F6F722"/>
    <w:rsid w:val="42F77F27"/>
    <w:rsid w:val="43023127"/>
    <w:rsid w:val="4302C44B"/>
    <w:rsid w:val="4302C583"/>
    <w:rsid w:val="4306E84E"/>
    <w:rsid w:val="430D6E96"/>
    <w:rsid w:val="430F0B27"/>
    <w:rsid w:val="4311AE64"/>
    <w:rsid w:val="43131B7E"/>
    <w:rsid w:val="431BC823"/>
    <w:rsid w:val="431FD87A"/>
    <w:rsid w:val="4329E7C2"/>
    <w:rsid w:val="432D029B"/>
    <w:rsid w:val="433DF317"/>
    <w:rsid w:val="433E89A9"/>
    <w:rsid w:val="4340408A"/>
    <w:rsid w:val="434440E9"/>
    <w:rsid w:val="434BEE54"/>
    <w:rsid w:val="4351E41A"/>
    <w:rsid w:val="4358119C"/>
    <w:rsid w:val="436E7CB3"/>
    <w:rsid w:val="438D5D5D"/>
    <w:rsid w:val="438D77BD"/>
    <w:rsid w:val="438D967E"/>
    <w:rsid w:val="438DA076"/>
    <w:rsid w:val="438FE77F"/>
    <w:rsid w:val="4395DC50"/>
    <w:rsid w:val="439614D0"/>
    <w:rsid w:val="43A2F295"/>
    <w:rsid w:val="43AD864C"/>
    <w:rsid w:val="43B01CB9"/>
    <w:rsid w:val="43B366A0"/>
    <w:rsid w:val="43C4B5C3"/>
    <w:rsid w:val="43C6A69F"/>
    <w:rsid w:val="43D3C350"/>
    <w:rsid w:val="43D3E14A"/>
    <w:rsid w:val="43D77DF0"/>
    <w:rsid w:val="43E38FBE"/>
    <w:rsid w:val="43E6B20E"/>
    <w:rsid w:val="43EEC6B2"/>
    <w:rsid w:val="43F52834"/>
    <w:rsid w:val="43F9C108"/>
    <w:rsid w:val="4414CCC0"/>
    <w:rsid w:val="441670F9"/>
    <w:rsid w:val="44177AF5"/>
    <w:rsid w:val="441D46D5"/>
    <w:rsid w:val="4425B20D"/>
    <w:rsid w:val="44274058"/>
    <w:rsid w:val="442E42E7"/>
    <w:rsid w:val="4431366C"/>
    <w:rsid w:val="44319232"/>
    <w:rsid w:val="443519A9"/>
    <w:rsid w:val="4435C373"/>
    <w:rsid w:val="4438FC2B"/>
    <w:rsid w:val="44474B5C"/>
    <w:rsid w:val="444AF726"/>
    <w:rsid w:val="444D5088"/>
    <w:rsid w:val="4465568B"/>
    <w:rsid w:val="4469F52A"/>
    <w:rsid w:val="446CF7BA"/>
    <w:rsid w:val="44764A5B"/>
    <w:rsid w:val="447CD21B"/>
    <w:rsid w:val="4484FD0C"/>
    <w:rsid w:val="44853B44"/>
    <w:rsid w:val="448A6D02"/>
    <w:rsid w:val="449926CB"/>
    <w:rsid w:val="449E2206"/>
    <w:rsid w:val="44A121F6"/>
    <w:rsid w:val="44B1C2AA"/>
    <w:rsid w:val="44B67701"/>
    <w:rsid w:val="44C36D2B"/>
    <w:rsid w:val="44D0350B"/>
    <w:rsid w:val="44D6AEC2"/>
    <w:rsid w:val="44DD0AC0"/>
    <w:rsid w:val="44E71F89"/>
    <w:rsid w:val="44E7C3C8"/>
    <w:rsid w:val="44E93FD4"/>
    <w:rsid w:val="44EBA387"/>
    <w:rsid w:val="44ECD007"/>
    <w:rsid w:val="44ED5F82"/>
    <w:rsid w:val="44EFB271"/>
    <w:rsid w:val="44F0CD80"/>
    <w:rsid w:val="44F3D9D8"/>
    <w:rsid w:val="44F7AC13"/>
    <w:rsid w:val="451105A7"/>
    <w:rsid w:val="45117EA3"/>
    <w:rsid w:val="45140333"/>
    <w:rsid w:val="45172CA1"/>
    <w:rsid w:val="4517B19A"/>
    <w:rsid w:val="4518BE71"/>
    <w:rsid w:val="45192D30"/>
    <w:rsid w:val="451F5327"/>
    <w:rsid w:val="452E16D2"/>
    <w:rsid w:val="452E7825"/>
    <w:rsid w:val="4533C390"/>
    <w:rsid w:val="453937AE"/>
    <w:rsid w:val="453C5D66"/>
    <w:rsid w:val="453DDE61"/>
    <w:rsid w:val="4540AD50"/>
    <w:rsid w:val="4541D6EC"/>
    <w:rsid w:val="45543884"/>
    <w:rsid w:val="455C3079"/>
    <w:rsid w:val="455C407B"/>
    <w:rsid w:val="456359DA"/>
    <w:rsid w:val="456F60F3"/>
    <w:rsid w:val="4573C16E"/>
    <w:rsid w:val="4573FA06"/>
    <w:rsid w:val="4578ED44"/>
    <w:rsid w:val="4578FC3B"/>
    <w:rsid w:val="45794353"/>
    <w:rsid w:val="457C81FC"/>
    <w:rsid w:val="457FF578"/>
    <w:rsid w:val="458400C0"/>
    <w:rsid w:val="458506CE"/>
    <w:rsid w:val="4588B552"/>
    <w:rsid w:val="458C4D1C"/>
    <w:rsid w:val="4590F6CE"/>
    <w:rsid w:val="45958460"/>
    <w:rsid w:val="4595BF69"/>
    <w:rsid w:val="459FA44F"/>
    <w:rsid w:val="45A3C981"/>
    <w:rsid w:val="45A44D78"/>
    <w:rsid w:val="45AFE225"/>
    <w:rsid w:val="45B01088"/>
    <w:rsid w:val="45B5E797"/>
    <w:rsid w:val="45B84EBB"/>
    <w:rsid w:val="45B97396"/>
    <w:rsid w:val="45B9B8DB"/>
    <w:rsid w:val="45BC8CFE"/>
    <w:rsid w:val="45BF64AF"/>
    <w:rsid w:val="45C070E3"/>
    <w:rsid w:val="45C744CA"/>
    <w:rsid w:val="45CBA2D9"/>
    <w:rsid w:val="45CE89C4"/>
    <w:rsid w:val="45D1EFA2"/>
    <w:rsid w:val="45D5EA0B"/>
    <w:rsid w:val="45E0DF13"/>
    <w:rsid w:val="45E19DEB"/>
    <w:rsid w:val="45E3BD8C"/>
    <w:rsid w:val="45E546FE"/>
    <w:rsid w:val="45F4D38C"/>
    <w:rsid w:val="45F59F40"/>
    <w:rsid w:val="460959D9"/>
    <w:rsid w:val="460B5776"/>
    <w:rsid w:val="4617F42F"/>
    <w:rsid w:val="46254C4C"/>
    <w:rsid w:val="4628161B"/>
    <w:rsid w:val="462A3B90"/>
    <w:rsid w:val="46300E00"/>
    <w:rsid w:val="46319ABE"/>
    <w:rsid w:val="463767FE"/>
    <w:rsid w:val="46393F2B"/>
    <w:rsid w:val="463B3A46"/>
    <w:rsid w:val="463BF95E"/>
    <w:rsid w:val="463BFDED"/>
    <w:rsid w:val="463DDB11"/>
    <w:rsid w:val="46409B57"/>
    <w:rsid w:val="4640D92C"/>
    <w:rsid w:val="4646F731"/>
    <w:rsid w:val="4654F2CA"/>
    <w:rsid w:val="4655FAF5"/>
    <w:rsid w:val="465A09BE"/>
    <w:rsid w:val="465B676E"/>
    <w:rsid w:val="465C73BA"/>
    <w:rsid w:val="4660C49E"/>
    <w:rsid w:val="4661C625"/>
    <w:rsid w:val="46674D8D"/>
    <w:rsid w:val="466B30AA"/>
    <w:rsid w:val="466B6A61"/>
    <w:rsid w:val="466FDEBE"/>
    <w:rsid w:val="4674BADB"/>
    <w:rsid w:val="4674CFE2"/>
    <w:rsid w:val="46787233"/>
    <w:rsid w:val="46790CAD"/>
    <w:rsid w:val="467A2FE3"/>
    <w:rsid w:val="467F4179"/>
    <w:rsid w:val="467FC61D"/>
    <w:rsid w:val="46914C7E"/>
    <w:rsid w:val="469BE33F"/>
    <w:rsid w:val="469C2582"/>
    <w:rsid w:val="469FC86B"/>
    <w:rsid w:val="46A140D3"/>
    <w:rsid w:val="46A48AAC"/>
    <w:rsid w:val="46AA3FB7"/>
    <w:rsid w:val="46AC3772"/>
    <w:rsid w:val="46B76192"/>
    <w:rsid w:val="46B82040"/>
    <w:rsid w:val="46BE6400"/>
    <w:rsid w:val="46C6E95D"/>
    <w:rsid w:val="46C71657"/>
    <w:rsid w:val="46D4E401"/>
    <w:rsid w:val="46D72CFD"/>
    <w:rsid w:val="46DC1C68"/>
    <w:rsid w:val="46E2A17C"/>
    <w:rsid w:val="46E3D961"/>
    <w:rsid w:val="46E44B3B"/>
    <w:rsid w:val="46F12100"/>
    <w:rsid w:val="46F1707B"/>
    <w:rsid w:val="46F1F3C1"/>
    <w:rsid w:val="46F949A0"/>
    <w:rsid w:val="46FD5A80"/>
    <w:rsid w:val="470029B4"/>
    <w:rsid w:val="47012AAE"/>
    <w:rsid w:val="4704D1D0"/>
    <w:rsid w:val="470AA107"/>
    <w:rsid w:val="470C1052"/>
    <w:rsid w:val="4710E0A6"/>
    <w:rsid w:val="4712F395"/>
    <w:rsid w:val="47155B55"/>
    <w:rsid w:val="4715E9DD"/>
    <w:rsid w:val="47162A97"/>
    <w:rsid w:val="471634B4"/>
    <w:rsid w:val="471CB7C8"/>
    <w:rsid w:val="47206B17"/>
    <w:rsid w:val="4720D259"/>
    <w:rsid w:val="47281C80"/>
    <w:rsid w:val="472960E0"/>
    <w:rsid w:val="472E5A79"/>
    <w:rsid w:val="47345F43"/>
    <w:rsid w:val="473879FB"/>
    <w:rsid w:val="4738D733"/>
    <w:rsid w:val="473B9B36"/>
    <w:rsid w:val="47404DA1"/>
    <w:rsid w:val="4742EB12"/>
    <w:rsid w:val="4748CAB4"/>
    <w:rsid w:val="474CD314"/>
    <w:rsid w:val="475365C7"/>
    <w:rsid w:val="4754D92F"/>
    <w:rsid w:val="475554B7"/>
    <w:rsid w:val="4758366A"/>
    <w:rsid w:val="475BBB14"/>
    <w:rsid w:val="476080E6"/>
    <w:rsid w:val="47617C69"/>
    <w:rsid w:val="476965B7"/>
    <w:rsid w:val="4776663F"/>
    <w:rsid w:val="477BE7C2"/>
    <w:rsid w:val="477C98E6"/>
    <w:rsid w:val="478256E8"/>
    <w:rsid w:val="47842D3C"/>
    <w:rsid w:val="4787E93E"/>
    <w:rsid w:val="478CF420"/>
    <w:rsid w:val="479085F2"/>
    <w:rsid w:val="479175DD"/>
    <w:rsid w:val="47A2AE6D"/>
    <w:rsid w:val="47A3D5D9"/>
    <w:rsid w:val="47B1B49D"/>
    <w:rsid w:val="47B29231"/>
    <w:rsid w:val="47B48B3A"/>
    <w:rsid w:val="47BFD9AE"/>
    <w:rsid w:val="47C5BBC2"/>
    <w:rsid w:val="47C72F4A"/>
    <w:rsid w:val="47C95590"/>
    <w:rsid w:val="47CC90A4"/>
    <w:rsid w:val="47DA61FD"/>
    <w:rsid w:val="47DE64A9"/>
    <w:rsid w:val="47E0F220"/>
    <w:rsid w:val="47E59075"/>
    <w:rsid w:val="47E85DDD"/>
    <w:rsid w:val="47F1C153"/>
    <w:rsid w:val="47FA6D5D"/>
    <w:rsid w:val="480993DD"/>
    <w:rsid w:val="4817FEEE"/>
    <w:rsid w:val="481FC8C9"/>
    <w:rsid w:val="48202E97"/>
    <w:rsid w:val="4829B06D"/>
    <w:rsid w:val="482BD64C"/>
    <w:rsid w:val="482F4A8E"/>
    <w:rsid w:val="4831E274"/>
    <w:rsid w:val="483463C0"/>
    <w:rsid w:val="48347D5F"/>
    <w:rsid w:val="4837CF14"/>
    <w:rsid w:val="483D778B"/>
    <w:rsid w:val="483E1549"/>
    <w:rsid w:val="483F1986"/>
    <w:rsid w:val="4840B999"/>
    <w:rsid w:val="48420B50"/>
    <w:rsid w:val="48564051"/>
    <w:rsid w:val="485700F1"/>
    <w:rsid w:val="485A5D47"/>
    <w:rsid w:val="485C4281"/>
    <w:rsid w:val="48626F11"/>
    <w:rsid w:val="48633BCB"/>
    <w:rsid w:val="486EE03A"/>
    <w:rsid w:val="48746404"/>
    <w:rsid w:val="4877B37C"/>
    <w:rsid w:val="487839FB"/>
    <w:rsid w:val="487885F3"/>
    <w:rsid w:val="48794C61"/>
    <w:rsid w:val="48808968"/>
    <w:rsid w:val="4889797D"/>
    <w:rsid w:val="488DA356"/>
    <w:rsid w:val="488FBC63"/>
    <w:rsid w:val="4895D974"/>
    <w:rsid w:val="4898A4E7"/>
    <w:rsid w:val="48A04348"/>
    <w:rsid w:val="48A3C55D"/>
    <w:rsid w:val="48AC33D3"/>
    <w:rsid w:val="48B1B81C"/>
    <w:rsid w:val="48BAC870"/>
    <w:rsid w:val="48BC9564"/>
    <w:rsid w:val="48BD65E3"/>
    <w:rsid w:val="48BE59DB"/>
    <w:rsid w:val="48D45FB5"/>
    <w:rsid w:val="48DC1B83"/>
    <w:rsid w:val="48DC8317"/>
    <w:rsid w:val="48E9FDF4"/>
    <w:rsid w:val="48F7197C"/>
    <w:rsid w:val="48F77233"/>
    <w:rsid w:val="48F90DD2"/>
    <w:rsid w:val="48FB27B8"/>
    <w:rsid w:val="4901E4D4"/>
    <w:rsid w:val="49041F6E"/>
    <w:rsid w:val="49042CE0"/>
    <w:rsid w:val="49096FBE"/>
    <w:rsid w:val="490DED8C"/>
    <w:rsid w:val="491A04C1"/>
    <w:rsid w:val="491B6137"/>
    <w:rsid w:val="491DE3AA"/>
    <w:rsid w:val="491F24A7"/>
    <w:rsid w:val="49211DAC"/>
    <w:rsid w:val="4924FDC9"/>
    <w:rsid w:val="4929BE28"/>
    <w:rsid w:val="4933E473"/>
    <w:rsid w:val="4941052D"/>
    <w:rsid w:val="494EA791"/>
    <w:rsid w:val="4950D7DD"/>
    <w:rsid w:val="4950DF2A"/>
    <w:rsid w:val="49513959"/>
    <w:rsid w:val="495188B6"/>
    <w:rsid w:val="495241C0"/>
    <w:rsid w:val="4958A517"/>
    <w:rsid w:val="4958CC9F"/>
    <w:rsid w:val="4963A5C3"/>
    <w:rsid w:val="49681DB8"/>
    <w:rsid w:val="496DE1B7"/>
    <w:rsid w:val="497375F9"/>
    <w:rsid w:val="4977F1EC"/>
    <w:rsid w:val="497B0A26"/>
    <w:rsid w:val="497D374D"/>
    <w:rsid w:val="497DF2E9"/>
    <w:rsid w:val="497FF649"/>
    <w:rsid w:val="49809DE4"/>
    <w:rsid w:val="49813025"/>
    <w:rsid w:val="498163D7"/>
    <w:rsid w:val="498A223A"/>
    <w:rsid w:val="498B1CD8"/>
    <w:rsid w:val="498BA7D9"/>
    <w:rsid w:val="498E3A28"/>
    <w:rsid w:val="49922A84"/>
    <w:rsid w:val="4995601C"/>
    <w:rsid w:val="49971463"/>
    <w:rsid w:val="4997823A"/>
    <w:rsid w:val="49983671"/>
    <w:rsid w:val="499F2519"/>
    <w:rsid w:val="49A3C460"/>
    <w:rsid w:val="49AEE5B3"/>
    <w:rsid w:val="49B4D1F9"/>
    <w:rsid w:val="49BEEEDD"/>
    <w:rsid w:val="49CE9658"/>
    <w:rsid w:val="49D63780"/>
    <w:rsid w:val="49D8F638"/>
    <w:rsid w:val="49E54295"/>
    <w:rsid w:val="49E73699"/>
    <w:rsid w:val="49ECD817"/>
    <w:rsid w:val="49F07B20"/>
    <w:rsid w:val="49F1382D"/>
    <w:rsid w:val="49FE2CFE"/>
    <w:rsid w:val="4A02520C"/>
    <w:rsid w:val="4A0746CC"/>
    <w:rsid w:val="4A0BBA95"/>
    <w:rsid w:val="4A153257"/>
    <w:rsid w:val="4A170D66"/>
    <w:rsid w:val="4A1A5094"/>
    <w:rsid w:val="4A1B55C3"/>
    <w:rsid w:val="4A23FFD7"/>
    <w:rsid w:val="4A2BA6C5"/>
    <w:rsid w:val="4A32B5EA"/>
    <w:rsid w:val="4A3819AF"/>
    <w:rsid w:val="4A39D1ED"/>
    <w:rsid w:val="4A400070"/>
    <w:rsid w:val="4A43C9B5"/>
    <w:rsid w:val="4A46F419"/>
    <w:rsid w:val="4A54F9AC"/>
    <w:rsid w:val="4A5935D1"/>
    <w:rsid w:val="4A594A8E"/>
    <w:rsid w:val="4A5CEECA"/>
    <w:rsid w:val="4A5D061C"/>
    <w:rsid w:val="4A604782"/>
    <w:rsid w:val="4A647482"/>
    <w:rsid w:val="4A65AD0A"/>
    <w:rsid w:val="4A698B18"/>
    <w:rsid w:val="4A6A5D5D"/>
    <w:rsid w:val="4A6AA927"/>
    <w:rsid w:val="4A6B0169"/>
    <w:rsid w:val="4A6D0E57"/>
    <w:rsid w:val="4A70E2DE"/>
    <w:rsid w:val="4A73C5E9"/>
    <w:rsid w:val="4A74C720"/>
    <w:rsid w:val="4A77DA05"/>
    <w:rsid w:val="4A7CEAA0"/>
    <w:rsid w:val="4A7DAC5F"/>
    <w:rsid w:val="4A7DEDEE"/>
    <w:rsid w:val="4A7FD652"/>
    <w:rsid w:val="4A89B566"/>
    <w:rsid w:val="4A91856E"/>
    <w:rsid w:val="4A93D792"/>
    <w:rsid w:val="4A9B2986"/>
    <w:rsid w:val="4AA1C838"/>
    <w:rsid w:val="4AA56E59"/>
    <w:rsid w:val="4AA5EA2A"/>
    <w:rsid w:val="4AA91772"/>
    <w:rsid w:val="4AB725BE"/>
    <w:rsid w:val="4AB7F94B"/>
    <w:rsid w:val="4ABC072C"/>
    <w:rsid w:val="4ABD66FE"/>
    <w:rsid w:val="4ACE47AE"/>
    <w:rsid w:val="4ACE5E22"/>
    <w:rsid w:val="4ACF7A29"/>
    <w:rsid w:val="4AE02B8F"/>
    <w:rsid w:val="4AE17A61"/>
    <w:rsid w:val="4AE28690"/>
    <w:rsid w:val="4AE569D6"/>
    <w:rsid w:val="4AEC393C"/>
    <w:rsid w:val="4AF40F5E"/>
    <w:rsid w:val="4AFC3797"/>
    <w:rsid w:val="4B2740B6"/>
    <w:rsid w:val="4B2A1165"/>
    <w:rsid w:val="4B31AC28"/>
    <w:rsid w:val="4B34198E"/>
    <w:rsid w:val="4B35B8CC"/>
    <w:rsid w:val="4B3BD43E"/>
    <w:rsid w:val="4B3FC2E6"/>
    <w:rsid w:val="4B44F50A"/>
    <w:rsid w:val="4B489AA6"/>
    <w:rsid w:val="4B541C2B"/>
    <w:rsid w:val="4B55D51C"/>
    <w:rsid w:val="4B571624"/>
    <w:rsid w:val="4B5827BB"/>
    <w:rsid w:val="4B59D91E"/>
    <w:rsid w:val="4B5DDAAF"/>
    <w:rsid w:val="4B6A0E25"/>
    <w:rsid w:val="4B6E8B82"/>
    <w:rsid w:val="4B7A6EA4"/>
    <w:rsid w:val="4B869231"/>
    <w:rsid w:val="4B87EA3C"/>
    <w:rsid w:val="4B8C7F2C"/>
    <w:rsid w:val="4B95FFD3"/>
    <w:rsid w:val="4B9856E6"/>
    <w:rsid w:val="4B98B9A6"/>
    <w:rsid w:val="4B9A7090"/>
    <w:rsid w:val="4B9B9DA8"/>
    <w:rsid w:val="4B9CEC9B"/>
    <w:rsid w:val="4B9D1A75"/>
    <w:rsid w:val="4B9D7E65"/>
    <w:rsid w:val="4B9F2D52"/>
    <w:rsid w:val="4BA35FD3"/>
    <w:rsid w:val="4BA70542"/>
    <w:rsid w:val="4BAB6628"/>
    <w:rsid w:val="4BB1CCD9"/>
    <w:rsid w:val="4BB3F422"/>
    <w:rsid w:val="4BB4E802"/>
    <w:rsid w:val="4BBBA35C"/>
    <w:rsid w:val="4BC44D86"/>
    <w:rsid w:val="4BCA5151"/>
    <w:rsid w:val="4BCC47E6"/>
    <w:rsid w:val="4BCF6DF3"/>
    <w:rsid w:val="4BD0D2C6"/>
    <w:rsid w:val="4BD625E1"/>
    <w:rsid w:val="4BD7000B"/>
    <w:rsid w:val="4BDC9824"/>
    <w:rsid w:val="4BE36450"/>
    <w:rsid w:val="4BEBEF6E"/>
    <w:rsid w:val="4BED5105"/>
    <w:rsid w:val="4BF1DC35"/>
    <w:rsid w:val="4C08A748"/>
    <w:rsid w:val="4C1103C1"/>
    <w:rsid w:val="4C137577"/>
    <w:rsid w:val="4C37BF6A"/>
    <w:rsid w:val="4C450BA9"/>
    <w:rsid w:val="4C487D12"/>
    <w:rsid w:val="4C525A66"/>
    <w:rsid w:val="4C57A15F"/>
    <w:rsid w:val="4C594880"/>
    <w:rsid w:val="4C5C516F"/>
    <w:rsid w:val="4C6523B8"/>
    <w:rsid w:val="4C704835"/>
    <w:rsid w:val="4C709ECF"/>
    <w:rsid w:val="4C71F336"/>
    <w:rsid w:val="4C7357A9"/>
    <w:rsid w:val="4C763317"/>
    <w:rsid w:val="4C778859"/>
    <w:rsid w:val="4C7D7ACD"/>
    <w:rsid w:val="4C87713F"/>
    <w:rsid w:val="4C8CB7D7"/>
    <w:rsid w:val="4C99E2FA"/>
    <w:rsid w:val="4C9A06C1"/>
    <w:rsid w:val="4C9C2F07"/>
    <w:rsid w:val="4C9C4466"/>
    <w:rsid w:val="4CA2E3C9"/>
    <w:rsid w:val="4CACAA82"/>
    <w:rsid w:val="4CAE9ED3"/>
    <w:rsid w:val="4CB329C9"/>
    <w:rsid w:val="4CBA6BE8"/>
    <w:rsid w:val="4CBE5370"/>
    <w:rsid w:val="4CBF2D48"/>
    <w:rsid w:val="4CC6328F"/>
    <w:rsid w:val="4CCB39C5"/>
    <w:rsid w:val="4CD224FA"/>
    <w:rsid w:val="4CD351C5"/>
    <w:rsid w:val="4CD48EF5"/>
    <w:rsid w:val="4CD5CBD1"/>
    <w:rsid w:val="4CDB9D9B"/>
    <w:rsid w:val="4CE76A13"/>
    <w:rsid w:val="4CEC669A"/>
    <w:rsid w:val="4CEF7191"/>
    <w:rsid w:val="4CFFB01C"/>
    <w:rsid w:val="4D0061BD"/>
    <w:rsid w:val="4D00F804"/>
    <w:rsid w:val="4D012C9A"/>
    <w:rsid w:val="4D0308F4"/>
    <w:rsid w:val="4D0775DF"/>
    <w:rsid w:val="4D0A234E"/>
    <w:rsid w:val="4D10B8D4"/>
    <w:rsid w:val="4D1C6E35"/>
    <w:rsid w:val="4D1E3F4D"/>
    <w:rsid w:val="4D241333"/>
    <w:rsid w:val="4D24A8F0"/>
    <w:rsid w:val="4D29E697"/>
    <w:rsid w:val="4D30C689"/>
    <w:rsid w:val="4D3926FD"/>
    <w:rsid w:val="4D3BC687"/>
    <w:rsid w:val="4D3F2EE7"/>
    <w:rsid w:val="4D4EFFD7"/>
    <w:rsid w:val="4D4F1ACE"/>
    <w:rsid w:val="4D50A443"/>
    <w:rsid w:val="4D50B834"/>
    <w:rsid w:val="4D560643"/>
    <w:rsid w:val="4D57584F"/>
    <w:rsid w:val="4D5BE1BA"/>
    <w:rsid w:val="4D5C22CE"/>
    <w:rsid w:val="4D6A1EF5"/>
    <w:rsid w:val="4D6F7971"/>
    <w:rsid w:val="4D6FF85C"/>
    <w:rsid w:val="4D72BA16"/>
    <w:rsid w:val="4D745E1E"/>
    <w:rsid w:val="4D76CD4E"/>
    <w:rsid w:val="4D7AE397"/>
    <w:rsid w:val="4D8C678E"/>
    <w:rsid w:val="4D8D31D8"/>
    <w:rsid w:val="4D8FEE53"/>
    <w:rsid w:val="4D90CB12"/>
    <w:rsid w:val="4D93B550"/>
    <w:rsid w:val="4D96023F"/>
    <w:rsid w:val="4D9EAD77"/>
    <w:rsid w:val="4D9FB98D"/>
    <w:rsid w:val="4DA747A1"/>
    <w:rsid w:val="4DA8E450"/>
    <w:rsid w:val="4DAD65F7"/>
    <w:rsid w:val="4DAE5992"/>
    <w:rsid w:val="4DC34D39"/>
    <w:rsid w:val="4DC3C6DB"/>
    <w:rsid w:val="4DC467EC"/>
    <w:rsid w:val="4DC7126B"/>
    <w:rsid w:val="4DDD2DB1"/>
    <w:rsid w:val="4DE1CAC6"/>
    <w:rsid w:val="4DE21261"/>
    <w:rsid w:val="4DE660E7"/>
    <w:rsid w:val="4DEA7690"/>
    <w:rsid w:val="4DEB9B6C"/>
    <w:rsid w:val="4DEBF21C"/>
    <w:rsid w:val="4DF23C44"/>
    <w:rsid w:val="4DF6672F"/>
    <w:rsid w:val="4E07D46D"/>
    <w:rsid w:val="4E0919DE"/>
    <w:rsid w:val="4E0FCCBC"/>
    <w:rsid w:val="4E11667C"/>
    <w:rsid w:val="4E14FDFF"/>
    <w:rsid w:val="4E186381"/>
    <w:rsid w:val="4E1B2D45"/>
    <w:rsid w:val="4E1B3E35"/>
    <w:rsid w:val="4E1D1A2B"/>
    <w:rsid w:val="4E202739"/>
    <w:rsid w:val="4E23FB53"/>
    <w:rsid w:val="4E28420E"/>
    <w:rsid w:val="4E2C549A"/>
    <w:rsid w:val="4E3BCC9C"/>
    <w:rsid w:val="4E3FDE77"/>
    <w:rsid w:val="4E46976A"/>
    <w:rsid w:val="4E4E1594"/>
    <w:rsid w:val="4E4FE092"/>
    <w:rsid w:val="4E5232A4"/>
    <w:rsid w:val="4E531BA0"/>
    <w:rsid w:val="4E5BA70B"/>
    <w:rsid w:val="4E65316F"/>
    <w:rsid w:val="4E66385B"/>
    <w:rsid w:val="4E68BFE0"/>
    <w:rsid w:val="4E70EBD9"/>
    <w:rsid w:val="4E71C1D1"/>
    <w:rsid w:val="4E72905F"/>
    <w:rsid w:val="4E72D0CC"/>
    <w:rsid w:val="4E756F77"/>
    <w:rsid w:val="4E759C65"/>
    <w:rsid w:val="4E7827C3"/>
    <w:rsid w:val="4E797504"/>
    <w:rsid w:val="4E7ECBEF"/>
    <w:rsid w:val="4E89B87B"/>
    <w:rsid w:val="4E8A70C9"/>
    <w:rsid w:val="4E8AE7F1"/>
    <w:rsid w:val="4E9283A0"/>
    <w:rsid w:val="4E950024"/>
    <w:rsid w:val="4E95EB2B"/>
    <w:rsid w:val="4EA1BF48"/>
    <w:rsid w:val="4EA3C79A"/>
    <w:rsid w:val="4EA7D338"/>
    <w:rsid w:val="4EAC8B1E"/>
    <w:rsid w:val="4EBA7480"/>
    <w:rsid w:val="4EBD91D8"/>
    <w:rsid w:val="4EC36008"/>
    <w:rsid w:val="4ECD9853"/>
    <w:rsid w:val="4ED3C52D"/>
    <w:rsid w:val="4ED3CE7B"/>
    <w:rsid w:val="4ED56E4D"/>
    <w:rsid w:val="4EDB036B"/>
    <w:rsid w:val="4EF0D0FD"/>
    <w:rsid w:val="4EFF8A52"/>
    <w:rsid w:val="4F037EFA"/>
    <w:rsid w:val="4F09C33A"/>
    <w:rsid w:val="4F104CB4"/>
    <w:rsid w:val="4F165A5A"/>
    <w:rsid w:val="4F1C6A7A"/>
    <w:rsid w:val="4F29E544"/>
    <w:rsid w:val="4F2E64DF"/>
    <w:rsid w:val="4F2E7491"/>
    <w:rsid w:val="4F3127D2"/>
    <w:rsid w:val="4F38380C"/>
    <w:rsid w:val="4F419848"/>
    <w:rsid w:val="4F4BF21D"/>
    <w:rsid w:val="4F505FED"/>
    <w:rsid w:val="4F517B63"/>
    <w:rsid w:val="4F5356DF"/>
    <w:rsid w:val="4F568449"/>
    <w:rsid w:val="4F56DD30"/>
    <w:rsid w:val="4F5ADD80"/>
    <w:rsid w:val="4F5B70CB"/>
    <w:rsid w:val="4F5D2393"/>
    <w:rsid w:val="4F60090E"/>
    <w:rsid w:val="4F608613"/>
    <w:rsid w:val="4F6379C9"/>
    <w:rsid w:val="4F661E5C"/>
    <w:rsid w:val="4F688F43"/>
    <w:rsid w:val="4F6C1F56"/>
    <w:rsid w:val="4F6C4B17"/>
    <w:rsid w:val="4F73B22F"/>
    <w:rsid w:val="4F73E2C2"/>
    <w:rsid w:val="4F742956"/>
    <w:rsid w:val="4F78E7D2"/>
    <w:rsid w:val="4F7AD4F3"/>
    <w:rsid w:val="4F80C0E6"/>
    <w:rsid w:val="4F85B87F"/>
    <w:rsid w:val="4F8B0402"/>
    <w:rsid w:val="4F92A179"/>
    <w:rsid w:val="4F9C0643"/>
    <w:rsid w:val="4F9F9115"/>
    <w:rsid w:val="4F9FDE64"/>
    <w:rsid w:val="4FA163CB"/>
    <w:rsid w:val="4FA6B1D0"/>
    <w:rsid w:val="4FAA30EF"/>
    <w:rsid w:val="4FAD7F4F"/>
    <w:rsid w:val="4FAE1C2C"/>
    <w:rsid w:val="4FAF9499"/>
    <w:rsid w:val="4FB1361C"/>
    <w:rsid w:val="4FB88E0E"/>
    <w:rsid w:val="4FB97B55"/>
    <w:rsid w:val="4FC0709F"/>
    <w:rsid w:val="4FC2CBBA"/>
    <w:rsid w:val="4FC82D82"/>
    <w:rsid w:val="4FCEFEF6"/>
    <w:rsid w:val="4FD48E57"/>
    <w:rsid w:val="4FD70315"/>
    <w:rsid w:val="4FDA55B1"/>
    <w:rsid w:val="4FDA5957"/>
    <w:rsid w:val="4FE0FDB0"/>
    <w:rsid w:val="4FE224DB"/>
    <w:rsid w:val="4FE4564B"/>
    <w:rsid w:val="4FE5405A"/>
    <w:rsid w:val="4FEBAAE8"/>
    <w:rsid w:val="4FF21358"/>
    <w:rsid w:val="4FF75A0A"/>
    <w:rsid w:val="4FFAC351"/>
    <w:rsid w:val="5006B41D"/>
    <w:rsid w:val="5007105A"/>
    <w:rsid w:val="500B8A41"/>
    <w:rsid w:val="500B98A9"/>
    <w:rsid w:val="5015A4CC"/>
    <w:rsid w:val="5016145B"/>
    <w:rsid w:val="5016761B"/>
    <w:rsid w:val="5016F378"/>
    <w:rsid w:val="501AC60D"/>
    <w:rsid w:val="5026EC7D"/>
    <w:rsid w:val="502816CB"/>
    <w:rsid w:val="502B8EC8"/>
    <w:rsid w:val="502E3270"/>
    <w:rsid w:val="50408B4E"/>
    <w:rsid w:val="50409248"/>
    <w:rsid w:val="50425C35"/>
    <w:rsid w:val="50582C8F"/>
    <w:rsid w:val="506281E7"/>
    <w:rsid w:val="5078B2A5"/>
    <w:rsid w:val="508D6F88"/>
    <w:rsid w:val="5094BF6B"/>
    <w:rsid w:val="50971EFF"/>
    <w:rsid w:val="509AA72A"/>
    <w:rsid w:val="509AF554"/>
    <w:rsid w:val="509DA477"/>
    <w:rsid w:val="509DE96C"/>
    <w:rsid w:val="50A4556C"/>
    <w:rsid w:val="50A91008"/>
    <w:rsid w:val="50AEC0E4"/>
    <w:rsid w:val="50B69BC7"/>
    <w:rsid w:val="50B87072"/>
    <w:rsid w:val="50BB3B8F"/>
    <w:rsid w:val="50BBBB9E"/>
    <w:rsid w:val="50BF921B"/>
    <w:rsid w:val="50C202BD"/>
    <w:rsid w:val="50C83A8F"/>
    <w:rsid w:val="50CB4506"/>
    <w:rsid w:val="50CB6AE8"/>
    <w:rsid w:val="50CC99A7"/>
    <w:rsid w:val="50DD546F"/>
    <w:rsid w:val="50E6B23C"/>
    <w:rsid w:val="50E7FF12"/>
    <w:rsid w:val="50E986F0"/>
    <w:rsid w:val="50EF176F"/>
    <w:rsid w:val="50F2D907"/>
    <w:rsid w:val="50F49082"/>
    <w:rsid w:val="50F81FF8"/>
    <w:rsid w:val="510054DB"/>
    <w:rsid w:val="5101B45A"/>
    <w:rsid w:val="5102C3D2"/>
    <w:rsid w:val="5103B65A"/>
    <w:rsid w:val="5105DD72"/>
    <w:rsid w:val="51073F27"/>
    <w:rsid w:val="510A3CD5"/>
    <w:rsid w:val="510B5DBB"/>
    <w:rsid w:val="510F104E"/>
    <w:rsid w:val="511D2BDA"/>
    <w:rsid w:val="511DA2EA"/>
    <w:rsid w:val="511E744F"/>
    <w:rsid w:val="512316D1"/>
    <w:rsid w:val="512A0DD0"/>
    <w:rsid w:val="51351EE3"/>
    <w:rsid w:val="51366E3F"/>
    <w:rsid w:val="513B7C9D"/>
    <w:rsid w:val="513CC16A"/>
    <w:rsid w:val="513F5BE8"/>
    <w:rsid w:val="513FBFF6"/>
    <w:rsid w:val="5143ADD0"/>
    <w:rsid w:val="51468CD6"/>
    <w:rsid w:val="5148A587"/>
    <w:rsid w:val="514E4209"/>
    <w:rsid w:val="51514434"/>
    <w:rsid w:val="5155E843"/>
    <w:rsid w:val="51578FFF"/>
    <w:rsid w:val="51635528"/>
    <w:rsid w:val="5174CECD"/>
    <w:rsid w:val="518638AE"/>
    <w:rsid w:val="51933C2E"/>
    <w:rsid w:val="519B7B3F"/>
    <w:rsid w:val="519DCD88"/>
    <w:rsid w:val="51A23145"/>
    <w:rsid w:val="51AA82FA"/>
    <w:rsid w:val="51C1DC8B"/>
    <w:rsid w:val="51C4FCBF"/>
    <w:rsid w:val="51C8E9E7"/>
    <w:rsid w:val="51CC1758"/>
    <w:rsid w:val="51CCB091"/>
    <w:rsid w:val="51D4F85C"/>
    <w:rsid w:val="51D541BD"/>
    <w:rsid w:val="51DB7633"/>
    <w:rsid w:val="51E69F23"/>
    <w:rsid w:val="51E754BA"/>
    <w:rsid w:val="51F04427"/>
    <w:rsid w:val="51F5C0EA"/>
    <w:rsid w:val="51FEC82B"/>
    <w:rsid w:val="52023DF3"/>
    <w:rsid w:val="5207B06F"/>
    <w:rsid w:val="520868BC"/>
    <w:rsid w:val="520B09AE"/>
    <w:rsid w:val="5217EDA6"/>
    <w:rsid w:val="521B1415"/>
    <w:rsid w:val="521EB64D"/>
    <w:rsid w:val="5220B586"/>
    <w:rsid w:val="5231A60A"/>
    <w:rsid w:val="5231B43F"/>
    <w:rsid w:val="523221C0"/>
    <w:rsid w:val="52324578"/>
    <w:rsid w:val="523738DC"/>
    <w:rsid w:val="52382E85"/>
    <w:rsid w:val="523CF808"/>
    <w:rsid w:val="523E47A5"/>
    <w:rsid w:val="5242281E"/>
    <w:rsid w:val="5246419D"/>
    <w:rsid w:val="524A56EB"/>
    <w:rsid w:val="526E2A00"/>
    <w:rsid w:val="52797240"/>
    <w:rsid w:val="527C39AC"/>
    <w:rsid w:val="5283134B"/>
    <w:rsid w:val="528543BE"/>
    <w:rsid w:val="5288BD16"/>
    <w:rsid w:val="52897766"/>
    <w:rsid w:val="5290CA38"/>
    <w:rsid w:val="52970EAB"/>
    <w:rsid w:val="529B38F8"/>
    <w:rsid w:val="529E29D0"/>
    <w:rsid w:val="52AB03D6"/>
    <w:rsid w:val="52AD1B8A"/>
    <w:rsid w:val="52B5EF4E"/>
    <w:rsid w:val="52BCD0A2"/>
    <w:rsid w:val="52C2D69A"/>
    <w:rsid w:val="52C9ACC0"/>
    <w:rsid w:val="52CA003D"/>
    <w:rsid w:val="52CA8315"/>
    <w:rsid w:val="52CE3453"/>
    <w:rsid w:val="52D06996"/>
    <w:rsid w:val="52D8250A"/>
    <w:rsid w:val="52D82E73"/>
    <w:rsid w:val="52D98BC2"/>
    <w:rsid w:val="52DD25FF"/>
    <w:rsid w:val="52E34939"/>
    <w:rsid w:val="52E39D2C"/>
    <w:rsid w:val="52E77DF3"/>
    <w:rsid w:val="52EB7685"/>
    <w:rsid w:val="52F284E3"/>
    <w:rsid w:val="52F50A7E"/>
    <w:rsid w:val="52F532E0"/>
    <w:rsid w:val="52F7CDA5"/>
    <w:rsid w:val="5301C785"/>
    <w:rsid w:val="53039FDE"/>
    <w:rsid w:val="530F3094"/>
    <w:rsid w:val="532047FF"/>
    <w:rsid w:val="532316E7"/>
    <w:rsid w:val="5323330E"/>
    <w:rsid w:val="53296037"/>
    <w:rsid w:val="532B8B22"/>
    <w:rsid w:val="532EA94F"/>
    <w:rsid w:val="5331605A"/>
    <w:rsid w:val="53342F09"/>
    <w:rsid w:val="5338EE9F"/>
    <w:rsid w:val="53396346"/>
    <w:rsid w:val="534BAEEB"/>
    <w:rsid w:val="5350533D"/>
    <w:rsid w:val="53578052"/>
    <w:rsid w:val="5364430B"/>
    <w:rsid w:val="53744358"/>
    <w:rsid w:val="537AEF76"/>
    <w:rsid w:val="537DAF46"/>
    <w:rsid w:val="53821A8F"/>
    <w:rsid w:val="5385A6C5"/>
    <w:rsid w:val="53895C6F"/>
    <w:rsid w:val="538CC75C"/>
    <w:rsid w:val="538F1550"/>
    <w:rsid w:val="539759FE"/>
    <w:rsid w:val="53A18B27"/>
    <w:rsid w:val="53A227A9"/>
    <w:rsid w:val="53A27E19"/>
    <w:rsid w:val="53A45B05"/>
    <w:rsid w:val="53A4EF07"/>
    <w:rsid w:val="53A6D78B"/>
    <w:rsid w:val="53AD6F8C"/>
    <w:rsid w:val="53AF7FF5"/>
    <w:rsid w:val="53B26BE9"/>
    <w:rsid w:val="53BA525D"/>
    <w:rsid w:val="53BAC11B"/>
    <w:rsid w:val="53BD9D67"/>
    <w:rsid w:val="53C44852"/>
    <w:rsid w:val="53CF072B"/>
    <w:rsid w:val="53D0E8B9"/>
    <w:rsid w:val="53D5B62B"/>
    <w:rsid w:val="53D697C3"/>
    <w:rsid w:val="53D86B4A"/>
    <w:rsid w:val="53E21023"/>
    <w:rsid w:val="53EE2BB1"/>
    <w:rsid w:val="53F26AED"/>
    <w:rsid w:val="53F2EDD0"/>
    <w:rsid w:val="53F59ADC"/>
    <w:rsid w:val="53F85FF4"/>
    <w:rsid w:val="53FB246C"/>
    <w:rsid w:val="54057E22"/>
    <w:rsid w:val="540614EC"/>
    <w:rsid w:val="54065CB6"/>
    <w:rsid w:val="540CCB60"/>
    <w:rsid w:val="54181ED9"/>
    <w:rsid w:val="541FB91E"/>
    <w:rsid w:val="54220DCA"/>
    <w:rsid w:val="5422A063"/>
    <w:rsid w:val="5427F8F8"/>
    <w:rsid w:val="542AF424"/>
    <w:rsid w:val="542B77B0"/>
    <w:rsid w:val="5431E715"/>
    <w:rsid w:val="54333453"/>
    <w:rsid w:val="543336A7"/>
    <w:rsid w:val="543893F4"/>
    <w:rsid w:val="5442D1DB"/>
    <w:rsid w:val="54517348"/>
    <w:rsid w:val="5454F60C"/>
    <w:rsid w:val="54562910"/>
    <w:rsid w:val="5459F1FC"/>
    <w:rsid w:val="54602AA1"/>
    <w:rsid w:val="546206A1"/>
    <w:rsid w:val="5463F0F6"/>
    <w:rsid w:val="54689D17"/>
    <w:rsid w:val="546F7964"/>
    <w:rsid w:val="547455C2"/>
    <w:rsid w:val="5477DE22"/>
    <w:rsid w:val="54785D8D"/>
    <w:rsid w:val="54891062"/>
    <w:rsid w:val="548B0504"/>
    <w:rsid w:val="548EB5F3"/>
    <w:rsid w:val="54922E94"/>
    <w:rsid w:val="549DC86A"/>
    <w:rsid w:val="54A4B40D"/>
    <w:rsid w:val="54A4E644"/>
    <w:rsid w:val="54A5486E"/>
    <w:rsid w:val="54AE1A74"/>
    <w:rsid w:val="54B1BDC5"/>
    <w:rsid w:val="54B5A27D"/>
    <w:rsid w:val="54C4329F"/>
    <w:rsid w:val="54CC4823"/>
    <w:rsid w:val="54CE284A"/>
    <w:rsid w:val="54D04607"/>
    <w:rsid w:val="54D90C79"/>
    <w:rsid w:val="54DA6468"/>
    <w:rsid w:val="54DC4402"/>
    <w:rsid w:val="54E0E6C2"/>
    <w:rsid w:val="54E3B6CA"/>
    <w:rsid w:val="54E4CD98"/>
    <w:rsid w:val="54EECCF2"/>
    <w:rsid w:val="54EF0C18"/>
    <w:rsid w:val="54F6AE3B"/>
    <w:rsid w:val="5513FD9E"/>
    <w:rsid w:val="551AEDFB"/>
    <w:rsid w:val="55241E38"/>
    <w:rsid w:val="552B9939"/>
    <w:rsid w:val="552D7C16"/>
    <w:rsid w:val="5532B857"/>
    <w:rsid w:val="553A3CE3"/>
    <w:rsid w:val="553E49E8"/>
    <w:rsid w:val="5544E2D9"/>
    <w:rsid w:val="5546D0C8"/>
    <w:rsid w:val="554DE839"/>
    <w:rsid w:val="555564AC"/>
    <w:rsid w:val="5555D5C1"/>
    <w:rsid w:val="555A2C72"/>
    <w:rsid w:val="5569B3F5"/>
    <w:rsid w:val="557CC0BA"/>
    <w:rsid w:val="557E2B81"/>
    <w:rsid w:val="557E38C9"/>
    <w:rsid w:val="55808AA5"/>
    <w:rsid w:val="55834D27"/>
    <w:rsid w:val="55886D19"/>
    <w:rsid w:val="558ACC47"/>
    <w:rsid w:val="558F2A88"/>
    <w:rsid w:val="55975EDE"/>
    <w:rsid w:val="559C0E98"/>
    <w:rsid w:val="55A181A3"/>
    <w:rsid w:val="55A5E52E"/>
    <w:rsid w:val="55A73D70"/>
    <w:rsid w:val="55A7D087"/>
    <w:rsid w:val="55AA06E0"/>
    <w:rsid w:val="55AC4E8A"/>
    <w:rsid w:val="55B011AE"/>
    <w:rsid w:val="55C59F97"/>
    <w:rsid w:val="55C9D920"/>
    <w:rsid w:val="55CA2AD0"/>
    <w:rsid w:val="55E6EA30"/>
    <w:rsid w:val="55E7FE2B"/>
    <w:rsid w:val="55E81E74"/>
    <w:rsid w:val="55EF07A5"/>
    <w:rsid w:val="55EFF9BB"/>
    <w:rsid w:val="55F2C8D2"/>
    <w:rsid w:val="55F56339"/>
    <w:rsid w:val="55F72552"/>
    <w:rsid w:val="55F73D88"/>
    <w:rsid w:val="55FE50E3"/>
    <w:rsid w:val="55FEA57F"/>
    <w:rsid w:val="55FEC505"/>
    <w:rsid w:val="56071191"/>
    <w:rsid w:val="56073240"/>
    <w:rsid w:val="5609303D"/>
    <w:rsid w:val="56093A4B"/>
    <w:rsid w:val="560CB2D1"/>
    <w:rsid w:val="560D51D2"/>
    <w:rsid w:val="560EF8B6"/>
    <w:rsid w:val="560F8AC7"/>
    <w:rsid w:val="560FE873"/>
    <w:rsid w:val="5618CA19"/>
    <w:rsid w:val="5618E037"/>
    <w:rsid w:val="561FEBE6"/>
    <w:rsid w:val="56245FA8"/>
    <w:rsid w:val="5624AFD2"/>
    <w:rsid w:val="5625F2EA"/>
    <w:rsid w:val="5627C1E0"/>
    <w:rsid w:val="562939C2"/>
    <w:rsid w:val="562CF186"/>
    <w:rsid w:val="56320C40"/>
    <w:rsid w:val="563E39D4"/>
    <w:rsid w:val="564C31C2"/>
    <w:rsid w:val="56594202"/>
    <w:rsid w:val="565BD61C"/>
    <w:rsid w:val="5661E966"/>
    <w:rsid w:val="566F57EC"/>
    <w:rsid w:val="5686A5EC"/>
    <w:rsid w:val="5689406A"/>
    <w:rsid w:val="568CCA43"/>
    <w:rsid w:val="56906F3A"/>
    <w:rsid w:val="5698645B"/>
    <w:rsid w:val="56A0A492"/>
    <w:rsid w:val="56A189FE"/>
    <w:rsid w:val="56AF7DEB"/>
    <w:rsid w:val="56B16C45"/>
    <w:rsid w:val="56B5E6DC"/>
    <w:rsid w:val="56BAA437"/>
    <w:rsid w:val="56BE24F0"/>
    <w:rsid w:val="56C0F074"/>
    <w:rsid w:val="56CAB6DB"/>
    <w:rsid w:val="56CAD092"/>
    <w:rsid w:val="56D09D17"/>
    <w:rsid w:val="56D676F7"/>
    <w:rsid w:val="56D73E57"/>
    <w:rsid w:val="56E13342"/>
    <w:rsid w:val="56E522F5"/>
    <w:rsid w:val="56E5841D"/>
    <w:rsid w:val="56E58B28"/>
    <w:rsid w:val="56EBD33C"/>
    <w:rsid w:val="56F2699C"/>
    <w:rsid w:val="56F54DBF"/>
    <w:rsid w:val="56F8EC5B"/>
    <w:rsid w:val="56FB32B3"/>
    <w:rsid w:val="57016ADA"/>
    <w:rsid w:val="570FC899"/>
    <w:rsid w:val="5711B025"/>
    <w:rsid w:val="57165F02"/>
    <w:rsid w:val="571E74E0"/>
    <w:rsid w:val="57202C72"/>
    <w:rsid w:val="57209B21"/>
    <w:rsid w:val="572A59BC"/>
    <w:rsid w:val="572BAC3D"/>
    <w:rsid w:val="5732FB92"/>
    <w:rsid w:val="573F29A2"/>
    <w:rsid w:val="574823E3"/>
    <w:rsid w:val="57484520"/>
    <w:rsid w:val="574C9619"/>
    <w:rsid w:val="57583AED"/>
    <w:rsid w:val="5758A780"/>
    <w:rsid w:val="5767284D"/>
    <w:rsid w:val="576785FB"/>
    <w:rsid w:val="576A6FBE"/>
    <w:rsid w:val="576BECC7"/>
    <w:rsid w:val="576F08E7"/>
    <w:rsid w:val="5771FCDC"/>
    <w:rsid w:val="5772C49D"/>
    <w:rsid w:val="57899FCF"/>
    <w:rsid w:val="57925697"/>
    <w:rsid w:val="5793D154"/>
    <w:rsid w:val="57962362"/>
    <w:rsid w:val="579BF2B3"/>
    <w:rsid w:val="579D603D"/>
    <w:rsid w:val="57A0EB5D"/>
    <w:rsid w:val="57B2409B"/>
    <w:rsid w:val="57B2437E"/>
    <w:rsid w:val="57BCB71E"/>
    <w:rsid w:val="57BD1AE6"/>
    <w:rsid w:val="57C9A599"/>
    <w:rsid w:val="57CB5C6A"/>
    <w:rsid w:val="57D1A5A4"/>
    <w:rsid w:val="57D1D89B"/>
    <w:rsid w:val="57D1EB97"/>
    <w:rsid w:val="57D4B26B"/>
    <w:rsid w:val="57DD65D4"/>
    <w:rsid w:val="57DFF38A"/>
    <w:rsid w:val="57E6D07E"/>
    <w:rsid w:val="57E9061C"/>
    <w:rsid w:val="57E91BA0"/>
    <w:rsid w:val="57EB0977"/>
    <w:rsid w:val="57F56DC4"/>
    <w:rsid w:val="57FA2AE4"/>
    <w:rsid w:val="57FBB059"/>
    <w:rsid w:val="57FD601C"/>
    <w:rsid w:val="57FFDEAF"/>
    <w:rsid w:val="580501D7"/>
    <w:rsid w:val="5806EEDA"/>
    <w:rsid w:val="580AB47C"/>
    <w:rsid w:val="580F5A00"/>
    <w:rsid w:val="5817C124"/>
    <w:rsid w:val="5818C1BA"/>
    <w:rsid w:val="581A8D72"/>
    <w:rsid w:val="581D6D7C"/>
    <w:rsid w:val="58218B65"/>
    <w:rsid w:val="5822287C"/>
    <w:rsid w:val="58276FD6"/>
    <w:rsid w:val="583C9406"/>
    <w:rsid w:val="5840A210"/>
    <w:rsid w:val="584CC8E6"/>
    <w:rsid w:val="58596F89"/>
    <w:rsid w:val="586AC689"/>
    <w:rsid w:val="586B0FB3"/>
    <w:rsid w:val="586FEE33"/>
    <w:rsid w:val="58755896"/>
    <w:rsid w:val="58780010"/>
    <w:rsid w:val="587B3DD6"/>
    <w:rsid w:val="588112E8"/>
    <w:rsid w:val="58886038"/>
    <w:rsid w:val="588AD38F"/>
    <w:rsid w:val="588CC101"/>
    <w:rsid w:val="5897D88D"/>
    <w:rsid w:val="5898DA51"/>
    <w:rsid w:val="589A3FE5"/>
    <w:rsid w:val="589B7299"/>
    <w:rsid w:val="589C9848"/>
    <w:rsid w:val="589E2C91"/>
    <w:rsid w:val="58A0907E"/>
    <w:rsid w:val="58A82935"/>
    <w:rsid w:val="58A9B35A"/>
    <w:rsid w:val="58B20761"/>
    <w:rsid w:val="58B871D5"/>
    <w:rsid w:val="58B96E41"/>
    <w:rsid w:val="58BB304A"/>
    <w:rsid w:val="58D2AC33"/>
    <w:rsid w:val="58DA7BF0"/>
    <w:rsid w:val="58E0C034"/>
    <w:rsid w:val="58EC0BC4"/>
    <w:rsid w:val="58EDE67E"/>
    <w:rsid w:val="58EE2DA0"/>
    <w:rsid w:val="58F9C2AC"/>
    <w:rsid w:val="58FC1AD1"/>
    <w:rsid w:val="58FE0F06"/>
    <w:rsid w:val="5903B0DE"/>
    <w:rsid w:val="59040BEA"/>
    <w:rsid w:val="591497F2"/>
    <w:rsid w:val="591932DC"/>
    <w:rsid w:val="5927D74F"/>
    <w:rsid w:val="5929209B"/>
    <w:rsid w:val="592A7917"/>
    <w:rsid w:val="59313A31"/>
    <w:rsid w:val="59315FD3"/>
    <w:rsid w:val="5935AC9B"/>
    <w:rsid w:val="5950A74F"/>
    <w:rsid w:val="595E659B"/>
    <w:rsid w:val="595E8774"/>
    <w:rsid w:val="5961A350"/>
    <w:rsid w:val="5968FEB5"/>
    <w:rsid w:val="5977D33F"/>
    <w:rsid w:val="5978D41D"/>
    <w:rsid w:val="597A6CD9"/>
    <w:rsid w:val="59887234"/>
    <w:rsid w:val="5989D99B"/>
    <w:rsid w:val="598BF006"/>
    <w:rsid w:val="5996B30E"/>
    <w:rsid w:val="5999BB62"/>
    <w:rsid w:val="599DF588"/>
    <w:rsid w:val="599E58E7"/>
    <w:rsid w:val="59AD49FE"/>
    <w:rsid w:val="59AFA948"/>
    <w:rsid w:val="59B900D6"/>
    <w:rsid w:val="59C1A8C6"/>
    <w:rsid w:val="59CAC954"/>
    <w:rsid w:val="59D408C9"/>
    <w:rsid w:val="59D43641"/>
    <w:rsid w:val="59E8C3BA"/>
    <w:rsid w:val="59ED5776"/>
    <w:rsid w:val="59F70420"/>
    <w:rsid w:val="59F72928"/>
    <w:rsid w:val="59F9DFDD"/>
    <w:rsid w:val="5A01F23F"/>
    <w:rsid w:val="5A039671"/>
    <w:rsid w:val="5A069D98"/>
    <w:rsid w:val="5A0F7667"/>
    <w:rsid w:val="5A130FD4"/>
    <w:rsid w:val="5A199D5A"/>
    <w:rsid w:val="5A1A5EFB"/>
    <w:rsid w:val="5A205028"/>
    <w:rsid w:val="5A224F99"/>
    <w:rsid w:val="5A2306EB"/>
    <w:rsid w:val="5A2A13E2"/>
    <w:rsid w:val="5A32868A"/>
    <w:rsid w:val="5A340454"/>
    <w:rsid w:val="5A376C35"/>
    <w:rsid w:val="5A39E670"/>
    <w:rsid w:val="5A40E975"/>
    <w:rsid w:val="5A42A7E7"/>
    <w:rsid w:val="5A5C491A"/>
    <w:rsid w:val="5A5FEDE3"/>
    <w:rsid w:val="5A61AC76"/>
    <w:rsid w:val="5A67BD00"/>
    <w:rsid w:val="5A7A03F4"/>
    <w:rsid w:val="5A7B4ECA"/>
    <w:rsid w:val="5A7B9572"/>
    <w:rsid w:val="5A7EA3FB"/>
    <w:rsid w:val="5A7EE6F8"/>
    <w:rsid w:val="5A89D60D"/>
    <w:rsid w:val="5A8F93AB"/>
    <w:rsid w:val="5A91C96B"/>
    <w:rsid w:val="5A93F704"/>
    <w:rsid w:val="5A958F0E"/>
    <w:rsid w:val="5A98A21B"/>
    <w:rsid w:val="5A9DAF41"/>
    <w:rsid w:val="5A9DF54C"/>
    <w:rsid w:val="5AA4C0DC"/>
    <w:rsid w:val="5AA4F039"/>
    <w:rsid w:val="5AAB8945"/>
    <w:rsid w:val="5AB147A8"/>
    <w:rsid w:val="5ABDEF25"/>
    <w:rsid w:val="5AC03959"/>
    <w:rsid w:val="5AC79883"/>
    <w:rsid w:val="5AC79F8B"/>
    <w:rsid w:val="5AC7FC86"/>
    <w:rsid w:val="5AD39DF9"/>
    <w:rsid w:val="5AE084E8"/>
    <w:rsid w:val="5AE28E31"/>
    <w:rsid w:val="5AE66238"/>
    <w:rsid w:val="5AE8E3F8"/>
    <w:rsid w:val="5AEA66E1"/>
    <w:rsid w:val="5AEC658A"/>
    <w:rsid w:val="5AEC8849"/>
    <w:rsid w:val="5AEE13D2"/>
    <w:rsid w:val="5AF7F27A"/>
    <w:rsid w:val="5AF82922"/>
    <w:rsid w:val="5AFA4673"/>
    <w:rsid w:val="5B07E12C"/>
    <w:rsid w:val="5B0C80FF"/>
    <w:rsid w:val="5B1106D5"/>
    <w:rsid w:val="5B1A8754"/>
    <w:rsid w:val="5B1C5001"/>
    <w:rsid w:val="5B1C63F1"/>
    <w:rsid w:val="5B1C87CD"/>
    <w:rsid w:val="5B1E9DF5"/>
    <w:rsid w:val="5B1F3C87"/>
    <w:rsid w:val="5B217322"/>
    <w:rsid w:val="5B25A030"/>
    <w:rsid w:val="5B269204"/>
    <w:rsid w:val="5B273263"/>
    <w:rsid w:val="5B29AC21"/>
    <w:rsid w:val="5B33FC8E"/>
    <w:rsid w:val="5B352298"/>
    <w:rsid w:val="5B4E7959"/>
    <w:rsid w:val="5B537A75"/>
    <w:rsid w:val="5B5D97FF"/>
    <w:rsid w:val="5B6340A3"/>
    <w:rsid w:val="5B67AA74"/>
    <w:rsid w:val="5B6B1859"/>
    <w:rsid w:val="5B853F91"/>
    <w:rsid w:val="5B88FA4F"/>
    <w:rsid w:val="5B8B99E9"/>
    <w:rsid w:val="5B8DC5F0"/>
    <w:rsid w:val="5B8E8AA7"/>
    <w:rsid w:val="5BA28529"/>
    <w:rsid w:val="5BA7D0DF"/>
    <w:rsid w:val="5BB151FC"/>
    <w:rsid w:val="5BB1E316"/>
    <w:rsid w:val="5BB6AA98"/>
    <w:rsid w:val="5BB86755"/>
    <w:rsid w:val="5BB920AD"/>
    <w:rsid w:val="5BCADABC"/>
    <w:rsid w:val="5BCD5AF0"/>
    <w:rsid w:val="5BD5C250"/>
    <w:rsid w:val="5BDADFCD"/>
    <w:rsid w:val="5BDEFF6C"/>
    <w:rsid w:val="5BEB9751"/>
    <w:rsid w:val="5BEE08C9"/>
    <w:rsid w:val="5BEF76C2"/>
    <w:rsid w:val="5BF025A7"/>
    <w:rsid w:val="5BF17E0E"/>
    <w:rsid w:val="5BF1905B"/>
    <w:rsid w:val="5BF27C2F"/>
    <w:rsid w:val="5BF368FE"/>
    <w:rsid w:val="5C025A8D"/>
    <w:rsid w:val="5C08A55E"/>
    <w:rsid w:val="5C0CF6E3"/>
    <w:rsid w:val="5C0D5E3D"/>
    <w:rsid w:val="5C176121"/>
    <w:rsid w:val="5C1A15D7"/>
    <w:rsid w:val="5C2124E4"/>
    <w:rsid w:val="5C25F002"/>
    <w:rsid w:val="5C29EB7A"/>
    <w:rsid w:val="5C2BD175"/>
    <w:rsid w:val="5C2CA957"/>
    <w:rsid w:val="5C2FB3E9"/>
    <w:rsid w:val="5C350B23"/>
    <w:rsid w:val="5C36331D"/>
    <w:rsid w:val="5C377FFC"/>
    <w:rsid w:val="5C3AF59B"/>
    <w:rsid w:val="5C4392F7"/>
    <w:rsid w:val="5C45C901"/>
    <w:rsid w:val="5C491D03"/>
    <w:rsid w:val="5C5213D2"/>
    <w:rsid w:val="5C553653"/>
    <w:rsid w:val="5C5969FC"/>
    <w:rsid w:val="5C6364EB"/>
    <w:rsid w:val="5C642FA0"/>
    <w:rsid w:val="5C668D5B"/>
    <w:rsid w:val="5C70939D"/>
    <w:rsid w:val="5C740009"/>
    <w:rsid w:val="5C7425B3"/>
    <w:rsid w:val="5C760ADD"/>
    <w:rsid w:val="5C7BD5BE"/>
    <w:rsid w:val="5C860DB5"/>
    <w:rsid w:val="5C8A33F3"/>
    <w:rsid w:val="5C8D4DAB"/>
    <w:rsid w:val="5C8EE9B1"/>
    <w:rsid w:val="5C97C9F8"/>
    <w:rsid w:val="5C98360D"/>
    <w:rsid w:val="5C9B485B"/>
    <w:rsid w:val="5C9B4864"/>
    <w:rsid w:val="5C9B74ED"/>
    <w:rsid w:val="5C9BEB15"/>
    <w:rsid w:val="5C9C4E30"/>
    <w:rsid w:val="5CA5644F"/>
    <w:rsid w:val="5CAD11FD"/>
    <w:rsid w:val="5CB1E360"/>
    <w:rsid w:val="5CB1F330"/>
    <w:rsid w:val="5CB20C91"/>
    <w:rsid w:val="5CB29F86"/>
    <w:rsid w:val="5CB33B5C"/>
    <w:rsid w:val="5CC3E499"/>
    <w:rsid w:val="5CC5FD68"/>
    <w:rsid w:val="5CCCD15B"/>
    <w:rsid w:val="5CD3CC23"/>
    <w:rsid w:val="5CD84FC1"/>
    <w:rsid w:val="5CE27F8B"/>
    <w:rsid w:val="5CEC3AA9"/>
    <w:rsid w:val="5CF08439"/>
    <w:rsid w:val="5CFA8382"/>
    <w:rsid w:val="5CFE31A6"/>
    <w:rsid w:val="5D07A3B6"/>
    <w:rsid w:val="5D08518F"/>
    <w:rsid w:val="5D1851A7"/>
    <w:rsid w:val="5D2018B7"/>
    <w:rsid w:val="5D274D53"/>
    <w:rsid w:val="5D35C6CB"/>
    <w:rsid w:val="5D38C36F"/>
    <w:rsid w:val="5D3D9F13"/>
    <w:rsid w:val="5D42DD52"/>
    <w:rsid w:val="5D44BA05"/>
    <w:rsid w:val="5D453F60"/>
    <w:rsid w:val="5D4CE3D8"/>
    <w:rsid w:val="5D551B49"/>
    <w:rsid w:val="5D559D1C"/>
    <w:rsid w:val="5D68CBFC"/>
    <w:rsid w:val="5D6B43E2"/>
    <w:rsid w:val="5D6E10BE"/>
    <w:rsid w:val="5D7E16FB"/>
    <w:rsid w:val="5D872BF4"/>
    <w:rsid w:val="5D8B5AD7"/>
    <w:rsid w:val="5D94B297"/>
    <w:rsid w:val="5D962A4B"/>
    <w:rsid w:val="5D991BE0"/>
    <w:rsid w:val="5D9A3040"/>
    <w:rsid w:val="5D9FFABA"/>
    <w:rsid w:val="5DA13A46"/>
    <w:rsid w:val="5DB33750"/>
    <w:rsid w:val="5DB82FA0"/>
    <w:rsid w:val="5DC0EA13"/>
    <w:rsid w:val="5DC16965"/>
    <w:rsid w:val="5DD4F89A"/>
    <w:rsid w:val="5DDF71A7"/>
    <w:rsid w:val="5DEB0E22"/>
    <w:rsid w:val="5DEDA82F"/>
    <w:rsid w:val="5DF3F857"/>
    <w:rsid w:val="5DF4242E"/>
    <w:rsid w:val="5DFA32A1"/>
    <w:rsid w:val="5E03D3A7"/>
    <w:rsid w:val="5E234132"/>
    <w:rsid w:val="5E2381AE"/>
    <w:rsid w:val="5E24DBE2"/>
    <w:rsid w:val="5E24EF92"/>
    <w:rsid w:val="5E33177F"/>
    <w:rsid w:val="5E3D223D"/>
    <w:rsid w:val="5E466593"/>
    <w:rsid w:val="5E503886"/>
    <w:rsid w:val="5E5897FB"/>
    <w:rsid w:val="5E5A47DB"/>
    <w:rsid w:val="5E5F0A64"/>
    <w:rsid w:val="5E664DC5"/>
    <w:rsid w:val="5E66AFC3"/>
    <w:rsid w:val="5E6B10CF"/>
    <w:rsid w:val="5E6E124F"/>
    <w:rsid w:val="5E71D538"/>
    <w:rsid w:val="5E78037B"/>
    <w:rsid w:val="5E78A05C"/>
    <w:rsid w:val="5E7B623F"/>
    <w:rsid w:val="5E807FBB"/>
    <w:rsid w:val="5E8F9173"/>
    <w:rsid w:val="5E9075D0"/>
    <w:rsid w:val="5E947B95"/>
    <w:rsid w:val="5E9CE943"/>
    <w:rsid w:val="5E9E338B"/>
    <w:rsid w:val="5EA06B40"/>
    <w:rsid w:val="5EA483D4"/>
    <w:rsid w:val="5EA762B0"/>
    <w:rsid w:val="5EAAC0F9"/>
    <w:rsid w:val="5EAE58F8"/>
    <w:rsid w:val="5EB1B844"/>
    <w:rsid w:val="5EB5F6D7"/>
    <w:rsid w:val="5EBB9B97"/>
    <w:rsid w:val="5EC9C508"/>
    <w:rsid w:val="5ECA8668"/>
    <w:rsid w:val="5ECBFCC2"/>
    <w:rsid w:val="5ECDB2A3"/>
    <w:rsid w:val="5ECEC1BF"/>
    <w:rsid w:val="5ED22149"/>
    <w:rsid w:val="5EDA91AE"/>
    <w:rsid w:val="5EDB39E2"/>
    <w:rsid w:val="5EDB7969"/>
    <w:rsid w:val="5EDCFBE9"/>
    <w:rsid w:val="5EECE96D"/>
    <w:rsid w:val="5EEDE6FC"/>
    <w:rsid w:val="5EFA0B81"/>
    <w:rsid w:val="5EFB194C"/>
    <w:rsid w:val="5EFBC488"/>
    <w:rsid w:val="5EFEC785"/>
    <w:rsid w:val="5EFFEFDE"/>
    <w:rsid w:val="5F07B385"/>
    <w:rsid w:val="5F09695A"/>
    <w:rsid w:val="5F0B1889"/>
    <w:rsid w:val="5F0CEAF3"/>
    <w:rsid w:val="5F1053EE"/>
    <w:rsid w:val="5F1D64B2"/>
    <w:rsid w:val="5F1D9409"/>
    <w:rsid w:val="5F206F9B"/>
    <w:rsid w:val="5F23148E"/>
    <w:rsid w:val="5F293C9E"/>
    <w:rsid w:val="5F2E87A4"/>
    <w:rsid w:val="5F2F4BD2"/>
    <w:rsid w:val="5F3088CE"/>
    <w:rsid w:val="5F317232"/>
    <w:rsid w:val="5F3C3AF4"/>
    <w:rsid w:val="5F466090"/>
    <w:rsid w:val="5F4BD062"/>
    <w:rsid w:val="5F4D65FC"/>
    <w:rsid w:val="5F4DE937"/>
    <w:rsid w:val="5F5E9336"/>
    <w:rsid w:val="5F5F07EC"/>
    <w:rsid w:val="5F5F88A8"/>
    <w:rsid w:val="5F72A40F"/>
    <w:rsid w:val="5F773052"/>
    <w:rsid w:val="5F81048C"/>
    <w:rsid w:val="5F88D891"/>
    <w:rsid w:val="5F89F524"/>
    <w:rsid w:val="5F95FEF2"/>
    <w:rsid w:val="5F9A587F"/>
    <w:rsid w:val="5F9F4F69"/>
    <w:rsid w:val="5FA207F7"/>
    <w:rsid w:val="5FA96B6F"/>
    <w:rsid w:val="5FAC1685"/>
    <w:rsid w:val="5FADBB18"/>
    <w:rsid w:val="5FC7AFCF"/>
    <w:rsid w:val="5FCD0DEF"/>
    <w:rsid w:val="5FDA529A"/>
    <w:rsid w:val="5FDBB3AA"/>
    <w:rsid w:val="5FE1B7D9"/>
    <w:rsid w:val="5FE2C9D5"/>
    <w:rsid w:val="5FE596C2"/>
    <w:rsid w:val="5FEC7766"/>
    <w:rsid w:val="5FEDC46F"/>
    <w:rsid w:val="5FEDEB6B"/>
    <w:rsid w:val="5FEEACA4"/>
    <w:rsid w:val="5FF7E264"/>
    <w:rsid w:val="5FF7F1A4"/>
    <w:rsid w:val="5FF90892"/>
    <w:rsid w:val="60016000"/>
    <w:rsid w:val="60058BC6"/>
    <w:rsid w:val="60088AE1"/>
    <w:rsid w:val="600B431C"/>
    <w:rsid w:val="6015EB56"/>
    <w:rsid w:val="601BF3EF"/>
    <w:rsid w:val="6022A7E2"/>
    <w:rsid w:val="6036E664"/>
    <w:rsid w:val="60391305"/>
    <w:rsid w:val="603A8E74"/>
    <w:rsid w:val="6046AE70"/>
    <w:rsid w:val="6055ECD2"/>
    <w:rsid w:val="60646785"/>
    <w:rsid w:val="606FB1E3"/>
    <w:rsid w:val="6079F405"/>
    <w:rsid w:val="607B25F3"/>
    <w:rsid w:val="607D185F"/>
    <w:rsid w:val="6087F444"/>
    <w:rsid w:val="6088C7CA"/>
    <w:rsid w:val="608C066A"/>
    <w:rsid w:val="608CD320"/>
    <w:rsid w:val="608DEB1E"/>
    <w:rsid w:val="608F0CD2"/>
    <w:rsid w:val="6092FD27"/>
    <w:rsid w:val="60974ABA"/>
    <w:rsid w:val="609ECDEC"/>
    <w:rsid w:val="609FB52C"/>
    <w:rsid w:val="60AB6039"/>
    <w:rsid w:val="60AB8C9A"/>
    <w:rsid w:val="60ABCFE0"/>
    <w:rsid w:val="60BCFBB8"/>
    <w:rsid w:val="60C30CF7"/>
    <w:rsid w:val="60D1228B"/>
    <w:rsid w:val="60DA55F4"/>
    <w:rsid w:val="60E2DE15"/>
    <w:rsid w:val="60E6A4E7"/>
    <w:rsid w:val="60F040D7"/>
    <w:rsid w:val="60F0CB7A"/>
    <w:rsid w:val="60F2D928"/>
    <w:rsid w:val="60FDC729"/>
    <w:rsid w:val="610292C6"/>
    <w:rsid w:val="61131643"/>
    <w:rsid w:val="611596A4"/>
    <w:rsid w:val="611D7F66"/>
    <w:rsid w:val="612633F6"/>
    <w:rsid w:val="612A074D"/>
    <w:rsid w:val="612ABA61"/>
    <w:rsid w:val="612D7926"/>
    <w:rsid w:val="612E7C17"/>
    <w:rsid w:val="61318631"/>
    <w:rsid w:val="6131C3B1"/>
    <w:rsid w:val="6135AB72"/>
    <w:rsid w:val="6136F6DD"/>
    <w:rsid w:val="6147B3C1"/>
    <w:rsid w:val="614B5D37"/>
    <w:rsid w:val="614E4E94"/>
    <w:rsid w:val="614EEFD4"/>
    <w:rsid w:val="6150FDD1"/>
    <w:rsid w:val="61518851"/>
    <w:rsid w:val="615478F6"/>
    <w:rsid w:val="6155C9B5"/>
    <w:rsid w:val="6167320C"/>
    <w:rsid w:val="616ADFDD"/>
    <w:rsid w:val="616DA8A9"/>
    <w:rsid w:val="616F9958"/>
    <w:rsid w:val="617423EB"/>
    <w:rsid w:val="6176B96A"/>
    <w:rsid w:val="6177696D"/>
    <w:rsid w:val="61789A67"/>
    <w:rsid w:val="617A27C1"/>
    <w:rsid w:val="617F936C"/>
    <w:rsid w:val="6183AE4E"/>
    <w:rsid w:val="61841828"/>
    <w:rsid w:val="618449EF"/>
    <w:rsid w:val="618898D0"/>
    <w:rsid w:val="6191652B"/>
    <w:rsid w:val="61A8054D"/>
    <w:rsid w:val="61AB6474"/>
    <w:rsid w:val="61BAD4E3"/>
    <w:rsid w:val="61BD6981"/>
    <w:rsid w:val="61BE5F3C"/>
    <w:rsid w:val="61C2B9DB"/>
    <w:rsid w:val="61C51A1D"/>
    <w:rsid w:val="61C59285"/>
    <w:rsid w:val="61CE2EE9"/>
    <w:rsid w:val="61CFC92D"/>
    <w:rsid w:val="61D55C58"/>
    <w:rsid w:val="61DA8902"/>
    <w:rsid w:val="61DCA0F4"/>
    <w:rsid w:val="61E025F1"/>
    <w:rsid w:val="61E2E698"/>
    <w:rsid w:val="61EB4B35"/>
    <w:rsid w:val="61ECE254"/>
    <w:rsid w:val="61F083D3"/>
    <w:rsid w:val="61FA81A7"/>
    <w:rsid w:val="6202580F"/>
    <w:rsid w:val="6202C161"/>
    <w:rsid w:val="620E056B"/>
    <w:rsid w:val="6216D44A"/>
    <w:rsid w:val="62182EAC"/>
    <w:rsid w:val="621E1EFF"/>
    <w:rsid w:val="62211576"/>
    <w:rsid w:val="622C7513"/>
    <w:rsid w:val="622D3CB5"/>
    <w:rsid w:val="62331ED3"/>
    <w:rsid w:val="623781E1"/>
    <w:rsid w:val="6239A7B1"/>
    <w:rsid w:val="623C306B"/>
    <w:rsid w:val="624327A7"/>
    <w:rsid w:val="62441BF0"/>
    <w:rsid w:val="62471828"/>
    <w:rsid w:val="6251C801"/>
    <w:rsid w:val="6251D45D"/>
    <w:rsid w:val="625293EB"/>
    <w:rsid w:val="6254A69F"/>
    <w:rsid w:val="62598335"/>
    <w:rsid w:val="625B94F6"/>
    <w:rsid w:val="626019D4"/>
    <w:rsid w:val="6266565C"/>
    <w:rsid w:val="627270AF"/>
    <w:rsid w:val="62792889"/>
    <w:rsid w:val="627C46EC"/>
    <w:rsid w:val="628B2DE4"/>
    <w:rsid w:val="6292480D"/>
    <w:rsid w:val="6292AF0F"/>
    <w:rsid w:val="629AF2FD"/>
    <w:rsid w:val="62A824F9"/>
    <w:rsid w:val="62A9CB7B"/>
    <w:rsid w:val="62ACE9D4"/>
    <w:rsid w:val="62AF41C5"/>
    <w:rsid w:val="62B259D1"/>
    <w:rsid w:val="62B6E97D"/>
    <w:rsid w:val="62B8619B"/>
    <w:rsid w:val="62BA60CD"/>
    <w:rsid w:val="62C14120"/>
    <w:rsid w:val="62C454E7"/>
    <w:rsid w:val="62CD50C8"/>
    <w:rsid w:val="62D0311A"/>
    <w:rsid w:val="62D1CC54"/>
    <w:rsid w:val="62D456CA"/>
    <w:rsid w:val="62D7CD8C"/>
    <w:rsid w:val="62DAD3A9"/>
    <w:rsid w:val="62DCD05B"/>
    <w:rsid w:val="62DD8E91"/>
    <w:rsid w:val="62E3AEC8"/>
    <w:rsid w:val="62ED76AF"/>
    <w:rsid w:val="62FFC92F"/>
    <w:rsid w:val="6300F8B1"/>
    <w:rsid w:val="630E2CFA"/>
    <w:rsid w:val="6314CE7B"/>
    <w:rsid w:val="631503D9"/>
    <w:rsid w:val="6318F273"/>
    <w:rsid w:val="631BCF60"/>
    <w:rsid w:val="631C832A"/>
    <w:rsid w:val="63287AF5"/>
    <w:rsid w:val="632A5A45"/>
    <w:rsid w:val="63323E74"/>
    <w:rsid w:val="63464459"/>
    <w:rsid w:val="6346B8D5"/>
    <w:rsid w:val="634F7292"/>
    <w:rsid w:val="6351918C"/>
    <w:rsid w:val="6352E3E7"/>
    <w:rsid w:val="635C214F"/>
    <w:rsid w:val="6360E2D2"/>
    <w:rsid w:val="636322F0"/>
    <w:rsid w:val="63659F77"/>
    <w:rsid w:val="636C6235"/>
    <w:rsid w:val="6371BCD4"/>
    <w:rsid w:val="6371BEAA"/>
    <w:rsid w:val="6377C1F8"/>
    <w:rsid w:val="637C652D"/>
    <w:rsid w:val="637CCC0A"/>
    <w:rsid w:val="63802358"/>
    <w:rsid w:val="638A6138"/>
    <w:rsid w:val="638CEC49"/>
    <w:rsid w:val="6391F4C6"/>
    <w:rsid w:val="63940DA8"/>
    <w:rsid w:val="639E4501"/>
    <w:rsid w:val="639EDFF7"/>
    <w:rsid w:val="63B18757"/>
    <w:rsid w:val="63B37AC7"/>
    <w:rsid w:val="63BE33E1"/>
    <w:rsid w:val="63C1243A"/>
    <w:rsid w:val="63C19F9E"/>
    <w:rsid w:val="63C4963E"/>
    <w:rsid w:val="63D6294C"/>
    <w:rsid w:val="63D9A4AC"/>
    <w:rsid w:val="63DA61DF"/>
    <w:rsid w:val="63DDF2BD"/>
    <w:rsid w:val="63E43D86"/>
    <w:rsid w:val="63E81DEE"/>
    <w:rsid w:val="63ECF95D"/>
    <w:rsid w:val="64001F89"/>
    <w:rsid w:val="6406A799"/>
    <w:rsid w:val="6407D34F"/>
    <w:rsid w:val="640DDDBC"/>
    <w:rsid w:val="640E0D7E"/>
    <w:rsid w:val="640E3184"/>
    <w:rsid w:val="6414A607"/>
    <w:rsid w:val="6418487E"/>
    <w:rsid w:val="64201E44"/>
    <w:rsid w:val="642638B8"/>
    <w:rsid w:val="642D39C7"/>
    <w:rsid w:val="6433D701"/>
    <w:rsid w:val="64340B97"/>
    <w:rsid w:val="64360634"/>
    <w:rsid w:val="6439F479"/>
    <w:rsid w:val="64405545"/>
    <w:rsid w:val="64423C9D"/>
    <w:rsid w:val="64436637"/>
    <w:rsid w:val="644B29A7"/>
    <w:rsid w:val="64540803"/>
    <w:rsid w:val="6462AA05"/>
    <w:rsid w:val="647CEB76"/>
    <w:rsid w:val="6484FB15"/>
    <w:rsid w:val="6494AFEE"/>
    <w:rsid w:val="64A1E964"/>
    <w:rsid w:val="64A4EA9B"/>
    <w:rsid w:val="64A5105E"/>
    <w:rsid w:val="64A8440A"/>
    <w:rsid w:val="64B9722F"/>
    <w:rsid w:val="64BD1813"/>
    <w:rsid w:val="64BDB635"/>
    <w:rsid w:val="64C1D74E"/>
    <w:rsid w:val="64C330A4"/>
    <w:rsid w:val="64C507E0"/>
    <w:rsid w:val="64D83A2B"/>
    <w:rsid w:val="64DA48EB"/>
    <w:rsid w:val="64DEA59A"/>
    <w:rsid w:val="64E23B6B"/>
    <w:rsid w:val="64EBBC58"/>
    <w:rsid w:val="64EC0F65"/>
    <w:rsid w:val="64F2D1B1"/>
    <w:rsid w:val="64FA1DE8"/>
    <w:rsid w:val="64FA465F"/>
    <w:rsid w:val="651B543F"/>
    <w:rsid w:val="652648D7"/>
    <w:rsid w:val="6527C044"/>
    <w:rsid w:val="652ABC73"/>
    <w:rsid w:val="652FF70E"/>
    <w:rsid w:val="6539BB4D"/>
    <w:rsid w:val="653F0EE5"/>
    <w:rsid w:val="65420664"/>
    <w:rsid w:val="65474F1F"/>
    <w:rsid w:val="654B4530"/>
    <w:rsid w:val="6552F1C4"/>
    <w:rsid w:val="655307BA"/>
    <w:rsid w:val="6554D50B"/>
    <w:rsid w:val="655B4A6F"/>
    <w:rsid w:val="655E85B1"/>
    <w:rsid w:val="65728990"/>
    <w:rsid w:val="657B699B"/>
    <w:rsid w:val="657B9C7D"/>
    <w:rsid w:val="657C1E22"/>
    <w:rsid w:val="657C90BE"/>
    <w:rsid w:val="65821253"/>
    <w:rsid w:val="6585D3D9"/>
    <w:rsid w:val="65862D30"/>
    <w:rsid w:val="658B8EF7"/>
    <w:rsid w:val="65984312"/>
    <w:rsid w:val="65A46D34"/>
    <w:rsid w:val="65A646DD"/>
    <w:rsid w:val="65A817A6"/>
    <w:rsid w:val="65A99ED3"/>
    <w:rsid w:val="65ABD82B"/>
    <w:rsid w:val="65AF02E8"/>
    <w:rsid w:val="65BAA5AD"/>
    <w:rsid w:val="65C03692"/>
    <w:rsid w:val="65C061CC"/>
    <w:rsid w:val="65C36F48"/>
    <w:rsid w:val="65C55FF3"/>
    <w:rsid w:val="65D668A9"/>
    <w:rsid w:val="65E00C7F"/>
    <w:rsid w:val="65E85EEB"/>
    <w:rsid w:val="65EDE7A3"/>
    <w:rsid w:val="65EED8A3"/>
    <w:rsid w:val="65F047D4"/>
    <w:rsid w:val="65F3E9D9"/>
    <w:rsid w:val="65FAF39B"/>
    <w:rsid w:val="65FD4762"/>
    <w:rsid w:val="66009168"/>
    <w:rsid w:val="66054142"/>
    <w:rsid w:val="6605DCC6"/>
    <w:rsid w:val="6607032C"/>
    <w:rsid w:val="6609EEB7"/>
    <w:rsid w:val="660D9C2F"/>
    <w:rsid w:val="660EA06D"/>
    <w:rsid w:val="6615072B"/>
    <w:rsid w:val="6615A232"/>
    <w:rsid w:val="6615CBE5"/>
    <w:rsid w:val="6623C6B7"/>
    <w:rsid w:val="6623D38A"/>
    <w:rsid w:val="6626FF7B"/>
    <w:rsid w:val="66295447"/>
    <w:rsid w:val="662B622F"/>
    <w:rsid w:val="6641AB90"/>
    <w:rsid w:val="664508C5"/>
    <w:rsid w:val="66472A8D"/>
    <w:rsid w:val="664AE827"/>
    <w:rsid w:val="6650856D"/>
    <w:rsid w:val="66509366"/>
    <w:rsid w:val="66610C88"/>
    <w:rsid w:val="666698C6"/>
    <w:rsid w:val="6670CEDA"/>
    <w:rsid w:val="6670F05A"/>
    <w:rsid w:val="667323AA"/>
    <w:rsid w:val="6673FED0"/>
    <w:rsid w:val="667E51E9"/>
    <w:rsid w:val="667E79DB"/>
    <w:rsid w:val="6681254C"/>
    <w:rsid w:val="6689A299"/>
    <w:rsid w:val="669BBE2B"/>
    <w:rsid w:val="669F0DA5"/>
    <w:rsid w:val="66A1F041"/>
    <w:rsid w:val="66A2CB27"/>
    <w:rsid w:val="66AF0832"/>
    <w:rsid w:val="66B306C7"/>
    <w:rsid w:val="66B8D3B6"/>
    <w:rsid w:val="66C14917"/>
    <w:rsid w:val="66C27801"/>
    <w:rsid w:val="66C84D8E"/>
    <w:rsid w:val="66CB2D9E"/>
    <w:rsid w:val="66CFD292"/>
    <w:rsid w:val="66D4EDF2"/>
    <w:rsid w:val="66DAA6DF"/>
    <w:rsid w:val="66EE9381"/>
    <w:rsid w:val="66F0DD71"/>
    <w:rsid w:val="66F77144"/>
    <w:rsid w:val="66F7DB9C"/>
    <w:rsid w:val="66F99DB1"/>
    <w:rsid w:val="67072359"/>
    <w:rsid w:val="67170EBD"/>
    <w:rsid w:val="671A6C46"/>
    <w:rsid w:val="6723868A"/>
    <w:rsid w:val="672A8EC7"/>
    <w:rsid w:val="672C268E"/>
    <w:rsid w:val="67338F86"/>
    <w:rsid w:val="673EEA62"/>
    <w:rsid w:val="6746D1FA"/>
    <w:rsid w:val="67474D4F"/>
    <w:rsid w:val="674B079A"/>
    <w:rsid w:val="674B6821"/>
    <w:rsid w:val="67515667"/>
    <w:rsid w:val="6755A88B"/>
    <w:rsid w:val="6755F1C4"/>
    <w:rsid w:val="6757A96C"/>
    <w:rsid w:val="675D925A"/>
    <w:rsid w:val="675DCB50"/>
    <w:rsid w:val="675DEA8E"/>
    <w:rsid w:val="676254EA"/>
    <w:rsid w:val="676D847B"/>
    <w:rsid w:val="676F5C89"/>
    <w:rsid w:val="6774050A"/>
    <w:rsid w:val="6777AAC5"/>
    <w:rsid w:val="67788C81"/>
    <w:rsid w:val="678B23DF"/>
    <w:rsid w:val="678D5F13"/>
    <w:rsid w:val="679AFB74"/>
    <w:rsid w:val="679B1A5E"/>
    <w:rsid w:val="679FE6FD"/>
    <w:rsid w:val="67A00815"/>
    <w:rsid w:val="67AD4295"/>
    <w:rsid w:val="67B0033D"/>
    <w:rsid w:val="67B07E50"/>
    <w:rsid w:val="67B1F3E4"/>
    <w:rsid w:val="67B216EE"/>
    <w:rsid w:val="67B99B73"/>
    <w:rsid w:val="67BAE034"/>
    <w:rsid w:val="67BEA52D"/>
    <w:rsid w:val="67C29DEE"/>
    <w:rsid w:val="67C5FCA0"/>
    <w:rsid w:val="67CAC91F"/>
    <w:rsid w:val="67CBD134"/>
    <w:rsid w:val="67CCC09D"/>
    <w:rsid w:val="67D9377C"/>
    <w:rsid w:val="67DC4464"/>
    <w:rsid w:val="67F6B0D7"/>
    <w:rsid w:val="67FE86FE"/>
    <w:rsid w:val="6801F94D"/>
    <w:rsid w:val="68034F03"/>
    <w:rsid w:val="680AF4B1"/>
    <w:rsid w:val="68117F4E"/>
    <w:rsid w:val="68173B6D"/>
    <w:rsid w:val="681B0BA3"/>
    <w:rsid w:val="681D4F62"/>
    <w:rsid w:val="681D71B7"/>
    <w:rsid w:val="682A87C5"/>
    <w:rsid w:val="682D7E5A"/>
    <w:rsid w:val="682E3AF2"/>
    <w:rsid w:val="6835660C"/>
    <w:rsid w:val="6844D3A5"/>
    <w:rsid w:val="6844E35D"/>
    <w:rsid w:val="6846B6D2"/>
    <w:rsid w:val="684CDDED"/>
    <w:rsid w:val="6856D4D4"/>
    <w:rsid w:val="6857A905"/>
    <w:rsid w:val="685898E5"/>
    <w:rsid w:val="68608A0A"/>
    <w:rsid w:val="6868344F"/>
    <w:rsid w:val="686C53A7"/>
    <w:rsid w:val="68716F50"/>
    <w:rsid w:val="6874D817"/>
    <w:rsid w:val="687A3B7E"/>
    <w:rsid w:val="687C6EEB"/>
    <w:rsid w:val="688980B1"/>
    <w:rsid w:val="688D7F54"/>
    <w:rsid w:val="688F3CB9"/>
    <w:rsid w:val="688F7D1D"/>
    <w:rsid w:val="68901395"/>
    <w:rsid w:val="68914232"/>
    <w:rsid w:val="6893CBE5"/>
    <w:rsid w:val="689F1EFE"/>
    <w:rsid w:val="689FFE2D"/>
    <w:rsid w:val="68A4D5C3"/>
    <w:rsid w:val="68BA798B"/>
    <w:rsid w:val="68BEF991"/>
    <w:rsid w:val="68C426A1"/>
    <w:rsid w:val="68CBC1BB"/>
    <w:rsid w:val="68CCEAFB"/>
    <w:rsid w:val="68CDDD80"/>
    <w:rsid w:val="68D5CAC5"/>
    <w:rsid w:val="68D9AEE1"/>
    <w:rsid w:val="68E05325"/>
    <w:rsid w:val="68E24384"/>
    <w:rsid w:val="68EA94B2"/>
    <w:rsid w:val="68ED10B4"/>
    <w:rsid w:val="68FB8E55"/>
    <w:rsid w:val="6904D62C"/>
    <w:rsid w:val="6915BBE3"/>
    <w:rsid w:val="6917BCD9"/>
    <w:rsid w:val="69186B27"/>
    <w:rsid w:val="691D5446"/>
    <w:rsid w:val="691E3F4D"/>
    <w:rsid w:val="692721A9"/>
    <w:rsid w:val="6929BA3D"/>
    <w:rsid w:val="692D7E7C"/>
    <w:rsid w:val="692E2CD6"/>
    <w:rsid w:val="6930E10B"/>
    <w:rsid w:val="6933B0F3"/>
    <w:rsid w:val="69343F2E"/>
    <w:rsid w:val="69349D8B"/>
    <w:rsid w:val="6934B860"/>
    <w:rsid w:val="693C6E6C"/>
    <w:rsid w:val="69400A35"/>
    <w:rsid w:val="6940C6A7"/>
    <w:rsid w:val="694360B9"/>
    <w:rsid w:val="6945C976"/>
    <w:rsid w:val="6945CFC9"/>
    <w:rsid w:val="69460E62"/>
    <w:rsid w:val="694A59A8"/>
    <w:rsid w:val="694DD5EA"/>
    <w:rsid w:val="69505848"/>
    <w:rsid w:val="6951D2B6"/>
    <w:rsid w:val="6954D7C1"/>
    <w:rsid w:val="6964AA7A"/>
    <w:rsid w:val="69672C58"/>
    <w:rsid w:val="696B184F"/>
    <w:rsid w:val="69742B3A"/>
    <w:rsid w:val="69758F56"/>
    <w:rsid w:val="6979CE3B"/>
    <w:rsid w:val="69883385"/>
    <w:rsid w:val="698DBC01"/>
    <w:rsid w:val="699282A9"/>
    <w:rsid w:val="6994BB28"/>
    <w:rsid w:val="6996E957"/>
    <w:rsid w:val="6997C3A2"/>
    <w:rsid w:val="699B0F29"/>
    <w:rsid w:val="69A422C6"/>
    <w:rsid w:val="69A50E7D"/>
    <w:rsid w:val="69A6FB8D"/>
    <w:rsid w:val="69C0FA16"/>
    <w:rsid w:val="69CD57C7"/>
    <w:rsid w:val="69D9DA8A"/>
    <w:rsid w:val="69DBE4EC"/>
    <w:rsid w:val="69E2F1AF"/>
    <w:rsid w:val="69E5256A"/>
    <w:rsid w:val="69E5376D"/>
    <w:rsid w:val="69E5A7DC"/>
    <w:rsid w:val="69EDFF69"/>
    <w:rsid w:val="69FF3DB3"/>
    <w:rsid w:val="6A037179"/>
    <w:rsid w:val="6A04D6BE"/>
    <w:rsid w:val="6A072F7E"/>
    <w:rsid w:val="6A0A3108"/>
    <w:rsid w:val="6A250498"/>
    <w:rsid w:val="6A25EF91"/>
    <w:rsid w:val="6A2625A0"/>
    <w:rsid w:val="6A2C58FE"/>
    <w:rsid w:val="6A2F5FD6"/>
    <w:rsid w:val="6A307897"/>
    <w:rsid w:val="6A309F52"/>
    <w:rsid w:val="6A37025F"/>
    <w:rsid w:val="6A39710A"/>
    <w:rsid w:val="6A3AB1B9"/>
    <w:rsid w:val="6A3F4E80"/>
    <w:rsid w:val="6A443F70"/>
    <w:rsid w:val="6A451BE8"/>
    <w:rsid w:val="6A5B4432"/>
    <w:rsid w:val="6A5F7141"/>
    <w:rsid w:val="6A6D22CB"/>
    <w:rsid w:val="6A7DCABE"/>
    <w:rsid w:val="6A83F64B"/>
    <w:rsid w:val="6A90F0BD"/>
    <w:rsid w:val="6A954B46"/>
    <w:rsid w:val="6A981AED"/>
    <w:rsid w:val="6A982E48"/>
    <w:rsid w:val="6AA9DE2C"/>
    <w:rsid w:val="6AAE6B10"/>
    <w:rsid w:val="6AB0B405"/>
    <w:rsid w:val="6AB4F495"/>
    <w:rsid w:val="6AB9AA5C"/>
    <w:rsid w:val="6ABF4E14"/>
    <w:rsid w:val="6AC284D5"/>
    <w:rsid w:val="6AC6E1C3"/>
    <w:rsid w:val="6AC7DFCE"/>
    <w:rsid w:val="6ACF5E87"/>
    <w:rsid w:val="6AD293D9"/>
    <w:rsid w:val="6ADC75DF"/>
    <w:rsid w:val="6ADC87A0"/>
    <w:rsid w:val="6AE82528"/>
    <w:rsid w:val="6AE8B367"/>
    <w:rsid w:val="6AF3690E"/>
    <w:rsid w:val="6AF3F581"/>
    <w:rsid w:val="6B00E3F6"/>
    <w:rsid w:val="6B07961D"/>
    <w:rsid w:val="6B08CB28"/>
    <w:rsid w:val="6B091F41"/>
    <w:rsid w:val="6B0B7F84"/>
    <w:rsid w:val="6B0D91D6"/>
    <w:rsid w:val="6B29700E"/>
    <w:rsid w:val="6B34BDB0"/>
    <w:rsid w:val="6B351D41"/>
    <w:rsid w:val="6B35BEF0"/>
    <w:rsid w:val="6B390698"/>
    <w:rsid w:val="6B3AFF80"/>
    <w:rsid w:val="6B3F883B"/>
    <w:rsid w:val="6B410AA0"/>
    <w:rsid w:val="6B416FC1"/>
    <w:rsid w:val="6B4977A4"/>
    <w:rsid w:val="6B550F24"/>
    <w:rsid w:val="6B58FB21"/>
    <w:rsid w:val="6B62662A"/>
    <w:rsid w:val="6B635E43"/>
    <w:rsid w:val="6B65FF5A"/>
    <w:rsid w:val="6B7306AF"/>
    <w:rsid w:val="6BA0837D"/>
    <w:rsid w:val="6BA0E6A1"/>
    <w:rsid w:val="6BA20210"/>
    <w:rsid w:val="6BA553F8"/>
    <w:rsid w:val="6BA72659"/>
    <w:rsid w:val="6BAA1257"/>
    <w:rsid w:val="6BAB4821"/>
    <w:rsid w:val="6BAE8BCB"/>
    <w:rsid w:val="6BAFD349"/>
    <w:rsid w:val="6BBE9B0C"/>
    <w:rsid w:val="6BC0E398"/>
    <w:rsid w:val="6BD42739"/>
    <w:rsid w:val="6BD43A1D"/>
    <w:rsid w:val="6BDDAEAA"/>
    <w:rsid w:val="6BDE58E9"/>
    <w:rsid w:val="6BDECD59"/>
    <w:rsid w:val="6BDFFAF8"/>
    <w:rsid w:val="6BE33260"/>
    <w:rsid w:val="6BEDBD6F"/>
    <w:rsid w:val="6C0A0E8F"/>
    <w:rsid w:val="6C161A5D"/>
    <w:rsid w:val="6C16EFB6"/>
    <w:rsid w:val="6C20A1FC"/>
    <w:rsid w:val="6C241DB7"/>
    <w:rsid w:val="6C2847CF"/>
    <w:rsid w:val="6C2E9810"/>
    <w:rsid w:val="6C402E30"/>
    <w:rsid w:val="6C416AB2"/>
    <w:rsid w:val="6C41B12D"/>
    <w:rsid w:val="6C4A5C04"/>
    <w:rsid w:val="6C4B4151"/>
    <w:rsid w:val="6C4BC138"/>
    <w:rsid w:val="6C4BC9FC"/>
    <w:rsid w:val="6C53B0D4"/>
    <w:rsid w:val="6C53E6C8"/>
    <w:rsid w:val="6C5C3BC9"/>
    <w:rsid w:val="6C60DCF0"/>
    <w:rsid w:val="6C625466"/>
    <w:rsid w:val="6C698BDD"/>
    <w:rsid w:val="6C6B461D"/>
    <w:rsid w:val="6C6B765F"/>
    <w:rsid w:val="6C6E3062"/>
    <w:rsid w:val="6C726AA0"/>
    <w:rsid w:val="6C773671"/>
    <w:rsid w:val="6C799C7D"/>
    <w:rsid w:val="6C8DB382"/>
    <w:rsid w:val="6C9109A8"/>
    <w:rsid w:val="6C9344EB"/>
    <w:rsid w:val="6C9B1F79"/>
    <w:rsid w:val="6C9ECA58"/>
    <w:rsid w:val="6CA763BA"/>
    <w:rsid w:val="6CA97C55"/>
    <w:rsid w:val="6CABB2C3"/>
    <w:rsid w:val="6CAC2721"/>
    <w:rsid w:val="6CB067E0"/>
    <w:rsid w:val="6CB6CF93"/>
    <w:rsid w:val="6CC59955"/>
    <w:rsid w:val="6CCAC63A"/>
    <w:rsid w:val="6CD04DDF"/>
    <w:rsid w:val="6CD12050"/>
    <w:rsid w:val="6CD3FF4D"/>
    <w:rsid w:val="6CD684C6"/>
    <w:rsid w:val="6CE2F7DD"/>
    <w:rsid w:val="6CE6B814"/>
    <w:rsid w:val="6CED4A30"/>
    <w:rsid w:val="6CEE2494"/>
    <w:rsid w:val="6CF7A733"/>
    <w:rsid w:val="6D0A08A1"/>
    <w:rsid w:val="6D16967F"/>
    <w:rsid w:val="6D189E11"/>
    <w:rsid w:val="6D1D5452"/>
    <w:rsid w:val="6D1FFE1A"/>
    <w:rsid w:val="6D200972"/>
    <w:rsid w:val="6D303D5C"/>
    <w:rsid w:val="6D33AD35"/>
    <w:rsid w:val="6D3753D2"/>
    <w:rsid w:val="6D3B8986"/>
    <w:rsid w:val="6D3D9D51"/>
    <w:rsid w:val="6D3E9367"/>
    <w:rsid w:val="6D483B82"/>
    <w:rsid w:val="6D489314"/>
    <w:rsid w:val="6D522156"/>
    <w:rsid w:val="6D54A258"/>
    <w:rsid w:val="6D5BD6AB"/>
    <w:rsid w:val="6D5E0E50"/>
    <w:rsid w:val="6D604357"/>
    <w:rsid w:val="6D67DA4E"/>
    <w:rsid w:val="6D6EFC3A"/>
    <w:rsid w:val="6D759516"/>
    <w:rsid w:val="6D79F5CB"/>
    <w:rsid w:val="6D7ADCA2"/>
    <w:rsid w:val="6D7B6A07"/>
    <w:rsid w:val="6D7F6194"/>
    <w:rsid w:val="6D838085"/>
    <w:rsid w:val="6D8730C3"/>
    <w:rsid w:val="6D8D720C"/>
    <w:rsid w:val="6D8FEDB2"/>
    <w:rsid w:val="6D907268"/>
    <w:rsid w:val="6D98C843"/>
    <w:rsid w:val="6D9AE3EB"/>
    <w:rsid w:val="6D9D78B7"/>
    <w:rsid w:val="6DAB555F"/>
    <w:rsid w:val="6DB03A02"/>
    <w:rsid w:val="6DBCA803"/>
    <w:rsid w:val="6DC1B314"/>
    <w:rsid w:val="6DC5D22B"/>
    <w:rsid w:val="6DCA8461"/>
    <w:rsid w:val="6DCFD7B3"/>
    <w:rsid w:val="6DD308E9"/>
    <w:rsid w:val="6DD3DB1B"/>
    <w:rsid w:val="6DD67F57"/>
    <w:rsid w:val="6DE0ADA8"/>
    <w:rsid w:val="6DE15BFD"/>
    <w:rsid w:val="6DE44F27"/>
    <w:rsid w:val="6DE651BB"/>
    <w:rsid w:val="6DE9544B"/>
    <w:rsid w:val="6DEEBD20"/>
    <w:rsid w:val="6DF2C08D"/>
    <w:rsid w:val="6DF6CB9E"/>
    <w:rsid w:val="6E0012B9"/>
    <w:rsid w:val="6E0097F8"/>
    <w:rsid w:val="6E015702"/>
    <w:rsid w:val="6E08FDF6"/>
    <w:rsid w:val="6E0F0745"/>
    <w:rsid w:val="6E108093"/>
    <w:rsid w:val="6E10F7E1"/>
    <w:rsid w:val="6E18D1A6"/>
    <w:rsid w:val="6E1FCAEA"/>
    <w:rsid w:val="6E23EBD7"/>
    <w:rsid w:val="6E2D3D47"/>
    <w:rsid w:val="6E3041B8"/>
    <w:rsid w:val="6E33C479"/>
    <w:rsid w:val="6E33F3E6"/>
    <w:rsid w:val="6E367C3E"/>
    <w:rsid w:val="6E3850C9"/>
    <w:rsid w:val="6E3EF069"/>
    <w:rsid w:val="6E463094"/>
    <w:rsid w:val="6E4BB5FE"/>
    <w:rsid w:val="6E4E90C6"/>
    <w:rsid w:val="6E50A38C"/>
    <w:rsid w:val="6E525F39"/>
    <w:rsid w:val="6E52A3AB"/>
    <w:rsid w:val="6E604586"/>
    <w:rsid w:val="6E6190FF"/>
    <w:rsid w:val="6E663EAE"/>
    <w:rsid w:val="6E6A4A59"/>
    <w:rsid w:val="6E6DAE01"/>
    <w:rsid w:val="6E7160D6"/>
    <w:rsid w:val="6E73CF15"/>
    <w:rsid w:val="6E7C45FD"/>
    <w:rsid w:val="6E7C4C6A"/>
    <w:rsid w:val="6E7D3733"/>
    <w:rsid w:val="6E80BDC9"/>
    <w:rsid w:val="6E8647C6"/>
    <w:rsid w:val="6E8BFCD8"/>
    <w:rsid w:val="6E8E0287"/>
    <w:rsid w:val="6E93D021"/>
    <w:rsid w:val="6EA6A28C"/>
    <w:rsid w:val="6EA7ECC9"/>
    <w:rsid w:val="6EAA75A1"/>
    <w:rsid w:val="6EABA8D9"/>
    <w:rsid w:val="6EAEEC80"/>
    <w:rsid w:val="6EB227BF"/>
    <w:rsid w:val="6EB65AA6"/>
    <w:rsid w:val="6EBD0A8D"/>
    <w:rsid w:val="6EBE6714"/>
    <w:rsid w:val="6EC19B7B"/>
    <w:rsid w:val="6EC6DE34"/>
    <w:rsid w:val="6ECE17D7"/>
    <w:rsid w:val="6ECE6387"/>
    <w:rsid w:val="6ECEDD0D"/>
    <w:rsid w:val="6ECFC571"/>
    <w:rsid w:val="6ED84F42"/>
    <w:rsid w:val="6ED93A7E"/>
    <w:rsid w:val="6ED94AB2"/>
    <w:rsid w:val="6ED9ECF2"/>
    <w:rsid w:val="6EE3FE85"/>
    <w:rsid w:val="6EE91C22"/>
    <w:rsid w:val="6EF85712"/>
    <w:rsid w:val="6EFA317B"/>
    <w:rsid w:val="6F0546BF"/>
    <w:rsid w:val="6F0FCBB0"/>
    <w:rsid w:val="6F26FD27"/>
    <w:rsid w:val="6F28F105"/>
    <w:rsid w:val="6F369570"/>
    <w:rsid w:val="6F385225"/>
    <w:rsid w:val="6F4147E3"/>
    <w:rsid w:val="6F436A88"/>
    <w:rsid w:val="6F4865B7"/>
    <w:rsid w:val="6F495016"/>
    <w:rsid w:val="6F4CA8E9"/>
    <w:rsid w:val="6F53D662"/>
    <w:rsid w:val="6F5A1325"/>
    <w:rsid w:val="6F5CC010"/>
    <w:rsid w:val="6F5E5360"/>
    <w:rsid w:val="6F67FB51"/>
    <w:rsid w:val="6F69BA96"/>
    <w:rsid w:val="6F6B50A2"/>
    <w:rsid w:val="6F7BE77C"/>
    <w:rsid w:val="6F7D8B66"/>
    <w:rsid w:val="6F85ABEC"/>
    <w:rsid w:val="6F8B0B89"/>
    <w:rsid w:val="6F928E2A"/>
    <w:rsid w:val="6FA02566"/>
    <w:rsid w:val="6FA2557E"/>
    <w:rsid w:val="6FA92E7B"/>
    <w:rsid w:val="6FA9FFFC"/>
    <w:rsid w:val="6FAAA752"/>
    <w:rsid w:val="6FAC203D"/>
    <w:rsid w:val="6FB0ED5E"/>
    <w:rsid w:val="6FBC504D"/>
    <w:rsid w:val="6FBD13F7"/>
    <w:rsid w:val="6FBFE8A6"/>
    <w:rsid w:val="6FC01723"/>
    <w:rsid w:val="6FC94542"/>
    <w:rsid w:val="6FCE9D3F"/>
    <w:rsid w:val="6FD65FDD"/>
    <w:rsid w:val="6FDE12A3"/>
    <w:rsid w:val="6FDE94FC"/>
    <w:rsid w:val="6FF5EB84"/>
    <w:rsid w:val="6FFC9591"/>
    <w:rsid w:val="70022F68"/>
    <w:rsid w:val="70087321"/>
    <w:rsid w:val="700B6FA9"/>
    <w:rsid w:val="700DBA15"/>
    <w:rsid w:val="701ABF65"/>
    <w:rsid w:val="701FB2D5"/>
    <w:rsid w:val="70268033"/>
    <w:rsid w:val="7026CD88"/>
    <w:rsid w:val="70311CAF"/>
    <w:rsid w:val="7037E4F9"/>
    <w:rsid w:val="703AB082"/>
    <w:rsid w:val="7046BEFC"/>
    <w:rsid w:val="7049C59F"/>
    <w:rsid w:val="704B6750"/>
    <w:rsid w:val="704BB2F0"/>
    <w:rsid w:val="704D476E"/>
    <w:rsid w:val="70600BED"/>
    <w:rsid w:val="7067B736"/>
    <w:rsid w:val="7074448B"/>
    <w:rsid w:val="70774BA3"/>
    <w:rsid w:val="707D1B24"/>
    <w:rsid w:val="7089FDB5"/>
    <w:rsid w:val="708CED62"/>
    <w:rsid w:val="708D7D06"/>
    <w:rsid w:val="709326DB"/>
    <w:rsid w:val="70972DF1"/>
    <w:rsid w:val="7098A22B"/>
    <w:rsid w:val="709E807D"/>
    <w:rsid w:val="70A157D0"/>
    <w:rsid w:val="70A38E84"/>
    <w:rsid w:val="70A4380B"/>
    <w:rsid w:val="70AA7CD9"/>
    <w:rsid w:val="70B28663"/>
    <w:rsid w:val="70B2E5AA"/>
    <w:rsid w:val="70C1B788"/>
    <w:rsid w:val="70D2BE3D"/>
    <w:rsid w:val="70D34224"/>
    <w:rsid w:val="70D3A0AF"/>
    <w:rsid w:val="70D48532"/>
    <w:rsid w:val="70D69FAA"/>
    <w:rsid w:val="70D6AEE7"/>
    <w:rsid w:val="70D7CE3E"/>
    <w:rsid w:val="70DDC0CF"/>
    <w:rsid w:val="70E0EB80"/>
    <w:rsid w:val="70EBC1EE"/>
    <w:rsid w:val="70FEA844"/>
    <w:rsid w:val="71066AE9"/>
    <w:rsid w:val="71081E4B"/>
    <w:rsid w:val="7112C9D5"/>
    <w:rsid w:val="7114CB74"/>
    <w:rsid w:val="71153F11"/>
    <w:rsid w:val="7116DF6A"/>
    <w:rsid w:val="711C32EE"/>
    <w:rsid w:val="711DD298"/>
    <w:rsid w:val="711EFE1B"/>
    <w:rsid w:val="712381DB"/>
    <w:rsid w:val="71249517"/>
    <w:rsid w:val="7126EE2E"/>
    <w:rsid w:val="71293175"/>
    <w:rsid w:val="712A7542"/>
    <w:rsid w:val="71369CED"/>
    <w:rsid w:val="713916B2"/>
    <w:rsid w:val="7141AA89"/>
    <w:rsid w:val="7144C5DF"/>
    <w:rsid w:val="71462DDE"/>
    <w:rsid w:val="71467482"/>
    <w:rsid w:val="714E9304"/>
    <w:rsid w:val="7150A1AD"/>
    <w:rsid w:val="71578AAC"/>
    <w:rsid w:val="715F4C4C"/>
    <w:rsid w:val="716591FC"/>
    <w:rsid w:val="7167C92C"/>
    <w:rsid w:val="716CA07E"/>
    <w:rsid w:val="717148FE"/>
    <w:rsid w:val="7173A3AF"/>
    <w:rsid w:val="71784D81"/>
    <w:rsid w:val="717B3891"/>
    <w:rsid w:val="717FC015"/>
    <w:rsid w:val="7188E646"/>
    <w:rsid w:val="7192A6EF"/>
    <w:rsid w:val="7196516E"/>
    <w:rsid w:val="7199E259"/>
    <w:rsid w:val="719B0068"/>
    <w:rsid w:val="719B231D"/>
    <w:rsid w:val="719E88B7"/>
    <w:rsid w:val="71A060FF"/>
    <w:rsid w:val="71A4A87C"/>
    <w:rsid w:val="71B17979"/>
    <w:rsid w:val="71B17B8D"/>
    <w:rsid w:val="71BB383A"/>
    <w:rsid w:val="71C1D370"/>
    <w:rsid w:val="71CEA02C"/>
    <w:rsid w:val="71D0044D"/>
    <w:rsid w:val="71D17D8A"/>
    <w:rsid w:val="71DD40AF"/>
    <w:rsid w:val="71E05269"/>
    <w:rsid w:val="71E3B95D"/>
    <w:rsid w:val="71E41AF0"/>
    <w:rsid w:val="71E65ECF"/>
    <w:rsid w:val="71F8786A"/>
    <w:rsid w:val="7205B0DC"/>
    <w:rsid w:val="7208A106"/>
    <w:rsid w:val="720AED3B"/>
    <w:rsid w:val="720CC430"/>
    <w:rsid w:val="7216A1C3"/>
    <w:rsid w:val="72179E7D"/>
    <w:rsid w:val="722339F8"/>
    <w:rsid w:val="7223B659"/>
    <w:rsid w:val="722410F1"/>
    <w:rsid w:val="7228BB02"/>
    <w:rsid w:val="722A15A3"/>
    <w:rsid w:val="723E9203"/>
    <w:rsid w:val="724155CF"/>
    <w:rsid w:val="7243227C"/>
    <w:rsid w:val="724ED7C6"/>
    <w:rsid w:val="72525E12"/>
    <w:rsid w:val="7257486B"/>
    <w:rsid w:val="725E1D2D"/>
    <w:rsid w:val="725FD758"/>
    <w:rsid w:val="7287CFBC"/>
    <w:rsid w:val="728F04FF"/>
    <w:rsid w:val="7293D64D"/>
    <w:rsid w:val="72A090B0"/>
    <w:rsid w:val="72A63B9F"/>
    <w:rsid w:val="72A731D1"/>
    <w:rsid w:val="72A97FFE"/>
    <w:rsid w:val="72A9951A"/>
    <w:rsid w:val="72B557BC"/>
    <w:rsid w:val="72B9E607"/>
    <w:rsid w:val="72C26432"/>
    <w:rsid w:val="72C5B21A"/>
    <w:rsid w:val="72C5DFFC"/>
    <w:rsid w:val="72C64744"/>
    <w:rsid w:val="72C6BF29"/>
    <w:rsid w:val="72C6E204"/>
    <w:rsid w:val="72C762DD"/>
    <w:rsid w:val="72CEFCC4"/>
    <w:rsid w:val="72D1A604"/>
    <w:rsid w:val="72DB26BB"/>
    <w:rsid w:val="72DBB957"/>
    <w:rsid w:val="72E69D99"/>
    <w:rsid w:val="72E8B20E"/>
    <w:rsid w:val="72EE75B4"/>
    <w:rsid w:val="72EE89CB"/>
    <w:rsid w:val="72EFDFA3"/>
    <w:rsid w:val="730B3BF0"/>
    <w:rsid w:val="7311DD47"/>
    <w:rsid w:val="7318848E"/>
    <w:rsid w:val="7318F143"/>
    <w:rsid w:val="731D082D"/>
    <w:rsid w:val="731D8540"/>
    <w:rsid w:val="7327057C"/>
    <w:rsid w:val="73277FE4"/>
    <w:rsid w:val="732B03DE"/>
    <w:rsid w:val="732BA803"/>
    <w:rsid w:val="732D93B4"/>
    <w:rsid w:val="73321651"/>
    <w:rsid w:val="733BDED6"/>
    <w:rsid w:val="733BEB32"/>
    <w:rsid w:val="73403EA5"/>
    <w:rsid w:val="73451138"/>
    <w:rsid w:val="734718B5"/>
    <w:rsid w:val="73482568"/>
    <w:rsid w:val="734AA80F"/>
    <w:rsid w:val="734CFFE4"/>
    <w:rsid w:val="735674FC"/>
    <w:rsid w:val="735FB1CE"/>
    <w:rsid w:val="73613378"/>
    <w:rsid w:val="73621F87"/>
    <w:rsid w:val="736B9246"/>
    <w:rsid w:val="7371C881"/>
    <w:rsid w:val="737276EA"/>
    <w:rsid w:val="73752911"/>
    <w:rsid w:val="73782FF6"/>
    <w:rsid w:val="7387A1CC"/>
    <w:rsid w:val="73883157"/>
    <w:rsid w:val="738E0A93"/>
    <w:rsid w:val="738FA1A7"/>
    <w:rsid w:val="7392FD87"/>
    <w:rsid w:val="73935B80"/>
    <w:rsid w:val="739D947A"/>
    <w:rsid w:val="739F0A45"/>
    <w:rsid w:val="73A180E5"/>
    <w:rsid w:val="73A196F3"/>
    <w:rsid w:val="73ABF003"/>
    <w:rsid w:val="73BAE80E"/>
    <w:rsid w:val="73BB7713"/>
    <w:rsid w:val="73C416E5"/>
    <w:rsid w:val="73CF2041"/>
    <w:rsid w:val="73D02DDE"/>
    <w:rsid w:val="73DA263A"/>
    <w:rsid w:val="73DBF128"/>
    <w:rsid w:val="73E8C5E7"/>
    <w:rsid w:val="73EB0D67"/>
    <w:rsid w:val="73F6BECC"/>
    <w:rsid w:val="73F795BD"/>
    <w:rsid w:val="73FC2395"/>
    <w:rsid w:val="73FE538F"/>
    <w:rsid w:val="74192389"/>
    <w:rsid w:val="741B9B66"/>
    <w:rsid w:val="742372FD"/>
    <w:rsid w:val="7424E59C"/>
    <w:rsid w:val="742DCFD9"/>
    <w:rsid w:val="742E6781"/>
    <w:rsid w:val="742F1442"/>
    <w:rsid w:val="7437A010"/>
    <w:rsid w:val="744D0B9E"/>
    <w:rsid w:val="744D983F"/>
    <w:rsid w:val="744E7351"/>
    <w:rsid w:val="7451C67D"/>
    <w:rsid w:val="74562616"/>
    <w:rsid w:val="7459BDCE"/>
    <w:rsid w:val="7459F8BD"/>
    <w:rsid w:val="745F4153"/>
    <w:rsid w:val="746400C4"/>
    <w:rsid w:val="747518FB"/>
    <w:rsid w:val="7475A47E"/>
    <w:rsid w:val="747B9B4E"/>
    <w:rsid w:val="747C863D"/>
    <w:rsid w:val="74812A56"/>
    <w:rsid w:val="7486359B"/>
    <w:rsid w:val="74870EA7"/>
    <w:rsid w:val="748BF61A"/>
    <w:rsid w:val="748FE1F9"/>
    <w:rsid w:val="74912DAE"/>
    <w:rsid w:val="74925AC7"/>
    <w:rsid w:val="7493B7C2"/>
    <w:rsid w:val="749B10B5"/>
    <w:rsid w:val="749C002B"/>
    <w:rsid w:val="749EF130"/>
    <w:rsid w:val="749FE71E"/>
    <w:rsid w:val="74B4E40B"/>
    <w:rsid w:val="74C04933"/>
    <w:rsid w:val="74C8692A"/>
    <w:rsid w:val="74CCE2BC"/>
    <w:rsid w:val="74CE5638"/>
    <w:rsid w:val="74CFBD8F"/>
    <w:rsid w:val="74D45DCB"/>
    <w:rsid w:val="74D46258"/>
    <w:rsid w:val="74DAA1AD"/>
    <w:rsid w:val="74DCBB75"/>
    <w:rsid w:val="74E6EA6C"/>
    <w:rsid w:val="74EAC2E9"/>
    <w:rsid w:val="74EE33BD"/>
    <w:rsid w:val="74F3FB3D"/>
    <w:rsid w:val="74F53CF4"/>
    <w:rsid w:val="750043BF"/>
    <w:rsid w:val="750063E2"/>
    <w:rsid w:val="75013481"/>
    <w:rsid w:val="7502E2BB"/>
    <w:rsid w:val="75066B6F"/>
    <w:rsid w:val="75180467"/>
    <w:rsid w:val="75205F0D"/>
    <w:rsid w:val="7523398B"/>
    <w:rsid w:val="752434E8"/>
    <w:rsid w:val="7536F17A"/>
    <w:rsid w:val="753F238A"/>
    <w:rsid w:val="753F9050"/>
    <w:rsid w:val="7543BB9E"/>
    <w:rsid w:val="75554A3D"/>
    <w:rsid w:val="7557E80D"/>
    <w:rsid w:val="755F508B"/>
    <w:rsid w:val="7563541C"/>
    <w:rsid w:val="75641F1B"/>
    <w:rsid w:val="756C8C72"/>
    <w:rsid w:val="75804993"/>
    <w:rsid w:val="75A06831"/>
    <w:rsid w:val="75A14C3B"/>
    <w:rsid w:val="75A1F416"/>
    <w:rsid w:val="75AA2568"/>
    <w:rsid w:val="75ABD376"/>
    <w:rsid w:val="75B87FD8"/>
    <w:rsid w:val="75C5E420"/>
    <w:rsid w:val="75C70EF8"/>
    <w:rsid w:val="75D16D78"/>
    <w:rsid w:val="75D323F4"/>
    <w:rsid w:val="75D55A7A"/>
    <w:rsid w:val="75DBE689"/>
    <w:rsid w:val="75E0A19C"/>
    <w:rsid w:val="75EEC875"/>
    <w:rsid w:val="75EF6D6F"/>
    <w:rsid w:val="75F87C0C"/>
    <w:rsid w:val="75FB5BCC"/>
    <w:rsid w:val="7606678B"/>
    <w:rsid w:val="76165BC5"/>
    <w:rsid w:val="76170388"/>
    <w:rsid w:val="7619CF08"/>
    <w:rsid w:val="761A8915"/>
    <w:rsid w:val="761C1F57"/>
    <w:rsid w:val="761EF100"/>
    <w:rsid w:val="76202FBC"/>
    <w:rsid w:val="762076D6"/>
    <w:rsid w:val="7623C4E7"/>
    <w:rsid w:val="7626CF84"/>
    <w:rsid w:val="762A67BE"/>
    <w:rsid w:val="762BF81F"/>
    <w:rsid w:val="762E95E6"/>
    <w:rsid w:val="76319977"/>
    <w:rsid w:val="76356CD7"/>
    <w:rsid w:val="763A45A6"/>
    <w:rsid w:val="763EFEB2"/>
    <w:rsid w:val="764BD2CC"/>
    <w:rsid w:val="765BAB06"/>
    <w:rsid w:val="765BE743"/>
    <w:rsid w:val="766B0B39"/>
    <w:rsid w:val="766D11AB"/>
    <w:rsid w:val="766D7E0F"/>
    <w:rsid w:val="767766A5"/>
    <w:rsid w:val="7682F642"/>
    <w:rsid w:val="7689B1A4"/>
    <w:rsid w:val="768E6E90"/>
    <w:rsid w:val="7692D277"/>
    <w:rsid w:val="76971D23"/>
    <w:rsid w:val="76A25782"/>
    <w:rsid w:val="76A39D68"/>
    <w:rsid w:val="76A3A99F"/>
    <w:rsid w:val="76A82C7B"/>
    <w:rsid w:val="76A947E8"/>
    <w:rsid w:val="76AF48BE"/>
    <w:rsid w:val="76B572DC"/>
    <w:rsid w:val="76B8FB7D"/>
    <w:rsid w:val="76C2950B"/>
    <w:rsid w:val="76CCFE6A"/>
    <w:rsid w:val="76D4FBEF"/>
    <w:rsid w:val="76DDBDE2"/>
    <w:rsid w:val="76E1BEBC"/>
    <w:rsid w:val="76E4B20B"/>
    <w:rsid w:val="76E954E3"/>
    <w:rsid w:val="76EE9E84"/>
    <w:rsid w:val="76F20597"/>
    <w:rsid w:val="76F340F1"/>
    <w:rsid w:val="76F3B24A"/>
    <w:rsid w:val="76F6F955"/>
    <w:rsid w:val="76FD50D8"/>
    <w:rsid w:val="76FDDEDD"/>
    <w:rsid w:val="77015974"/>
    <w:rsid w:val="770A181E"/>
    <w:rsid w:val="770F8F4E"/>
    <w:rsid w:val="771271CF"/>
    <w:rsid w:val="77176EC6"/>
    <w:rsid w:val="771A5A5E"/>
    <w:rsid w:val="771C1E55"/>
    <w:rsid w:val="7720D7C2"/>
    <w:rsid w:val="77219FE1"/>
    <w:rsid w:val="77225186"/>
    <w:rsid w:val="7724059B"/>
    <w:rsid w:val="772CC5EE"/>
    <w:rsid w:val="7730DEE7"/>
    <w:rsid w:val="773152D5"/>
    <w:rsid w:val="7737CB4B"/>
    <w:rsid w:val="7746A16D"/>
    <w:rsid w:val="7759C79E"/>
    <w:rsid w:val="775A0722"/>
    <w:rsid w:val="7771AAAA"/>
    <w:rsid w:val="7776B4F7"/>
    <w:rsid w:val="77787B82"/>
    <w:rsid w:val="77832FD1"/>
    <w:rsid w:val="7785F128"/>
    <w:rsid w:val="7789E358"/>
    <w:rsid w:val="7793FABD"/>
    <w:rsid w:val="77955F6F"/>
    <w:rsid w:val="779796CB"/>
    <w:rsid w:val="77A99D39"/>
    <w:rsid w:val="77AC4822"/>
    <w:rsid w:val="77B6A6BC"/>
    <w:rsid w:val="77B79279"/>
    <w:rsid w:val="77CEF365"/>
    <w:rsid w:val="77D5A68A"/>
    <w:rsid w:val="77D5EB9E"/>
    <w:rsid w:val="77DBA26F"/>
    <w:rsid w:val="77E93E6D"/>
    <w:rsid w:val="77F1B61D"/>
    <w:rsid w:val="77F1E7AC"/>
    <w:rsid w:val="77F21A59"/>
    <w:rsid w:val="77F47BC5"/>
    <w:rsid w:val="77F48F5D"/>
    <w:rsid w:val="77F7B4BA"/>
    <w:rsid w:val="77F8EBBC"/>
    <w:rsid w:val="77FA648C"/>
    <w:rsid w:val="77FC9856"/>
    <w:rsid w:val="77FCD0D3"/>
    <w:rsid w:val="78006D97"/>
    <w:rsid w:val="7800E9D9"/>
    <w:rsid w:val="7808E578"/>
    <w:rsid w:val="780FE408"/>
    <w:rsid w:val="78101E45"/>
    <w:rsid w:val="78109018"/>
    <w:rsid w:val="78116853"/>
    <w:rsid w:val="7811F316"/>
    <w:rsid w:val="7814527A"/>
    <w:rsid w:val="781B2DCA"/>
    <w:rsid w:val="7823BB78"/>
    <w:rsid w:val="7823CDBD"/>
    <w:rsid w:val="782775C4"/>
    <w:rsid w:val="7827B101"/>
    <w:rsid w:val="782C67A4"/>
    <w:rsid w:val="7835C795"/>
    <w:rsid w:val="78384A73"/>
    <w:rsid w:val="7849DB51"/>
    <w:rsid w:val="784D8298"/>
    <w:rsid w:val="7854C1F9"/>
    <w:rsid w:val="7856AAAD"/>
    <w:rsid w:val="785A0C95"/>
    <w:rsid w:val="785BFC17"/>
    <w:rsid w:val="78630390"/>
    <w:rsid w:val="78643ED9"/>
    <w:rsid w:val="786BC884"/>
    <w:rsid w:val="78706038"/>
    <w:rsid w:val="7872A05F"/>
    <w:rsid w:val="7874B5C1"/>
    <w:rsid w:val="787617E5"/>
    <w:rsid w:val="787BB3FB"/>
    <w:rsid w:val="78864E12"/>
    <w:rsid w:val="788A2BE6"/>
    <w:rsid w:val="788A4654"/>
    <w:rsid w:val="789195CD"/>
    <w:rsid w:val="78965E77"/>
    <w:rsid w:val="7898FE3C"/>
    <w:rsid w:val="78A2E112"/>
    <w:rsid w:val="78AA53EF"/>
    <w:rsid w:val="78B08245"/>
    <w:rsid w:val="78B0FA58"/>
    <w:rsid w:val="78B1E863"/>
    <w:rsid w:val="78B24642"/>
    <w:rsid w:val="78B2A1F2"/>
    <w:rsid w:val="78B48E82"/>
    <w:rsid w:val="78B6CC44"/>
    <w:rsid w:val="78B6FFFA"/>
    <w:rsid w:val="78C21735"/>
    <w:rsid w:val="78C416EB"/>
    <w:rsid w:val="78CBB935"/>
    <w:rsid w:val="78D11F13"/>
    <w:rsid w:val="78DF7FA5"/>
    <w:rsid w:val="78E55C4A"/>
    <w:rsid w:val="78E9B4CB"/>
    <w:rsid w:val="78ECED12"/>
    <w:rsid w:val="78F25728"/>
    <w:rsid w:val="78FCE038"/>
    <w:rsid w:val="7903D39B"/>
    <w:rsid w:val="791475B1"/>
    <w:rsid w:val="7917BD63"/>
    <w:rsid w:val="79254B2B"/>
    <w:rsid w:val="7927F017"/>
    <w:rsid w:val="79332ECF"/>
    <w:rsid w:val="793379B7"/>
    <w:rsid w:val="793731DF"/>
    <w:rsid w:val="794111BC"/>
    <w:rsid w:val="79465979"/>
    <w:rsid w:val="794957D6"/>
    <w:rsid w:val="794B4765"/>
    <w:rsid w:val="794BC31D"/>
    <w:rsid w:val="79531284"/>
    <w:rsid w:val="79573EED"/>
    <w:rsid w:val="79620667"/>
    <w:rsid w:val="796D3F17"/>
    <w:rsid w:val="79710C94"/>
    <w:rsid w:val="797461F2"/>
    <w:rsid w:val="797584B5"/>
    <w:rsid w:val="7976D62B"/>
    <w:rsid w:val="7978D2B4"/>
    <w:rsid w:val="7983DA43"/>
    <w:rsid w:val="7985CC02"/>
    <w:rsid w:val="798C5F91"/>
    <w:rsid w:val="7992A913"/>
    <w:rsid w:val="799302BA"/>
    <w:rsid w:val="799A58CD"/>
    <w:rsid w:val="799C26FE"/>
    <w:rsid w:val="799F7FBF"/>
    <w:rsid w:val="79A9E2AB"/>
    <w:rsid w:val="79B0A3DF"/>
    <w:rsid w:val="79B6A923"/>
    <w:rsid w:val="79B85384"/>
    <w:rsid w:val="79B9D7E9"/>
    <w:rsid w:val="79C55BE9"/>
    <w:rsid w:val="79C75460"/>
    <w:rsid w:val="79C78B6D"/>
    <w:rsid w:val="79CACB8D"/>
    <w:rsid w:val="79CAFCD8"/>
    <w:rsid w:val="79D95FD5"/>
    <w:rsid w:val="79DF3308"/>
    <w:rsid w:val="79DF34D3"/>
    <w:rsid w:val="79E542D4"/>
    <w:rsid w:val="79EB15D5"/>
    <w:rsid w:val="79EB7DAE"/>
    <w:rsid w:val="79EF7227"/>
    <w:rsid w:val="79F4A140"/>
    <w:rsid w:val="79FD28C0"/>
    <w:rsid w:val="7A00FA98"/>
    <w:rsid w:val="7A060D29"/>
    <w:rsid w:val="7A060F72"/>
    <w:rsid w:val="7A0BCFD7"/>
    <w:rsid w:val="7A0D2A5C"/>
    <w:rsid w:val="7A1B2E6E"/>
    <w:rsid w:val="7A22ADCE"/>
    <w:rsid w:val="7A289B63"/>
    <w:rsid w:val="7A33B7D5"/>
    <w:rsid w:val="7A4BCFED"/>
    <w:rsid w:val="7A4C821B"/>
    <w:rsid w:val="7A4D7926"/>
    <w:rsid w:val="7A53296B"/>
    <w:rsid w:val="7A5449DD"/>
    <w:rsid w:val="7A572E68"/>
    <w:rsid w:val="7A5DCD2B"/>
    <w:rsid w:val="7A6626C6"/>
    <w:rsid w:val="7A7B46A9"/>
    <w:rsid w:val="7A7DAFE0"/>
    <w:rsid w:val="7A821561"/>
    <w:rsid w:val="7A887F65"/>
    <w:rsid w:val="7A88D63C"/>
    <w:rsid w:val="7A94E194"/>
    <w:rsid w:val="7A98CCC0"/>
    <w:rsid w:val="7A9AD9F1"/>
    <w:rsid w:val="7A9B7ADD"/>
    <w:rsid w:val="7AA04578"/>
    <w:rsid w:val="7AA706CA"/>
    <w:rsid w:val="7AACF6E9"/>
    <w:rsid w:val="7AB8D46D"/>
    <w:rsid w:val="7ABFDCB0"/>
    <w:rsid w:val="7AC2E908"/>
    <w:rsid w:val="7ACA2413"/>
    <w:rsid w:val="7ACD21A7"/>
    <w:rsid w:val="7ACDD7D6"/>
    <w:rsid w:val="7AD00A10"/>
    <w:rsid w:val="7AD72D4C"/>
    <w:rsid w:val="7ADA897C"/>
    <w:rsid w:val="7AE3517D"/>
    <w:rsid w:val="7AE82F72"/>
    <w:rsid w:val="7AEC0E6A"/>
    <w:rsid w:val="7AF22A9F"/>
    <w:rsid w:val="7B01D202"/>
    <w:rsid w:val="7B0A5228"/>
    <w:rsid w:val="7B12780F"/>
    <w:rsid w:val="7B150C55"/>
    <w:rsid w:val="7B16822A"/>
    <w:rsid w:val="7B1958E1"/>
    <w:rsid w:val="7B1EE240"/>
    <w:rsid w:val="7B24D707"/>
    <w:rsid w:val="7B29E79C"/>
    <w:rsid w:val="7B31CC28"/>
    <w:rsid w:val="7B375CDA"/>
    <w:rsid w:val="7B3B210D"/>
    <w:rsid w:val="7B3CE10B"/>
    <w:rsid w:val="7B4110AE"/>
    <w:rsid w:val="7B434BF5"/>
    <w:rsid w:val="7B43C75D"/>
    <w:rsid w:val="7B453568"/>
    <w:rsid w:val="7B50EAD3"/>
    <w:rsid w:val="7B55B465"/>
    <w:rsid w:val="7B586B52"/>
    <w:rsid w:val="7B6208B0"/>
    <w:rsid w:val="7B677F8F"/>
    <w:rsid w:val="7B6B53F9"/>
    <w:rsid w:val="7B6C59C0"/>
    <w:rsid w:val="7B71A7AF"/>
    <w:rsid w:val="7B863ECD"/>
    <w:rsid w:val="7B889035"/>
    <w:rsid w:val="7B8AC033"/>
    <w:rsid w:val="7B900272"/>
    <w:rsid w:val="7B948E8A"/>
    <w:rsid w:val="7B9E7D0A"/>
    <w:rsid w:val="7BA0D1AE"/>
    <w:rsid w:val="7BAB7F5B"/>
    <w:rsid w:val="7BAE4A63"/>
    <w:rsid w:val="7BB497C0"/>
    <w:rsid w:val="7BB950DA"/>
    <w:rsid w:val="7BB98DE9"/>
    <w:rsid w:val="7BBC33ED"/>
    <w:rsid w:val="7BC1DFDA"/>
    <w:rsid w:val="7BC769C3"/>
    <w:rsid w:val="7BCCC6AB"/>
    <w:rsid w:val="7BCE65CF"/>
    <w:rsid w:val="7BD371D1"/>
    <w:rsid w:val="7BD799F4"/>
    <w:rsid w:val="7BDB05DB"/>
    <w:rsid w:val="7BE75BA6"/>
    <w:rsid w:val="7BEA2E64"/>
    <w:rsid w:val="7BEA5806"/>
    <w:rsid w:val="7C0327A7"/>
    <w:rsid w:val="7C07A924"/>
    <w:rsid w:val="7C07E095"/>
    <w:rsid w:val="7C0BB89F"/>
    <w:rsid w:val="7C12C3A6"/>
    <w:rsid w:val="7C173832"/>
    <w:rsid w:val="7C179E47"/>
    <w:rsid w:val="7C19AE1A"/>
    <w:rsid w:val="7C1A2F8C"/>
    <w:rsid w:val="7C1BA60A"/>
    <w:rsid w:val="7C1BE6D8"/>
    <w:rsid w:val="7C1CD889"/>
    <w:rsid w:val="7C24CDA7"/>
    <w:rsid w:val="7C29456A"/>
    <w:rsid w:val="7C2FD5D8"/>
    <w:rsid w:val="7C3081B3"/>
    <w:rsid w:val="7C3DB569"/>
    <w:rsid w:val="7C3DC9A2"/>
    <w:rsid w:val="7C44BBBC"/>
    <w:rsid w:val="7C45DE55"/>
    <w:rsid w:val="7C473ECD"/>
    <w:rsid w:val="7C4A80CD"/>
    <w:rsid w:val="7C52293A"/>
    <w:rsid w:val="7C55EEBE"/>
    <w:rsid w:val="7C64A7A9"/>
    <w:rsid w:val="7C650AAF"/>
    <w:rsid w:val="7C6598FD"/>
    <w:rsid w:val="7C6D63E1"/>
    <w:rsid w:val="7C6E1515"/>
    <w:rsid w:val="7C737292"/>
    <w:rsid w:val="7C7D28C4"/>
    <w:rsid w:val="7C7DFF1B"/>
    <w:rsid w:val="7C7F46F9"/>
    <w:rsid w:val="7C815162"/>
    <w:rsid w:val="7C843F05"/>
    <w:rsid w:val="7C8F5A9B"/>
    <w:rsid w:val="7C91857B"/>
    <w:rsid w:val="7C943574"/>
    <w:rsid w:val="7C9682B4"/>
    <w:rsid w:val="7C983AF0"/>
    <w:rsid w:val="7C9F1A07"/>
    <w:rsid w:val="7CA169C1"/>
    <w:rsid w:val="7CA4EA61"/>
    <w:rsid w:val="7CA9E7BB"/>
    <w:rsid w:val="7CAD0F30"/>
    <w:rsid w:val="7CB467BB"/>
    <w:rsid w:val="7CBB4DF4"/>
    <w:rsid w:val="7CC51B2E"/>
    <w:rsid w:val="7CCCDE27"/>
    <w:rsid w:val="7CCD932D"/>
    <w:rsid w:val="7CD40A40"/>
    <w:rsid w:val="7CE147C8"/>
    <w:rsid w:val="7CE6FED4"/>
    <w:rsid w:val="7CE95F96"/>
    <w:rsid w:val="7CEF006C"/>
    <w:rsid w:val="7CF3E863"/>
    <w:rsid w:val="7CF4A98A"/>
    <w:rsid w:val="7CFD095A"/>
    <w:rsid w:val="7D042C48"/>
    <w:rsid w:val="7D0DE897"/>
    <w:rsid w:val="7D15C1EF"/>
    <w:rsid w:val="7D1D0B66"/>
    <w:rsid w:val="7D2028BC"/>
    <w:rsid w:val="7D23292A"/>
    <w:rsid w:val="7D276733"/>
    <w:rsid w:val="7D347D43"/>
    <w:rsid w:val="7D36ACDA"/>
    <w:rsid w:val="7D3761ED"/>
    <w:rsid w:val="7D3A69FB"/>
    <w:rsid w:val="7D4444C8"/>
    <w:rsid w:val="7D4511AC"/>
    <w:rsid w:val="7D557EDF"/>
    <w:rsid w:val="7D5D4DE8"/>
    <w:rsid w:val="7D5F059E"/>
    <w:rsid w:val="7D61D9A3"/>
    <w:rsid w:val="7D656649"/>
    <w:rsid w:val="7D6D53E8"/>
    <w:rsid w:val="7D7786CA"/>
    <w:rsid w:val="7D793A51"/>
    <w:rsid w:val="7D7941B7"/>
    <w:rsid w:val="7D83E8F0"/>
    <w:rsid w:val="7D8842F9"/>
    <w:rsid w:val="7D8F3F96"/>
    <w:rsid w:val="7D96758D"/>
    <w:rsid w:val="7D9C92E1"/>
    <w:rsid w:val="7DA88983"/>
    <w:rsid w:val="7DA931F2"/>
    <w:rsid w:val="7DACFEA3"/>
    <w:rsid w:val="7DAD5627"/>
    <w:rsid w:val="7DAF2F2F"/>
    <w:rsid w:val="7DB3137A"/>
    <w:rsid w:val="7DB9C43E"/>
    <w:rsid w:val="7DC1EF19"/>
    <w:rsid w:val="7DC3368A"/>
    <w:rsid w:val="7DC3D50D"/>
    <w:rsid w:val="7DD436EE"/>
    <w:rsid w:val="7DDBF9D9"/>
    <w:rsid w:val="7DE06E7C"/>
    <w:rsid w:val="7DE106A3"/>
    <w:rsid w:val="7DEDEDA9"/>
    <w:rsid w:val="7DEF1E58"/>
    <w:rsid w:val="7DF62CCA"/>
    <w:rsid w:val="7DFE52D4"/>
    <w:rsid w:val="7E042BAC"/>
    <w:rsid w:val="7E072FC0"/>
    <w:rsid w:val="7E08D22E"/>
    <w:rsid w:val="7E0F27C9"/>
    <w:rsid w:val="7E0FAA33"/>
    <w:rsid w:val="7E1257C2"/>
    <w:rsid w:val="7E1C70E1"/>
    <w:rsid w:val="7E22B05A"/>
    <w:rsid w:val="7E25CE63"/>
    <w:rsid w:val="7E2763C6"/>
    <w:rsid w:val="7E2E2447"/>
    <w:rsid w:val="7E328769"/>
    <w:rsid w:val="7E3A5028"/>
    <w:rsid w:val="7E3C672E"/>
    <w:rsid w:val="7E4460F5"/>
    <w:rsid w:val="7E4C9873"/>
    <w:rsid w:val="7E4EF825"/>
    <w:rsid w:val="7E610456"/>
    <w:rsid w:val="7E64FAE3"/>
    <w:rsid w:val="7E66B11D"/>
    <w:rsid w:val="7E696A06"/>
    <w:rsid w:val="7E7FB2A6"/>
    <w:rsid w:val="7E814FF4"/>
    <w:rsid w:val="7E81BF6B"/>
    <w:rsid w:val="7E8F8105"/>
    <w:rsid w:val="7E904C09"/>
    <w:rsid w:val="7E904E97"/>
    <w:rsid w:val="7E929056"/>
    <w:rsid w:val="7E95848D"/>
    <w:rsid w:val="7E95E30D"/>
    <w:rsid w:val="7EA03A17"/>
    <w:rsid w:val="7EA6F213"/>
    <w:rsid w:val="7EAC882E"/>
    <w:rsid w:val="7EACFB5F"/>
    <w:rsid w:val="7EB56B83"/>
    <w:rsid w:val="7EBE7422"/>
    <w:rsid w:val="7EC0A001"/>
    <w:rsid w:val="7EC17133"/>
    <w:rsid w:val="7ECC3BCE"/>
    <w:rsid w:val="7ED59EA1"/>
    <w:rsid w:val="7EDCAB91"/>
    <w:rsid w:val="7EDCBD6B"/>
    <w:rsid w:val="7EDD2BCA"/>
    <w:rsid w:val="7EE08F63"/>
    <w:rsid w:val="7EEDD62F"/>
    <w:rsid w:val="7EEEF614"/>
    <w:rsid w:val="7EF106C6"/>
    <w:rsid w:val="7EF3DC0F"/>
    <w:rsid w:val="7EF5E1C0"/>
    <w:rsid w:val="7EF88E27"/>
    <w:rsid w:val="7EFABB68"/>
    <w:rsid w:val="7EFD7DE6"/>
    <w:rsid w:val="7F023ED6"/>
    <w:rsid w:val="7F0A851B"/>
    <w:rsid w:val="7F10430B"/>
    <w:rsid w:val="7F1D8DC7"/>
    <w:rsid w:val="7F20E3F1"/>
    <w:rsid w:val="7F21AB62"/>
    <w:rsid w:val="7F22BDBA"/>
    <w:rsid w:val="7F2B7480"/>
    <w:rsid w:val="7F308511"/>
    <w:rsid w:val="7F32E824"/>
    <w:rsid w:val="7F42F986"/>
    <w:rsid w:val="7F4FA917"/>
    <w:rsid w:val="7F502AE0"/>
    <w:rsid w:val="7F608E94"/>
    <w:rsid w:val="7F741106"/>
    <w:rsid w:val="7F7C48FE"/>
    <w:rsid w:val="7F894D26"/>
    <w:rsid w:val="7F89EF41"/>
    <w:rsid w:val="7F8ED798"/>
    <w:rsid w:val="7F8FBBC3"/>
    <w:rsid w:val="7F90F628"/>
    <w:rsid w:val="7F917017"/>
    <w:rsid w:val="7F9472F0"/>
    <w:rsid w:val="7F95C674"/>
    <w:rsid w:val="7F9F8846"/>
    <w:rsid w:val="7FA1AD0E"/>
    <w:rsid w:val="7FA324C7"/>
    <w:rsid w:val="7FA33E26"/>
    <w:rsid w:val="7FA7E166"/>
    <w:rsid w:val="7FAA7C39"/>
    <w:rsid w:val="7FABA412"/>
    <w:rsid w:val="7FACA23B"/>
    <w:rsid w:val="7FB02B3C"/>
    <w:rsid w:val="7FB0DE33"/>
    <w:rsid w:val="7FBD11F6"/>
    <w:rsid w:val="7FBE0051"/>
    <w:rsid w:val="7FC20C14"/>
    <w:rsid w:val="7FC20E9D"/>
    <w:rsid w:val="7FC7837B"/>
    <w:rsid w:val="7FC8CEC6"/>
    <w:rsid w:val="7FC97012"/>
    <w:rsid w:val="7FCA8C80"/>
    <w:rsid w:val="7FCAFDED"/>
    <w:rsid w:val="7FCD1438"/>
    <w:rsid w:val="7FD6375F"/>
    <w:rsid w:val="7FDD0992"/>
    <w:rsid w:val="7FE12550"/>
    <w:rsid w:val="7FE5F0E6"/>
    <w:rsid w:val="7FE8E898"/>
    <w:rsid w:val="7FEAE658"/>
    <w:rsid w:val="7FEF1FEF"/>
    <w:rsid w:val="7FF54B26"/>
    <w:rsid w:val="7FFA3A64"/>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819AF"/>
  <w15:chartTrackingRefBased/>
  <w15:docId w15:val="{BF518D15-BCF3-40CA-B47D-84A724A1A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nl-NL"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BE7"/>
    <w:pPr>
      <w:spacing w:after="240"/>
    </w:pPr>
    <w:rPr>
      <w:rFonts w:eastAsia="Times New Roman" w:cs="Times New Roman"/>
      <w:sz w:val="20"/>
      <w:szCs w:val="20"/>
      <w:lang w:eastAsia="en-GB"/>
    </w:rPr>
  </w:style>
  <w:style w:type="paragraph" w:styleId="Heading1">
    <w:name w:val="heading 1"/>
    <w:basedOn w:val="Normal"/>
    <w:next w:val="Normal"/>
    <w:uiPriority w:val="9"/>
    <w:qFormat/>
    <w:rsid w:val="00435754"/>
    <w:pPr>
      <w:keepNext/>
      <w:keepLines/>
      <w:numPr>
        <w:numId w:val="17"/>
      </w:numPr>
      <w:shd w:val="clear" w:color="auto" w:fill="0F9ED5"/>
      <w:spacing w:before="360" w:after="80"/>
      <w:outlineLvl w:val="0"/>
    </w:pPr>
    <w:rPr>
      <w:rFonts w:ascii="Bahnschrift" w:eastAsiaTheme="minorEastAsia" w:hAnsi="Bahnschrift" w:cstheme="majorEastAsia"/>
      <w:color w:val="FFFFFF" w:themeColor="background1"/>
      <w:sz w:val="40"/>
      <w:szCs w:val="40"/>
      <w:lang w:eastAsia="en-US"/>
    </w:rPr>
  </w:style>
  <w:style w:type="paragraph" w:styleId="Heading2">
    <w:name w:val="heading 2"/>
    <w:basedOn w:val="Normal"/>
    <w:next w:val="Normal"/>
    <w:link w:val="Heading2Char"/>
    <w:uiPriority w:val="9"/>
    <w:unhideWhenUsed/>
    <w:qFormat/>
    <w:rsid w:val="00435754"/>
    <w:pPr>
      <w:keepNext/>
      <w:keepLines/>
      <w:numPr>
        <w:ilvl w:val="1"/>
        <w:numId w:val="17"/>
      </w:numPr>
      <w:spacing w:before="360" w:after="80"/>
      <w:outlineLvl w:val="1"/>
    </w:pPr>
    <w:rPr>
      <w:rFonts w:ascii="Bahnschrift" w:eastAsiaTheme="minorEastAsia" w:hAnsi="Bahnschrift" w:cstheme="majorEastAsia"/>
      <w:color w:val="0F9ED5"/>
      <w:sz w:val="32"/>
      <w:szCs w:val="32"/>
      <w:lang w:eastAsia="en-US"/>
    </w:rPr>
  </w:style>
  <w:style w:type="paragraph" w:styleId="Heading3">
    <w:name w:val="heading 3"/>
    <w:basedOn w:val="Normal"/>
    <w:next w:val="Normal"/>
    <w:link w:val="Heading3Char"/>
    <w:uiPriority w:val="9"/>
    <w:unhideWhenUsed/>
    <w:qFormat/>
    <w:rsid w:val="00FA77AD"/>
    <w:pPr>
      <w:keepNext/>
      <w:keepLines/>
      <w:numPr>
        <w:ilvl w:val="2"/>
        <w:numId w:val="17"/>
      </w:numPr>
      <w:spacing w:before="40"/>
      <w:outlineLvl w:val="2"/>
    </w:pPr>
    <w:rPr>
      <w:rFonts w:ascii="Bahnschrift" w:eastAsiaTheme="majorEastAsia" w:hAnsi="Bahnschrift" w:cstheme="majorBidi"/>
      <w:color w:val="0A2F40"/>
      <w:sz w:val="24"/>
      <w:szCs w:val="24"/>
      <w:lang w:eastAsia="en-US"/>
    </w:rPr>
  </w:style>
  <w:style w:type="paragraph" w:styleId="Heading4">
    <w:name w:val="heading 4"/>
    <w:basedOn w:val="Normal"/>
    <w:next w:val="Normal"/>
    <w:link w:val="Heading4Char"/>
    <w:uiPriority w:val="9"/>
    <w:semiHidden/>
    <w:unhideWhenUsed/>
    <w:qFormat/>
    <w:rsid w:val="2ED87368"/>
    <w:pPr>
      <w:keepNext/>
      <w:keepLines/>
      <w:numPr>
        <w:ilvl w:val="3"/>
        <w:numId w:val="17"/>
      </w:numPr>
      <w:spacing w:before="40"/>
      <w:outlineLvl w:val="3"/>
    </w:pPr>
    <w:rPr>
      <w:rFonts w:asciiTheme="majorHAnsi" w:eastAsiaTheme="majorEastAsia" w:hAnsiTheme="majorHAnsi" w:cstheme="majorBidi"/>
      <w:i/>
      <w:iCs/>
      <w:color w:val="0F4761" w:themeColor="accent1" w:themeShade="BF"/>
      <w:lang w:eastAsia="en-US"/>
    </w:rPr>
  </w:style>
  <w:style w:type="paragraph" w:styleId="Heading5">
    <w:name w:val="heading 5"/>
    <w:basedOn w:val="Normal"/>
    <w:next w:val="Normal"/>
    <w:link w:val="Heading5Char"/>
    <w:uiPriority w:val="9"/>
    <w:semiHidden/>
    <w:unhideWhenUsed/>
    <w:qFormat/>
    <w:rsid w:val="2ED87368"/>
    <w:pPr>
      <w:keepNext/>
      <w:keepLines/>
      <w:numPr>
        <w:ilvl w:val="4"/>
        <w:numId w:val="17"/>
      </w:numPr>
      <w:spacing w:before="40"/>
      <w:outlineLvl w:val="4"/>
    </w:pPr>
    <w:rPr>
      <w:rFonts w:asciiTheme="majorHAnsi" w:eastAsiaTheme="majorEastAsia" w:hAnsiTheme="majorHAnsi" w:cstheme="majorBidi"/>
      <w:color w:val="0F4761" w:themeColor="accent1" w:themeShade="BF"/>
      <w:lang w:eastAsia="en-US"/>
    </w:rPr>
  </w:style>
  <w:style w:type="paragraph" w:styleId="Heading6">
    <w:name w:val="heading 6"/>
    <w:basedOn w:val="Normal"/>
    <w:next w:val="Normal"/>
    <w:link w:val="Heading6Char"/>
    <w:uiPriority w:val="9"/>
    <w:semiHidden/>
    <w:unhideWhenUsed/>
    <w:qFormat/>
    <w:rsid w:val="2ED87368"/>
    <w:pPr>
      <w:keepNext/>
      <w:keepLines/>
      <w:numPr>
        <w:ilvl w:val="5"/>
        <w:numId w:val="17"/>
      </w:numPr>
      <w:spacing w:before="40"/>
      <w:outlineLvl w:val="5"/>
    </w:pPr>
    <w:rPr>
      <w:rFonts w:asciiTheme="majorHAnsi" w:eastAsiaTheme="majorEastAsia" w:hAnsiTheme="majorHAnsi" w:cstheme="majorBidi"/>
      <w:color w:val="0A2F40"/>
      <w:lang w:eastAsia="en-US"/>
    </w:rPr>
  </w:style>
  <w:style w:type="paragraph" w:styleId="Heading7">
    <w:name w:val="heading 7"/>
    <w:basedOn w:val="Normal"/>
    <w:next w:val="Normal"/>
    <w:link w:val="Heading7Char"/>
    <w:uiPriority w:val="9"/>
    <w:semiHidden/>
    <w:unhideWhenUsed/>
    <w:qFormat/>
    <w:rsid w:val="2ED87368"/>
    <w:pPr>
      <w:keepNext/>
      <w:keepLines/>
      <w:numPr>
        <w:ilvl w:val="6"/>
        <w:numId w:val="17"/>
      </w:numPr>
      <w:spacing w:before="40"/>
      <w:outlineLvl w:val="6"/>
    </w:pPr>
    <w:rPr>
      <w:rFonts w:asciiTheme="majorHAnsi" w:eastAsiaTheme="majorEastAsia" w:hAnsiTheme="majorHAnsi" w:cstheme="majorBidi"/>
      <w:i/>
      <w:iCs/>
      <w:color w:val="0A2F40"/>
      <w:lang w:eastAsia="en-US"/>
    </w:rPr>
  </w:style>
  <w:style w:type="paragraph" w:styleId="Heading8">
    <w:name w:val="heading 8"/>
    <w:basedOn w:val="Normal"/>
    <w:next w:val="Normal"/>
    <w:link w:val="Heading8Char"/>
    <w:uiPriority w:val="9"/>
    <w:semiHidden/>
    <w:unhideWhenUsed/>
    <w:qFormat/>
    <w:rsid w:val="2ED87368"/>
    <w:pPr>
      <w:keepNext/>
      <w:keepLines/>
      <w:numPr>
        <w:ilvl w:val="7"/>
        <w:numId w:val="17"/>
      </w:numPr>
      <w:spacing w:before="40"/>
      <w:outlineLvl w:val="7"/>
    </w:pPr>
    <w:rPr>
      <w:rFonts w:asciiTheme="majorHAnsi" w:eastAsiaTheme="majorEastAsia" w:hAnsiTheme="majorHAnsi" w:cstheme="majorBidi"/>
      <w:color w:val="272727"/>
      <w:sz w:val="21"/>
      <w:szCs w:val="21"/>
      <w:lang w:eastAsia="en-US"/>
    </w:rPr>
  </w:style>
  <w:style w:type="paragraph" w:styleId="Heading9">
    <w:name w:val="heading 9"/>
    <w:basedOn w:val="Normal"/>
    <w:next w:val="Normal"/>
    <w:link w:val="Heading9Char"/>
    <w:uiPriority w:val="9"/>
    <w:semiHidden/>
    <w:unhideWhenUsed/>
    <w:qFormat/>
    <w:rsid w:val="2ED87368"/>
    <w:pPr>
      <w:keepNext/>
      <w:keepLines/>
      <w:numPr>
        <w:ilvl w:val="8"/>
        <w:numId w:val="17"/>
      </w:numPr>
      <w:spacing w:before="40"/>
      <w:outlineLvl w:val="8"/>
    </w:pPr>
    <w:rPr>
      <w:rFonts w:asciiTheme="majorHAnsi" w:eastAsiaTheme="majorEastAsia" w:hAnsiTheme="majorHAnsi" w:cstheme="majorBidi"/>
      <w:i/>
      <w:iCs/>
      <w:color w:val="272727"/>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2ED87368"/>
    <w:pPr>
      <w:spacing w:after="160"/>
      <w:ind w:left="720"/>
      <w:contextualSpacing/>
    </w:pPr>
    <w:rPr>
      <w:rFonts w:eastAsiaTheme="minorEastAsia" w:cstheme="minorBidi"/>
      <w:lang w:eastAsia="en-US"/>
    </w:rPr>
  </w:style>
  <w:style w:type="paragraph" w:styleId="CommentText">
    <w:name w:val="annotation text"/>
    <w:basedOn w:val="Normal"/>
    <w:link w:val="CommentTextChar"/>
    <w:uiPriority w:val="99"/>
    <w:unhideWhenUsed/>
    <w:rsid w:val="2ED87368"/>
    <w:pPr>
      <w:spacing w:after="160"/>
    </w:pPr>
    <w:rPr>
      <w:rFonts w:eastAsiaTheme="minorEastAsia" w:cstheme="minorBidi"/>
      <w:lang w:eastAsia="en-US"/>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6BAF"/>
    <w:rPr>
      <w:b/>
      <w:bCs/>
    </w:rPr>
  </w:style>
  <w:style w:type="character" w:customStyle="1" w:styleId="CommentSubjectChar">
    <w:name w:val="Comment Subject Char"/>
    <w:basedOn w:val="CommentTextChar"/>
    <w:link w:val="CommentSubject"/>
    <w:uiPriority w:val="99"/>
    <w:semiHidden/>
    <w:rsid w:val="00FD6BAF"/>
    <w:rPr>
      <w:b/>
      <w:bCs/>
      <w:sz w:val="20"/>
      <w:szCs w:val="20"/>
    </w:rPr>
  </w:style>
  <w:style w:type="paragraph" w:styleId="Revision">
    <w:name w:val="Revision"/>
    <w:hidden/>
    <w:uiPriority w:val="99"/>
    <w:semiHidden/>
    <w:rsid w:val="00BD0D70"/>
    <w:pPr>
      <w:spacing w:after="0" w:line="240" w:lineRule="auto"/>
    </w:pPr>
  </w:style>
  <w:style w:type="character" w:styleId="Mention">
    <w:name w:val="Mention"/>
    <w:basedOn w:val="DefaultParagraphFont"/>
    <w:uiPriority w:val="99"/>
    <w:unhideWhenUsed/>
    <w:rsid w:val="004E654E"/>
    <w:rPr>
      <w:color w:val="2B579A"/>
      <w:shd w:val="clear" w:color="auto" w:fill="E1DFDD"/>
    </w:rPr>
  </w:style>
  <w:style w:type="paragraph" w:styleId="IntenseQuote">
    <w:name w:val="Intense Quote"/>
    <w:basedOn w:val="Normal"/>
    <w:next w:val="Normal"/>
    <w:link w:val="IntenseQuoteChar"/>
    <w:uiPriority w:val="30"/>
    <w:qFormat/>
    <w:rsid w:val="2ED87368"/>
    <w:pPr>
      <w:pBdr>
        <w:top w:val="single" w:sz="4" w:space="10" w:color="156082" w:themeColor="accent1"/>
        <w:bottom w:val="single" w:sz="4" w:space="10" w:color="156082" w:themeColor="accent1"/>
      </w:pBdr>
      <w:spacing w:before="360" w:after="360"/>
      <w:ind w:left="864" w:right="864"/>
      <w:jc w:val="center"/>
    </w:pPr>
    <w:rPr>
      <w:rFonts w:eastAsiaTheme="minorEastAsia" w:cstheme="minorBidi"/>
      <w:i/>
      <w:iCs/>
      <w:color w:val="156082" w:themeColor="accent1"/>
      <w:lang w:eastAsia="en-US"/>
    </w:rPr>
  </w:style>
  <w:style w:type="character" w:customStyle="1" w:styleId="IntenseQuoteChar">
    <w:name w:val="Intense Quote Char"/>
    <w:basedOn w:val="DefaultParagraphFont"/>
    <w:link w:val="IntenseQuote"/>
    <w:uiPriority w:val="30"/>
    <w:rsid w:val="00022268"/>
    <w:rPr>
      <w:i/>
      <w:iCs/>
      <w:color w:val="156082" w:themeColor="accent1"/>
    </w:rPr>
  </w:style>
  <w:style w:type="paragraph" w:styleId="Quote">
    <w:name w:val="Quote"/>
    <w:basedOn w:val="Normal"/>
    <w:next w:val="Normal"/>
    <w:link w:val="QuoteChar"/>
    <w:uiPriority w:val="29"/>
    <w:qFormat/>
    <w:rsid w:val="2ED87368"/>
    <w:pPr>
      <w:spacing w:before="200" w:after="160"/>
      <w:ind w:left="864" w:right="864"/>
      <w:jc w:val="center"/>
    </w:pPr>
    <w:rPr>
      <w:rFonts w:eastAsiaTheme="minorEastAsia" w:cstheme="minorBidi"/>
      <w:i/>
      <w:iCs/>
      <w:color w:val="404040" w:themeColor="text1" w:themeTint="BF"/>
      <w:lang w:eastAsia="en-US"/>
    </w:rPr>
  </w:style>
  <w:style w:type="character" w:customStyle="1" w:styleId="QuoteChar">
    <w:name w:val="Quote Char"/>
    <w:basedOn w:val="DefaultParagraphFont"/>
    <w:link w:val="Quote"/>
    <w:uiPriority w:val="29"/>
    <w:rsid w:val="00022268"/>
    <w:rPr>
      <w:i/>
      <w:iCs/>
      <w:color w:val="404040" w:themeColor="text1" w:themeTint="BF"/>
    </w:rPr>
  </w:style>
  <w:style w:type="character" w:customStyle="1" w:styleId="Heading3Char">
    <w:name w:val="Heading 3 Char"/>
    <w:basedOn w:val="DefaultParagraphFont"/>
    <w:link w:val="Heading3"/>
    <w:uiPriority w:val="9"/>
    <w:rsid w:val="00FA77AD"/>
    <w:rPr>
      <w:rFonts w:ascii="Bahnschrift" w:eastAsiaTheme="majorEastAsia" w:hAnsi="Bahnschrift" w:cstheme="majorBidi"/>
      <w:color w:val="0A2F40"/>
    </w:rPr>
  </w:style>
  <w:style w:type="character" w:customStyle="1" w:styleId="Heading4Char">
    <w:name w:val="Heading 4 Char"/>
    <w:basedOn w:val="DefaultParagraphFont"/>
    <w:link w:val="Heading4"/>
    <w:uiPriority w:val="9"/>
    <w:semiHidden/>
    <w:rsid w:val="00173CB7"/>
    <w:rPr>
      <w:rFonts w:asciiTheme="majorHAnsi" w:eastAsiaTheme="majorEastAsia" w:hAnsiTheme="majorHAnsi" w:cstheme="majorBidi"/>
      <w:i/>
      <w:iCs/>
      <w:color w:val="0F4761" w:themeColor="accent1" w:themeShade="BF"/>
      <w:sz w:val="20"/>
      <w:szCs w:val="20"/>
    </w:rPr>
  </w:style>
  <w:style w:type="character" w:customStyle="1" w:styleId="Heading5Char">
    <w:name w:val="Heading 5 Char"/>
    <w:basedOn w:val="DefaultParagraphFont"/>
    <w:link w:val="Heading5"/>
    <w:uiPriority w:val="9"/>
    <w:semiHidden/>
    <w:rsid w:val="00173CB7"/>
    <w:rPr>
      <w:rFonts w:asciiTheme="majorHAnsi" w:eastAsiaTheme="majorEastAsia" w:hAnsiTheme="majorHAnsi" w:cstheme="majorBidi"/>
      <w:color w:val="0F4761" w:themeColor="accent1" w:themeShade="BF"/>
      <w:sz w:val="20"/>
      <w:szCs w:val="20"/>
    </w:rPr>
  </w:style>
  <w:style w:type="character" w:customStyle="1" w:styleId="Heading6Char">
    <w:name w:val="Heading 6 Char"/>
    <w:basedOn w:val="DefaultParagraphFont"/>
    <w:link w:val="Heading6"/>
    <w:uiPriority w:val="9"/>
    <w:semiHidden/>
    <w:rsid w:val="00173CB7"/>
    <w:rPr>
      <w:rFonts w:asciiTheme="majorHAnsi" w:eastAsiaTheme="majorEastAsia" w:hAnsiTheme="majorHAnsi" w:cstheme="majorBidi"/>
      <w:color w:val="0A2F40" w:themeColor="accent1" w:themeShade="7F"/>
      <w:sz w:val="20"/>
      <w:szCs w:val="20"/>
    </w:rPr>
  </w:style>
  <w:style w:type="character" w:customStyle="1" w:styleId="Heading7Char">
    <w:name w:val="Heading 7 Char"/>
    <w:basedOn w:val="DefaultParagraphFont"/>
    <w:link w:val="Heading7"/>
    <w:uiPriority w:val="9"/>
    <w:semiHidden/>
    <w:rsid w:val="00173CB7"/>
    <w:rPr>
      <w:rFonts w:asciiTheme="majorHAnsi" w:eastAsiaTheme="majorEastAsia" w:hAnsiTheme="majorHAnsi" w:cstheme="majorBidi"/>
      <w:i/>
      <w:iCs/>
      <w:color w:val="0A2F40" w:themeColor="accent1" w:themeShade="7F"/>
      <w:sz w:val="20"/>
      <w:szCs w:val="20"/>
    </w:rPr>
  </w:style>
  <w:style w:type="character" w:customStyle="1" w:styleId="Heading8Char">
    <w:name w:val="Heading 8 Char"/>
    <w:basedOn w:val="DefaultParagraphFont"/>
    <w:link w:val="Heading8"/>
    <w:uiPriority w:val="9"/>
    <w:semiHidden/>
    <w:rsid w:val="00173CB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3CB7"/>
    <w:rPr>
      <w:rFonts w:asciiTheme="majorHAnsi" w:eastAsiaTheme="majorEastAsia" w:hAnsiTheme="majorHAnsi" w:cstheme="majorBidi"/>
      <w:i/>
      <w:iCs/>
      <w:color w:val="272727" w:themeColor="text1" w:themeTint="D8"/>
      <w:sz w:val="21"/>
      <w:szCs w:val="21"/>
    </w:rPr>
  </w:style>
  <w:style w:type="paragraph" w:customStyle="1" w:styleId="Style1">
    <w:name w:val="Style1"/>
    <w:basedOn w:val="Normal"/>
    <w:uiPriority w:val="1"/>
    <w:qFormat/>
    <w:rsid w:val="2ED87368"/>
    <w:pPr>
      <w:pBdr>
        <w:top w:val="single" w:sz="4" w:space="1" w:color="auto"/>
      </w:pBdr>
      <w:spacing w:after="160"/>
    </w:pPr>
    <w:rPr>
      <w:rFonts w:ascii="Calibri" w:eastAsia="Calibri" w:hAnsi="Calibri" w:cs="Calibri"/>
      <w:color w:val="2E74B5"/>
      <w:sz w:val="28"/>
      <w:szCs w:val="28"/>
      <w:lang w:eastAsia="en-US"/>
    </w:rPr>
  </w:style>
  <w:style w:type="paragraph" w:customStyle="1" w:styleId="Style2">
    <w:name w:val="Style2"/>
    <w:basedOn w:val="Normal"/>
    <w:uiPriority w:val="1"/>
    <w:qFormat/>
    <w:rsid w:val="2ED87368"/>
    <w:pPr>
      <w:pBdr>
        <w:top w:val="single" w:sz="4" w:space="1" w:color="auto"/>
      </w:pBdr>
      <w:spacing w:after="160"/>
    </w:pPr>
    <w:rPr>
      <w:rFonts w:ascii="Calibri" w:eastAsia="Calibri" w:hAnsi="Calibri" w:cs="Calibri"/>
      <w:color w:val="2E74B5"/>
      <w:sz w:val="28"/>
      <w:szCs w:val="28"/>
      <w:lang w:eastAsia="en-US"/>
    </w:rPr>
  </w:style>
  <w:style w:type="paragraph" w:customStyle="1" w:styleId="Boxheading">
    <w:name w:val="Box heading"/>
    <w:basedOn w:val="Normal"/>
    <w:uiPriority w:val="1"/>
    <w:qFormat/>
    <w:rsid w:val="00435754"/>
    <w:pPr>
      <w:shd w:val="clear" w:color="auto" w:fill="0F9ED5"/>
      <w:spacing w:after="160"/>
      <w:ind w:left="794" w:right="1088"/>
    </w:pPr>
    <w:rPr>
      <w:rFonts w:ascii="Bahnschrift" w:eastAsia="Calibri" w:hAnsi="Bahnschrift" w:cs="Calibri"/>
      <w:color w:val="FFFFFF" w:themeColor="background1"/>
      <w:sz w:val="28"/>
      <w:szCs w:val="28"/>
      <w:lang w:eastAsia="en-US"/>
    </w:rPr>
  </w:style>
  <w:style w:type="paragraph" w:customStyle="1" w:styleId="Boxtext">
    <w:name w:val="Box text"/>
    <w:basedOn w:val="Normal"/>
    <w:uiPriority w:val="1"/>
    <w:qFormat/>
    <w:rsid w:val="00CB59C8"/>
    <w:pPr>
      <w:shd w:val="clear" w:color="auto" w:fill="C2E3F1"/>
      <w:spacing w:before="240" w:after="160"/>
      <w:ind w:left="794" w:right="1088"/>
    </w:pPr>
    <w:rPr>
      <w:rFonts w:eastAsiaTheme="minorEastAsia" w:cstheme="minorBidi"/>
      <w:lang w:eastAsia="en-US"/>
    </w:rPr>
  </w:style>
  <w:style w:type="character" w:styleId="Hyperlink">
    <w:name w:val="Hyperlink"/>
    <w:basedOn w:val="DefaultParagraphFont"/>
    <w:uiPriority w:val="99"/>
    <w:unhideWhenUsed/>
    <w:rsid w:val="0007147A"/>
    <w:rPr>
      <w:color w:val="467886" w:themeColor="hyperlink"/>
      <w:u w:val="single"/>
    </w:rPr>
  </w:style>
  <w:style w:type="character" w:styleId="UnresolvedMention">
    <w:name w:val="Unresolved Mention"/>
    <w:basedOn w:val="DefaultParagraphFont"/>
    <w:uiPriority w:val="99"/>
    <w:semiHidden/>
    <w:unhideWhenUsed/>
    <w:rsid w:val="0007147A"/>
    <w:rPr>
      <w:color w:val="605E5C"/>
      <w:shd w:val="clear" w:color="auto" w:fill="E1DFDD"/>
    </w:rPr>
  </w:style>
  <w:style w:type="numbering" w:customStyle="1" w:styleId="CurrentList1">
    <w:name w:val="Current List1"/>
    <w:uiPriority w:val="99"/>
    <w:rsid w:val="0007147A"/>
    <w:pPr>
      <w:numPr>
        <w:numId w:val="18"/>
      </w:numPr>
    </w:pPr>
  </w:style>
  <w:style w:type="table" w:styleId="TableGrid">
    <w:name w:val="Table Grid"/>
    <w:basedOn w:val="TableNormal"/>
    <w:uiPriority w:val="59"/>
    <w:rsid w:val="005E4C6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Boxtextlist">
    <w:name w:val="Box text list"/>
    <w:basedOn w:val="Boxtext"/>
    <w:qFormat/>
    <w:rsid w:val="00EC34B0"/>
    <w:pPr>
      <w:numPr>
        <w:numId w:val="25"/>
      </w:numPr>
      <w:spacing w:before="0" w:line="240" w:lineRule="auto"/>
      <w:ind w:left="851"/>
    </w:pPr>
  </w:style>
  <w:style w:type="character" w:styleId="Emphasis">
    <w:name w:val="Emphasis"/>
    <w:basedOn w:val="DefaultParagraphFont"/>
    <w:uiPriority w:val="20"/>
    <w:qFormat/>
    <w:rsid w:val="005E4C67"/>
    <w:rPr>
      <w:i/>
      <w:iCs/>
    </w:rPr>
  </w:style>
  <w:style w:type="character" w:styleId="Strong">
    <w:name w:val="Strong"/>
    <w:basedOn w:val="DefaultParagraphFont"/>
    <w:uiPriority w:val="22"/>
    <w:qFormat/>
    <w:rsid w:val="005E4C67"/>
    <w:rPr>
      <w:b/>
      <w:bCs/>
    </w:rPr>
  </w:style>
  <w:style w:type="numbering" w:customStyle="1" w:styleId="CurrentList2">
    <w:name w:val="Current List2"/>
    <w:uiPriority w:val="99"/>
    <w:rsid w:val="005E4C67"/>
    <w:pPr>
      <w:numPr>
        <w:numId w:val="24"/>
      </w:numPr>
    </w:pPr>
  </w:style>
  <w:style w:type="paragraph" w:styleId="Caption">
    <w:name w:val="caption"/>
    <w:basedOn w:val="Normal"/>
    <w:next w:val="Normal"/>
    <w:uiPriority w:val="35"/>
    <w:unhideWhenUsed/>
    <w:qFormat/>
    <w:rsid w:val="0017012F"/>
    <w:pPr>
      <w:spacing w:after="200"/>
    </w:pPr>
    <w:rPr>
      <w:rFonts w:eastAsiaTheme="minorEastAsia" w:cstheme="minorBidi"/>
      <w:i/>
      <w:iCs/>
      <w:color w:val="0E2841" w:themeColor="text2"/>
      <w:sz w:val="18"/>
      <w:szCs w:val="18"/>
      <w:lang w:eastAsia="en-US"/>
    </w:rPr>
  </w:style>
  <w:style w:type="paragraph" w:styleId="Bibliography">
    <w:name w:val="Bibliography"/>
    <w:basedOn w:val="Normal"/>
    <w:next w:val="Normal"/>
    <w:uiPriority w:val="37"/>
    <w:unhideWhenUsed/>
    <w:rsid w:val="2ED87368"/>
    <w:pPr>
      <w:ind w:left="720" w:hanging="720"/>
    </w:pPr>
    <w:rPr>
      <w:rFonts w:eastAsiaTheme="minorEastAsia" w:cstheme="minorBidi"/>
      <w:lang w:eastAsia="en-US"/>
    </w:rPr>
  </w:style>
  <w:style w:type="paragraph" w:customStyle="1" w:styleId="Steljevoor">
    <w:name w:val="Stel je voor"/>
    <w:basedOn w:val="Normal"/>
    <w:uiPriority w:val="1"/>
    <w:qFormat/>
    <w:rsid w:val="00FB098A"/>
    <w:pPr>
      <w:spacing w:before="240" w:after="160"/>
    </w:pPr>
    <w:rPr>
      <w:rFonts w:ascii="Bahnschrift" w:eastAsiaTheme="minorEastAsia" w:hAnsi="Bahnschrift" w:cstheme="minorBidi"/>
      <w:color w:val="7F7F7F" w:themeColor="text1" w:themeTint="80"/>
      <w:sz w:val="32"/>
      <w:szCs w:val="32"/>
      <w:lang w:eastAsia="en-US"/>
    </w:rPr>
  </w:style>
  <w:style w:type="numbering" w:customStyle="1" w:styleId="CurrentList3">
    <w:name w:val="Current List3"/>
    <w:uiPriority w:val="99"/>
    <w:rsid w:val="00C44332"/>
    <w:pPr>
      <w:numPr>
        <w:numId w:val="26"/>
      </w:numPr>
    </w:pPr>
  </w:style>
  <w:style w:type="paragraph" w:styleId="Header">
    <w:name w:val="header"/>
    <w:basedOn w:val="Normal"/>
    <w:link w:val="HeaderChar"/>
    <w:uiPriority w:val="99"/>
    <w:unhideWhenUsed/>
    <w:rsid w:val="2ED87368"/>
    <w:pPr>
      <w:tabs>
        <w:tab w:val="center" w:pos="4513"/>
        <w:tab w:val="right" w:pos="9026"/>
      </w:tabs>
    </w:pPr>
    <w:rPr>
      <w:rFonts w:eastAsiaTheme="minorEastAsia" w:cstheme="minorBidi"/>
      <w:lang w:eastAsia="en-US"/>
    </w:rPr>
  </w:style>
  <w:style w:type="character" w:customStyle="1" w:styleId="HeaderChar">
    <w:name w:val="Header Char"/>
    <w:basedOn w:val="DefaultParagraphFont"/>
    <w:link w:val="Header"/>
    <w:uiPriority w:val="99"/>
    <w:rsid w:val="009517BB"/>
  </w:style>
  <w:style w:type="paragraph" w:styleId="Footer">
    <w:name w:val="footer"/>
    <w:basedOn w:val="Normal"/>
    <w:link w:val="FooterChar"/>
    <w:uiPriority w:val="99"/>
    <w:unhideWhenUsed/>
    <w:rsid w:val="2ED87368"/>
    <w:pPr>
      <w:tabs>
        <w:tab w:val="center" w:pos="4513"/>
        <w:tab w:val="right" w:pos="9026"/>
      </w:tabs>
    </w:pPr>
    <w:rPr>
      <w:rFonts w:eastAsiaTheme="minorEastAsia" w:cstheme="minorBidi"/>
      <w:lang w:eastAsia="en-US"/>
    </w:rPr>
  </w:style>
  <w:style w:type="character" w:customStyle="1" w:styleId="FooterChar">
    <w:name w:val="Footer Char"/>
    <w:basedOn w:val="DefaultParagraphFont"/>
    <w:link w:val="Footer"/>
    <w:uiPriority w:val="99"/>
    <w:rsid w:val="009517BB"/>
  </w:style>
  <w:style w:type="character" w:styleId="PageNumber">
    <w:name w:val="page number"/>
    <w:basedOn w:val="DefaultParagraphFont"/>
    <w:uiPriority w:val="99"/>
    <w:semiHidden/>
    <w:unhideWhenUsed/>
    <w:rsid w:val="004653EF"/>
  </w:style>
  <w:style w:type="table" w:styleId="GridTable5Dark-Accent4">
    <w:name w:val="Grid Table 5 Dark Accent 4"/>
    <w:basedOn w:val="TableNormal"/>
    <w:uiPriority w:val="50"/>
    <w:rsid w:val="009E04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paragraph" w:styleId="TOCHeading">
    <w:name w:val="TOC Heading"/>
    <w:basedOn w:val="Heading1"/>
    <w:next w:val="Normal"/>
    <w:uiPriority w:val="39"/>
    <w:unhideWhenUsed/>
    <w:qFormat/>
    <w:rsid w:val="00F57C1F"/>
    <w:pPr>
      <w:numPr>
        <w:numId w:val="0"/>
      </w:numPr>
      <w:shd w:val="clear" w:color="auto" w:fill="auto"/>
      <w:spacing w:before="480" w:after="0" w:line="276" w:lineRule="auto"/>
      <w:outlineLvl w:val="9"/>
    </w:pPr>
    <w:rPr>
      <w:rFonts w:eastAsiaTheme="majorEastAsia" w:cstheme="majorBidi"/>
      <w:b/>
      <w:bCs/>
      <w:color w:val="0F4761" w:themeColor="accent1" w:themeShade="BF"/>
      <w:sz w:val="28"/>
      <w:szCs w:val="28"/>
      <w:lang w:val="en-US"/>
    </w:rPr>
  </w:style>
  <w:style w:type="paragraph" w:styleId="TOC1">
    <w:name w:val="toc 1"/>
    <w:basedOn w:val="Normal"/>
    <w:next w:val="Normal"/>
    <w:uiPriority w:val="39"/>
    <w:unhideWhenUsed/>
    <w:rsid w:val="00B34AAE"/>
    <w:pPr>
      <w:tabs>
        <w:tab w:val="left" w:pos="390"/>
        <w:tab w:val="right" w:leader="dot" w:pos="9015"/>
      </w:tabs>
      <w:spacing w:before="360"/>
    </w:pPr>
    <w:rPr>
      <w:rFonts w:eastAsiaTheme="minorEastAsia" w:cstheme="minorBidi"/>
      <w:b/>
      <w:bCs/>
      <w:sz w:val="22"/>
      <w:szCs w:val="24"/>
      <w:lang w:eastAsia="en-US"/>
    </w:rPr>
  </w:style>
  <w:style w:type="paragraph" w:styleId="TOC2">
    <w:name w:val="toc 2"/>
    <w:basedOn w:val="Normal"/>
    <w:next w:val="Normal"/>
    <w:uiPriority w:val="39"/>
    <w:unhideWhenUsed/>
    <w:rsid w:val="00801D6B"/>
    <w:pPr>
      <w:tabs>
        <w:tab w:val="left" w:pos="660"/>
        <w:tab w:val="right" w:leader="dot" w:pos="9015"/>
      </w:tabs>
      <w:spacing w:before="120" w:after="0"/>
      <w:ind w:left="198"/>
    </w:pPr>
    <w:rPr>
      <w:rFonts w:eastAsiaTheme="minorEastAsia" w:cstheme="minorBidi"/>
      <w:lang w:eastAsia="en-US"/>
    </w:rPr>
  </w:style>
  <w:style w:type="paragraph" w:styleId="TOC3">
    <w:name w:val="toc 3"/>
    <w:basedOn w:val="Normal"/>
    <w:next w:val="Normal"/>
    <w:uiPriority w:val="39"/>
    <w:unhideWhenUsed/>
    <w:rsid w:val="00801D6B"/>
    <w:pPr>
      <w:tabs>
        <w:tab w:val="left" w:pos="990"/>
        <w:tab w:val="right" w:leader="dot" w:pos="9015"/>
      </w:tabs>
      <w:spacing w:before="120" w:after="0"/>
      <w:ind w:left="403"/>
    </w:pPr>
    <w:rPr>
      <w:rFonts w:eastAsiaTheme="minorEastAsia" w:cstheme="minorBidi"/>
      <w:lang w:eastAsia="en-US"/>
    </w:rPr>
  </w:style>
  <w:style w:type="paragraph" w:styleId="TOC4">
    <w:name w:val="toc 4"/>
    <w:basedOn w:val="Normal"/>
    <w:next w:val="Normal"/>
    <w:uiPriority w:val="39"/>
    <w:unhideWhenUsed/>
    <w:rsid w:val="2ED87368"/>
    <w:pPr>
      <w:ind w:left="600"/>
    </w:pPr>
    <w:rPr>
      <w:rFonts w:eastAsiaTheme="minorEastAsia" w:cstheme="minorBidi"/>
      <w:lang w:eastAsia="en-US"/>
    </w:rPr>
  </w:style>
  <w:style w:type="paragraph" w:styleId="TOC5">
    <w:name w:val="toc 5"/>
    <w:basedOn w:val="Normal"/>
    <w:next w:val="Normal"/>
    <w:uiPriority w:val="39"/>
    <w:unhideWhenUsed/>
    <w:rsid w:val="2ED87368"/>
    <w:pPr>
      <w:ind w:left="800"/>
    </w:pPr>
    <w:rPr>
      <w:rFonts w:eastAsiaTheme="minorEastAsia" w:cstheme="minorBidi"/>
      <w:lang w:eastAsia="en-US"/>
    </w:rPr>
  </w:style>
  <w:style w:type="paragraph" w:styleId="TOC6">
    <w:name w:val="toc 6"/>
    <w:basedOn w:val="Normal"/>
    <w:next w:val="Normal"/>
    <w:uiPriority w:val="39"/>
    <w:unhideWhenUsed/>
    <w:rsid w:val="2ED87368"/>
    <w:pPr>
      <w:ind w:left="1000"/>
    </w:pPr>
    <w:rPr>
      <w:rFonts w:eastAsiaTheme="minorEastAsia" w:cstheme="minorBidi"/>
      <w:lang w:eastAsia="en-US"/>
    </w:rPr>
  </w:style>
  <w:style w:type="paragraph" w:styleId="TOC7">
    <w:name w:val="toc 7"/>
    <w:basedOn w:val="Normal"/>
    <w:next w:val="Normal"/>
    <w:uiPriority w:val="39"/>
    <w:unhideWhenUsed/>
    <w:rsid w:val="2ED87368"/>
    <w:pPr>
      <w:ind w:left="1200"/>
    </w:pPr>
    <w:rPr>
      <w:rFonts w:eastAsiaTheme="minorEastAsia" w:cstheme="minorBidi"/>
      <w:lang w:eastAsia="en-US"/>
    </w:rPr>
  </w:style>
  <w:style w:type="paragraph" w:styleId="TOC8">
    <w:name w:val="toc 8"/>
    <w:basedOn w:val="Normal"/>
    <w:next w:val="Normal"/>
    <w:uiPriority w:val="39"/>
    <w:unhideWhenUsed/>
    <w:rsid w:val="2ED87368"/>
    <w:pPr>
      <w:ind w:left="1400"/>
    </w:pPr>
    <w:rPr>
      <w:rFonts w:eastAsiaTheme="minorEastAsia" w:cstheme="minorBidi"/>
      <w:lang w:eastAsia="en-US"/>
    </w:rPr>
  </w:style>
  <w:style w:type="paragraph" w:styleId="TOC9">
    <w:name w:val="toc 9"/>
    <w:basedOn w:val="Normal"/>
    <w:next w:val="Normal"/>
    <w:uiPriority w:val="39"/>
    <w:unhideWhenUsed/>
    <w:rsid w:val="2ED87368"/>
    <w:pPr>
      <w:ind w:left="1600"/>
    </w:pPr>
    <w:rPr>
      <w:rFonts w:eastAsiaTheme="minorEastAsia" w:cstheme="minorBidi"/>
      <w:lang w:eastAsia="en-US"/>
    </w:rPr>
  </w:style>
  <w:style w:type="paragraph" w:customStyle="1" w:styleId="Code">
    <w:name w:val="Code"/>
    <w:basedOn w:val="Normal"/>
    <w:uiPriority w:val="1"/>
    <w:qFormat/>
    <w:rsid w:val="2ED87368"/>
    <w:pPr>
      <w:spacing w:after="160"/>
    </w:pPr>
    <w:rPr>
      <w:rFonts w:ascii="PT Mono" w:eastAsiaTheme="minorEastAsia" w:hAnsi="PT Mono" w:cstheme="minorBidi"/>
      <w:sz w:val="16"/>
      <w:szCs w:val="16"/>
      <w:lang w:eastAsia="en-US"/>
    </w:rPr>
  </w:style>
  <w:style w:type="character" w:customStyle="1" w:styleId="CodeChar">
    <w:name w:val="Code Char"/>
    <w:basedOn w:val="DefaultParagraphFont"/>
    <w:uiPriority w:val="1"/>
    <w:qFormat/>
    <w:rsid w:val="00C32270"/>
    <w:rPr>
      <w:rFonts w:ascii="PT Mono" w:hAnsi="PT Mono"/>
      <w:sz w:val="18"/>
      <w:szCs w:val="18"/>
    </w:rPr>
  </w:style>
  <w:style w:type="character" w:customStyle="1" w:styleId="CodeCharBold">
    <w:name w:val="Code Char Bold"/>
    <w:basedOn w:val="CodeChar"/>
    <w:uiPriority w:val="1"/>
    <w:qFormat/>
    <w:rsid w:val="007C76A2"/>
    <w:rPr>
      <w:rFonts w:ascii="PT Mono" w:hAnsi="PT Mono"/>
      <w:b/>
      <w:sz w:val="18"/>
      <w:szCs w:val="18"/>
    </w:rPr>
  </w:style>
  <w:style w:type="paragraph" w:styleId="NormalWeb">
    <w:name w:val="Normal (Web)"/>
    <w:basedOn w:val="Normal"/>
    <w:uiPriority w:val="99"/>
    <w:unhideWhenUsed/>
    <w:rsid w:val="2ED87368"/>
    <w:pPr>
      <w:spacing w:beforeAutospacing="1" w:afterAutospacing="1"/>
    </w:pPr>
  </w:style>
  <w:style w:type="paragraph" w:customStyle="1" w:styleId="whitespace-normal">
    <w:name w:val="whitespace-normal"/>
    <w:basedOn w:val="Normal"/>
    <w:rsid w:val="2ED87368"/>
    <w:pPr>
      <w:spacing w:beforeAutospacing="1" w:afterAutospacing="1"/>
    </w:pPr>
  </w:style>
  <w:style w:type="character" w:customStyle="1" w:styleId="inline-flex">
    <w:name w:val="inline-flex"/>
    <w:basedOn w:val="DefaultParagraphFont"/>
    <w:rsid w:val="00190D9E"/>
  </w:style>
  <w:style w:type="character" w:customStyle="1" w:styleId="text-nowrap">
    <w:name w:val="text-nowrap"/>
    <w:basedOn w:val="DefaultParagraphFont"/>
    <w:rsid w:val="00190D9E"/>
  </w:style>
  <w:style w:type="paragraph" w:customStyle="1" w:styleId="whitespace-pre-wrap">
    <w:name w:val="whitespace-pre-wrap"/>
    <w:basedOn w:val="Normal"/>
    <w:uiPriority w:val="1"/>
    <w:rsid w:val="2ED87368"/>
    <w:pPr>
      <w:spacing w:beforeAutospacing="1" w:afterAutospacing="1"/>
    </w:pPr>
  </w:style>
  <w:style w:type="character" w:customStyle="1" w:styleId="Heading2Char">
    <w:name w:val="Heading 2 Char"/>
    <w:basedOn w:val="DefaultParagraphFont"/>
    <w:link w:val="Heading2"/>
    <w:uiPriority w:val="9"/>
    <w:rsid w:val="00435754"/>
    <w:rPr>
      <w:rFonts w:ascii="Bahnschrift" w:eastAsiaTheme="minorEastAsia" w:hAnsi="Bahnschrift" w:cstheme="majorEastAsia"/>
      <w:color w:val="0F9ED5"/>
      <w:sz w:val="32"/>
      <w:szCs w:val="32"/>
    </w:rPr>
  </w:style>
  <w:style w:type="character" w:styleId="FollowedHyperlink">
    <w:name w:val="FollowedHyperlink"/>
    <w:basedOn w:val="DefaultParagraphFont"/>
    <w:uiPriority w:val="99"/>
    <w:semiHidden/>
    <w:unhideWhenUsed/>
    <w:rsid w:val="00982B16"/>
    <w:rPr>
      <w:color w:val="96607D" w:themeColor="followedHyperlink"/>
      <w:u w:val="single"/>
    </w:rPr>
  </w:style>
  <w:style w:type="paragraph" w:styleId="TableofFigures">
    <w:name w:val="table of figures"/>
    <w:basedOn w:val="Normal"/>
    <w:next w:val="Normal"/>
    <w:uiPriority w:val="99"/>
    <w:unhideWhenUsed/>
    <w:rsid w:val="2ED87368"/>
    <w:rPr>
      <w:rFonts w:eastAsiaTheme="minorEastAsia" w:cstheme="minorBidi"/>
      <w:lang w:eastAsia="en-US"/>
    </w:rPr>
  </w:style>
  <w:style w:type="numbering" w:customStyle="1" w:styleId="CurrentList4">
    <w:name w:val="Current List4"/>
    <w:uiPriority w:val="99"/>
    <w:rsid w:val="00CA620C"/>
    <w:pPr>
      <w:numPr>
        <w:numId w:val="63"/>
      </w:numPr>
    </w:pPr>
  </w:style>
  <w:style w:type="character" w:customStyle="1" w:styleId="apple-converted-space">
    <w:name w:val="apple-converted-space"/>
    <w:basedOn w:val="DefaultParagraphFont"/>
    <w:rsid w:val="00A774EF"/>
  </w:style>
  <w:style w:type="character" w:customStyle="1" w:styleId="outlook-search-highlight">
    <w:name w:val="outlook-search-highlight"/>
    <w:basedOn w:val="DefaultParagraphFont"/>
    <w:rsid w:val="00A774EF"/>
  </w:style>
  <w:style w:type="table" w:styleId="GridTable5Dark-Accent1">
    <w:name w:val="Grid Table 5 Dark Accent 1"/>
    <w:basedOn w:val="TableNormal"/>
    <w:uiPriority w:val="50"/>
    <w:rsid w:val="00C51F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customStyle="1" w:styleId="is-empty">
    <w:name w:val="is-empty"/>
    <w:basedOn w:val="Normal"/>
    <w:rsid w:val="2ED87368"/>
    <w:pPr>
      <w:spacing w:beforeAutospacing="1" w:afterAutospacing="1"/>
    </w:pPr>
    <w:rPr>
      <w:rFonts w:ascii="Times New Roman" w:hAnsi="Times New Roman"/>
      <w:sz w:val="24"/>
      <w:szCs w:val="24"/>
    </w:rPr>
  </w:style>
  <w:style w:type="paragraph" w:customStyle="1" w:styleId="min-w-0">
    <w:name w:val="min-w-0"/>
    <w:basedOn w:val="Normal"/>
    <w:rsid w:val="2ED87368"/>
    <w:pPr>
      <w:spacing w:beforeAutospacing="1" w:afterAutospacing="1"/>
    </w:pPr>
    <w:rPr>
      <w:rFonts w:ascii="Times New Roman" w:hAnsi="Times New Roman"/>
      <w:sz w:val="24"/>
      <w:szCs w:val="24"/>
    </w:rPr>
  </w:style>
  <w:style w:type="character" w:customStyle="1" w:styleId="hovertext-text-300">
    <w:name w:val="hover:text-text-300"/>
    <w:basedOn w:val="DefaultParagraphFont"/>
    <w:rsid w:val="008D6B4D"/>
  </w:style>
  <w:style w:type="paragraph" w:styleId="Title">
    <w:name w:val="Title"/>
    <w:basedOn w:val="Normal"/>
    <w:next w:val="Normal"/>
    <w:link w:val="TitleChar"/>
    <w:uiPriority w:val="10"/>
    <w:qFormat/>
    <w:rsid w:val="005551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51A4"/>
    <w:rPr>
      <w:rFonts w:asciiTheme="majorHAnsi" w:eastAsiaTheme="majorEastAsia" w:hAnsiTheme="majorHAnsi" w:cstheme="majorBidi"/>
      <w:spacing w:val="-10"/>
      <w:kern w:val="28"/>
      <w:sz w:val="56"/>
      <w:szCs w:val="56"/>
      <w:lang w:eastAsia="en-GB"/>
    </w:rPr>
  </w:style>
  <w:style w:type="table" w:styleId="PlainTable4">
    <w:name w:val="Plain Table 4"/>
    <w:basedOn w:val="TableNormal"/>
    <w:uiPriority w:val="44"/>
    <w:rsid w:val="007B2F7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0D63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PlainTable2">
    <w:name w:val="Plain Table 2"/>
    <w:basedOn w:val="TableNormal"/>
    <w:uiPriority w:val="42"/>
    <w:rsid w:val="000D63A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
    <w:name w:val="List Table 2"/>
    <w:basedOn w:val="TableNormal"/>
    <w:uiPriority w:val="47"/>
    <w:rsid w:val="007906E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visions">
    <w:name w:val="Revisions"/>
    <w:basedOn w:val="Normal"/>
    <w:qFormat/>
    <w:rsid w:val="003F5089"/>
    <w:pPr>
      <w:shd w:val="clear" w:color="auto" w:fill="F1A983" w:themeFill="accent2" w:themeFillTint="99"/>
      <w:spacing w:after="160"/>
      <w:ind w:left="794" w:right="1088"/>
    </w:pPr>
    <w:rPr>
      <w:rFonts w:ascii="Bahnschrift" w:eastAsia="Calibri" w:hAnsi="Bahnschrift" w:cs="Calibri"/>
      <w:color w:val="FFFFFF" w:themeColor="background1"/>
      <w:sz w:val="22"/>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6535">
      <w:bodyDiv w:val="1"/>
      <w:marLeft w:val="0"/>
      <w:marRight w:val="0"/>
      <w:marTop w:val="0"/>
      <w:marBottom w:val="0"/>
      <w:divBdr>
        <w:top w:val="none" w:sz="0" w:space="0" w:color="auto"/>
        <w:left w:val="none" w:sz="0" w:space="0" w:color="auto"/>
        <w:bottom w:val="none" w:sz="0" w:space="0" w:color="auto"/>
        <w:right w:val="none" w:sz="0" w:space="0" w:color="auto"/>
      </w:divBdr>
    </w:div>
    <w:div w:id="55669335">
      <w:bodyDiv w:val="1"/>
      <w:marLeft w:val="0"/>
      <w:marRight w:val="0"/>
      <w:marTop w:val="0"/>
      <w:marBottom w:val="0"/>
      <w:divBdr>
        <w:top w:val="none" w:sz="0" w:space="0" w:color="auto"/>
        <w:left w:val="none" w:sz="0" w:space="0" w:color="auto"/>
        <w:bottom w:val="none" w:sz="0" w:space="0" w:color="auto"/>
        <w:right w:val="none" w:sz="0" w:space="0" w:color="auto"/>
      </w:divBdr>
    </w:div>
    <w:div w:id="109520831">
      <w:bodyDiv w:val="1"/>
      <w:marLeft w:val="0"/>
      <w:marRight w:val="0"/>
      <w:marTop w:val="0"/>
      <w:marBottom w:val="0"/>
      <w:divBdr>
        <w:top w:val="none" w:sz="0" w:space="0" w:color="auto"/>
        <w:left w:val="none" w:sz="0" w:space="0" w:color="auto"/>
        <w:bottom w:val="none" w:sz="0" w:space="0" w:color="auto"/>
        <w:right w:val="none" w:sz="0" w:space="0" w:color="auto"/>
      </w:divBdr>
    </w:div>
    <w:div w:id="151724453">
      <w:bodyDiv w:val="1"/>
      <w:marLeft w:val="0"/>
      <w:marRight w:val="0"/>
      <w:marTop w:val="0"/>
      <w:marBottom w:val="0"/>
      <w:divBdr>
        <w:top w:val="none" w:sz="0" w:space="0" w:color="auto"/>
        <w:left w:val="none" w:sz="0" w:space="0" w:color="auto"/>
        <w:bottom w:val="none" w:sz="0" w:space="0" w:color="auto"/>
        <w:right w:val="none" w:sz="0" w:space="0" w:color="auto"/>
      </w:divBdr>
    </w:div>
    <w:div w:id="162281395">
      <w:bodyDiv w:val="1"/>
      <w:marLeft w:val="0"/>
      <w:marRight w:val="0"/>
      <w:marTop w:val="0"/>
      <w:marBottom w:val="0"/>
      <w:divBdr>
        <w:top w:val="none" w:sz="0" w:space="0" w:color="auto"/>
        <w:left w:val="none" w:sz="0" w:space="0" w:color="auto"/>
        <w:bottom w:val="none" w:sz="0" w:space="0" w:color="auto"/>
        <w:right w:val="none" w:sz="0" w:space="0" w:color="auto"/>
      </w:divBdr>
    </w:div>
    <w:div w:id="228225654">
      <w:bodyDiv w:val="1"/>
      <w:marLeft w:val="0"/>
      <w:marRight w:val="0"/>
      <w:marTop w:val="0"/>
      <w:marBottom w:val="0"/>
      <w:divBdr>
        <w:top w:val="none" w:sz="0" w:space="0" w:color="auto"/>
        <w:left w:val="none" w:sz="0" w:space="0" w:color="auto"/>
        <w:bottom w:val="none" w:sz="0" w:space="0" w:color="auto"/>
        <w:right w:val="none" w:sz="0" w:space="0" w:color="auto"/>
      </w:divBdr>
    </w:div>
    <w:div w:id="360982896">
      <w:bodyDiv w:val="1"/>
      <w:marLeft w:val="0"/>
      <w:marRight w:val="0"/>
      <w:marTop w:val="0"/>
      <w:marBottom w:val="0"/>
      <w:divBdr>
        <w:top w:val="none" w:sz="0" w:space="0" w:color="auto"/>
        <w:left w:val="none" w:sz="0" w:space="0" w:color="auto"/>
        <w:bottom w:val="none" w:sz="0" w:space="0" w:color="auto"/>
        <w:right w:val="none" w:sz="0" w:space="0" w:color="auto"/>
      </w:divBdr>
    </w:div>
    <w:div w:id="547111205">
      <w:bodyDiv w:val="1"/>
      <w:marLeft w:val="0"/>
      <w:marRight w:val="0"/>
      <w:marTop w:val="0"/>
      <w:marBottom w:val="0"/>
      <w:divBdr>
        <w:top w:val="none" w:sz="0" w:space="0" w:color="auto"/>
        <w:left w:val="none" w:sz="0" w:space="0" w:color="auto"/>
        <w:bottom w:val="none" w:sz="0" w:space="0" w:color="auto"/>
        <w:right w:val="none" w:sz="0" w:space="0" w:color="auto"/>
      </w:divBdr>
    </w:div>
    <w:div w:id="564297504">
      <w:bodyDiv w:val="1"/>
      <w:marLeft w:val="0"/>
      <w:marRight w:val="0"/>
      <w:marTop w:val="0"/>
      <w:marBottom w:val="0"/>
      <w:divBdr>
        <w:top w:val="none" w:sz="0" w:space="0" w:color="auto"/>
        <w:left w:val="none" w:sz="0" w:space="0" w:color="auto"/>
        <w:bottom w:val="none" w:sz="0" w:space="0" w:color="auto"/>
        <w:right w:val="none" w:sz="0" w:space="0" w:color="auto"/>
      </w:divBdr>
    </w:div>
    <w:div w:id="596867683">
      <w:bodyDiv w:val="1"/>
      <w:marLeft w:val="0"/>
      <w:marRight w:val="0"/>
      <w:marTop w:val="0"/>
      <w:marBottom w:val="0"/>
      <w:divBdr>
        <w:top w:val="none" w:sz="0" w:space="0" w:color="auto"/>
        <w:left w:val="none" w:sz="0" w:space="0" w:color="auto"/>
        <w:bottom w:val="none" w:sz="0" w:space="0" w:color="auto"/>
        <w:right w:val="none" w:sz="0" w:space="0" w:color="auto"/>
      </w:divBdr>
    </w:div>
    <w:div w:id="619840238">
      <w:bodyDiv w:val="1"/>
      <w:marLeft w:val="0"/>
      <w:marRight w:val="0"/>
      <w:marTop w:val="0"/>
      <w:marBottom w:val="0"/>
      <w:divBdr>
        <w:top w:val="none" w:sz="0" w:space="0" w:color="auto"/>
        <w:left w:val="none" w:sz="0" w:space="0" w:color="auto"/>
        <w:bottom w:val="none" w:sz="0" w:space="0" w:color="auto"/>
        <w:right w:val="none" w:sz="0" w:space="0" w:color="auto"/>
      </w:divBdr>
    </w:div>
    <w:div w:id="621964751">
      <w:bodyDiv w:val="1"/>
      <w:marLeft w:val="0"/>
      <w:marRight w:val="0"/>
      <w:marTop w:val="0"/>
      <w:marBottom w:val="0"/>
      <w:divBdr>
        <w:top w:val="none" w:sz="0" w:space="0" w:color="auto"/>
        <w:left w:val="none" w:sz="0" w:space="0" w:color="auto"/>
        <w:bottom w:val="none" w:sz="0" w:space="0" w:color="auto"/>
        <w:right w:val="none" w:sz="0" w:space="0" w:color="auto"/>
      </w:divBdr>
    </w:div>
    <w:div w:id="633295123">
      <w:bodyDiv w:val="1"/>
      <w:marLeft w:val="0"/>
      <w:marRight w:val="0"/>
      <w:marTop w:val="0"/>
      <w:marBottom w:val="0"/>
      <w:divBdr>
        <w:top w:val="none" w:sz="0" w:space="0" w:color="auto"/>
        <w:left w:val="none" w:sz="0" w:space="0" w:color="auto"/>
        <w:bottom w:val="none" w:sz="0" w:space="0" w:color="auto"/>
        <w:right w:val="none" w:sz="0" w:space="0" w:color="auto"/>
      </w:divBdr>
    </w:div>
    <w:div w:id="725103906">
      <w:bodyDiv w:val="1"/>
      <w:marLeft w:val="0"/>
      <w:marRight w:val="0"/>
      <w:marTop w:val="0"/>
      <w:marBottom w:val="0"/>
      <w:divBdr>
        <w:top w:val="none" w:sz="0" w:space="0" w:color="auto"/>
        <w:left w:val="none" w:sz="0" w:space="0" w:color="auto"/>
        <w:bottom w:val="none" w:sz="0" w:space="0" w:color="auto"/>
        <w:right w:val="none" w:sz="0" w:space="0" w:color="auto"/>
      </w:divBdr>
    </w:div>
    <w:div w:id="754014107">
      <w:bodyDiv w:val="1"/>
      <w:marLeft w:val="0"/>
      <w:marRight w:val="0"/>
      <w:marTop w:val="0"/>
      <w:marBottom w:val="0"/>
      <w:divBdr>
        <w:top w:val="none" w:sz="0" w:space="0" w:color="auto"/>
        <w:left w:val="none" w:sz="0" w:space="0" w:color="auto"/>
        <w:bottom w:val="none" w:sz="0" w:space="0" w:color="auto"/>
        <w:right w:val="none" w:sz="0" w:space="0" w:color="auto"/>
      </w:divBdr>
    </w:div>
    <w:div w:id="921451543">
      <w:bodyDiv w:val="1"/>
      <w:marLeft w:val="0"/>
      <w:marRight w:val="0"/>
      <w:marTop w:val="0"/>
      <w:marBottom w:val="0"/>
      <w:divBdr>
        <w:top w:val="none" w:sz="0" w:space="0" w:color="auto"/>
        <w:left w:val="none" w:sz="0" w:space="0" w:color="auto"/>
        <w:bottom w:val="none" w:sz="0" w:space="0" w:color="auto"/>
        <w:right w:val="none" w:sz="0" w:space="0" w:color="auto"/>
      </w:divBdr>
    </w:div>
    <w:div w:id="928543054">
      <w:bodyDiv w:val="1"/>
      <w:marLeft w:val="0"/>
      <w:marRight w:val="0"/>
      <w:marTop w:val="0"/>
      <w:marBottom w:val="0"/>
      <w:divBdr>
        <w:top w:val="none" w:sz="0" w:space="0" w:color="auto"/>
        <w:left w:val="none" w:sz="0" w:space="0" w:color="auto"/>
        <w:bottom w:val="none" w:sz="0" w:space="0" w:color="auto"/>
        <w:right w:val="none" w:sz="0" w:space="0" w:color="auto"/>
      </w:divBdr>
    </w:div>
    <w:div w:id="1029768377">
      <w:bodyDiv w:val="1"/>
      <w:marLeft w:val="0"/>
      <w:marRight w:val="0"/>
      <w:marTop w:val="0"/>
      <w:marBottom w:val="0"/>
      <w:divBdr>
        <w:top w:val="none" w:sz="0" w:space="0" w:color="auto"/>
        <w:left w:val="none" w:sz="0" w:space="0" w:color="auto"/>
        <w:bottom w:val="none" w:sz="0" w:space="0" w:color="auto"/>
        <w:right w:val="none" w:sz="0" w:space="0" w:color="auto"/>
      </w:divBdr>
    </w:div>
    <w:div w:id="1033195523">
      <w:bodyDiv w:val="1"/>
      <w:marLeft w:val="0"/>
      <w:marRight w:val="0"/>
      <w:marTop w:val="0"/>
      <w:marBottom w:val="0"/>
      <w:divBdr>
        <w:top w:val="none" w:sz="0" w:space="0" w:color="auto"/>
        <w:left w:val="none" w:sz="0" w:space="0" w:color="auto"/>
        <w:bottom w:val="none" w:sz="0" w:space="0" w:color="auto"/>
        <w:right w:val="none" w:sz="0" w:space="0" w:color="auto"/>
      </w:divBdr>
    </w:div>
    <w:div w:id="1074428607">
      <w:bodyDiv w:val="1"/>
      <w:marLeft w:val="0"/>
      <w:marRight w:val="0"/>
      <w:marTop w:val="0"/>
      <w:marBottom w:val="0"/>
      <w:divBdr>
        <w:top w:val="none" w:sz="0" w:space="0" w:color="auto"/>
        <w:left w:val="none" w:sz="0" w:space="0" w:color="auto"/>
        <w:bottom w:val="none" w:sz="0" w:space="0" w:color="auto"/>
        <w:right w:val="none" w:sz="0" w:space="0" w:color="auto"/>
      </w:divBdr>
    </w:div>
    <w:div w:id="1077871052">
      <w:bodyDiv w:val="1"/>
      <w:marLeft w:val="0"/>
      <w:marRight w:val="0"/>
      <w:marTop w:val="0"/>
      <w:marBottom w:val="0"/>
      <w:divBdr>
        <w:top w:val="none" w:sz="0" w:space="0" w:color="auto"/>
        <w:left w:val="none" w:sz="0" w:space="0" w:color="auto"/>
        <w:bottom w:val="none" w:sz="0" w:space="0" w:color="auto"/>
        <w:right w:val="none" w:sz="0" w:space="0" w:color="auto"/>
      </w:divBdr>
      <w:divsChild>
        <w:div w:id="892272792">
          <w:marLeft w:val="0"/>
          <w:marRight w:val="0"/>
          <w:marTop w:val="0"/>
          <w:marBottom w:val="0"/>
          <w:divBdr>
            <w:top w:val="none" w:sz="0" w:space="0" w:color="auto"/>
            <w:left w:val="none" w:sz="0" w:space="0" w:color="auto"/>
            <w:bottom w:val="none" w:sz="0" w:space="0" w:color="auto"/>
            <w:right w:val="none" w:sz="0" w:space="0" w:color="auto"/>
          </w:divBdr>
          <w:divsChild>
            <w:div w:id="1725835795">
              <w:marLeft w:val="0"/>
              <w:marRight w:val="0"/>
              <w:marTop w:val="0"/>
              <w:marBottom w:val="0"/>
              <w:divBdr>
                <w:top w:val="none" w:sz="0" w:space="0" w:color="auto"/>
                <w:left w:val="none" w:sz="0" w:space="0" w:color="auto"/>
                <w:bottom w:val="none" w:sz="0" w:space="0" w:color="auto"/>
                <w:right w:val="none" w:sz="0" w:space="0" w:color="auto"/>
              </w:divBdr>
              <w:divsChild>
                <w:div w:id="231082868">
                  <w:marLeft w:val="0"/>
                  <w:marRight w:val="0"/>
                  <w:marTop w:val="0"/>
                  <w:marBottom w:val="0"/>
                  <w:divBdr>
                    <w:top w:val="none" w:sz="0" w:space="0" w:color="auto"/>
                    <w:left w:val="none" w:sz="0" w:space="0" w:color="auto"/>
                    <w:bottom w:val="none" w:sz="0" w:space="0" w:color="auto"/>
                    <w:right w:val="none" w:sz="0" w:space="0" w:color="auto"/>
                  </w:divBdr>
                  <w:divsChild>
                    <w:div w:id="321276093">
                      <w:marLeft w:val="0"/>
                      <w:marRight w:val="0"/>
                      <w:marTop w:val="0"/>
                      <w:marBottom w:val="0"/>
                      <w:divBdr>
                        <w:top w:val="none" w:sz="0" w:space="0" w:color="auto"/>
                        <w:left w:val="none" w:sz="0" w:space="0" w:color="auto"/>
                        <w:bottom w:val="none" w:sz="0" w:space="0" w:color="auto"/>
                        <w:right w:val="none" w:sz="0" w:space="0" w:color="auto"/>
                      </w:divBdr>
                      <w:divsChild>
                        <w:div w:id="781343204">
                          <w:marLeft w:val="0"/>
                          <w:marRight w:val="0"/>
                          <w:marTop w:val="0"/>
                          <w:marBottom w:val="0"/>
                          <w:divBdr>
                            <w:top w:val="none" w:sz="0" w:space="0" w:color="auto"/>
                            <w:left w:val="none" w:sz="0" w:space="0" w:color="auto"/>
                            <w:bottom w:val="none" w:sz="0" w:space="0" w:color="auto"/>
                            <w:right w:val="none" w:sz="0" w:space="0" w:color="auto"/>
                          </w:divBdr>
                          <w:divsChild>
                            <w:div w:id="1452699120">
                              <w:marLeft w:val="0"/>
                              <w:marRight w:val="0"/>
                              <w:marTop w:val="0"/>
                              <w:marBottom w:val="0"/>
                              <w:divBdr>
                                <w:top w:val="none" w:sz="0" w:space="0" w:color="auto"/>
                                <w:left w:val="none" w:sz="0" w:space="0" w:color="auto"/>
                                <w:bottom w:val="none" w:sz="0" w:space="0" w:color="auto"/>
                                <w:right w:val="none" w:sz="0" w:space="0" w:color="auto"/>
                              </w:divBdr>
                              <w:divsChild>
                                <w:div w:id="830607757">
                                  <w:marLeft w:val="0"/>
                                  <w:marRight w:val="0"/>
                                  <w:marTop w:val="0"/>
                                  <w:marBottom w:val="0"/>
                                  <w:divBdr>
                                    <w:top w:val="none" w:sz="0" w:space="0" w:color="auto"/>
                                    <w:left w:val="none" w:sz="0" w:space="0" w:color="auto"/>
                                    <w:bottom w:val="none" w:sz="0" w:space="0" w:color="auto"/>
                                    <w:right w:val="none" w:sz="0" w:space="0" w:color="auto"/>
                                  </w:divBdr>
                                  <w:divsChild>
                                    <w:div w:id="18886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2236">
                          <w:marLeft w:val="0"/>
                          <w:marRight w:val="0"/>
                          <w:marTop w:val="0"/>
                          <w:marBottom w:val="0"/>
                          <w:divBdr>
                            <w:top w:val="none" w:sz="0" w:space="0" w:color="auto"/>
                            <w:left w:val="none" w:sz="0" w:space="0" w:color="auto"/>
                            <w:bottom w:val="none" w:sz="0" w:space="0" w:color="auto"/>
                            <w:right w:val="none" w:sz="0" w:space="0" w:color="auto"/>
                          </w:divBdr>
                          <w:divsChild>
                            <w:div w:id="2044986581">
                              <w:marLeft w:val="0"/>
                              <w:marRight w:val="0"/>
                              <w:marTop w:val="0"/>
                              <w:marBottom w:val="0"/>
                              <w:divBdr>
                                <w:top w:val="none" w:sz="0" w:space="0" w:color="auto"/>
                                <w:left w:val="none" w:sz="0" w:space="0" w:color="auto"/>
                                <w:bottom w:val="none" w:sz="0" w:space="0" w:color="auto"/>
                                <w:right w:val="none" w:sz="0" w:space="0" w:color="auto"/>
                              </w:divBdr>
                              <w:divsChild>
                                <w:div w:id="1550412090">
                                  <w:marLeft w:val="0"/>
                                  <w:marRight w:val="0"/>
                                  <w:marTop w:val="0"/>
                                  <w:marBottom w:val="0"/>
                                  <w:divBdr>
                                    <w:top w:val="none" w:sz="0" w:space="0" w:color="auto"/>
                                    <w:left w:val="none" w:sz="0" w:space="0" w:color="auto"/>
                                    <w:bottom w:val="none" w:sz="0" w:space="0" w:color="auto"/>
                                    <w:right w:val="none" w:sz="0" w:space="0" w:color="auto"/>
                                  </w:divBdr>
                                  <w:divsChild>
                                    <w:div w:id="13579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405456">
                      <w:marLeft w:val="0"/>
                      <w:marRight w:val="0"/>
                      <w:marTop w:val="0"/>
                      <w:marBottom w:val="0"/>
                      <w:divBdr>
                        <w:top w:val="none" w:sz="0" w:space="0" w:color="auto"/>
                        <w:left w:val="none" w:sz="0" w:space="0" w:color="auto"/>
                        <w:bottom w:val="none" w:sz="0" w:space="0" w:color="auto"/>
                        <w:right w:val="none" w:sz="0" w:space="0" w:color="auto"/>
                      </w:divBdr>
                      <w:divsChild>
                        <w:div w:id="1637643459">
                          <w:marLeft w:val="0"/>
                          <w:marRight w:val="0"/>
                          <w:marTop w:val="0"/>
                          <w:marBottom w:val="0"/>
                          <w:divBdr>
                            <w:top w:val="none" w:sz="0" w:space="0" w:color="auto"/>
                            <w:left w:val="none" w:sz="0" w:space="0" w:color="auto"/>
                            <w:bottom w:val="none" w:sz="0" w:space="0" w:color="auto"/>
                            <w:right w:val="none" w:sz="0" w:space="0" w:color="auto"/>
                          </w:divBdr>
                          <w:divsChild>
                            <w:div w:id="126630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3284189">
          <w:marLeft w:val="0"/>
          <w:marRight w:val="0"/>
          <w:marTop w:val="0"/>
          <w:marBottom w:val="0"/>
          <w:divBdr>
            <w:top w:val="none" w:sz="0" w:space="0" w:color="auto"/>
            <w:left w:val="none" w:sz="0" w:space="0" w:color="auto"/>
            <w:bottom w:val="none" w:sz="0" w:space="0" w:color="auto"/>
            <w:right w:val="none" w:sz="0" w:space="0" w:color="auto"/>
          </w:divBdr>
          <w:divsChild>
            <w:div w:id="1548100030">
              <w:marLeft w:val="0"/>
              <w:marRight w:val="0"/>
              <w:marTop w:val="0"/>
              <w:marBottom w:val="0"/>
              <w:divBdr>
                <w:top w:val="none" w:sz="0" w:space="0" w:color="auto"/>
                <w:left w:val="none" w:sz="0" w:space="0" w:color="auto"/>
                <w:bottom w:val="none" w:sz="0" w:space="0" w:color="auto"/>
                <w:right w:val="none" w:sz="0" w:space="0" w:color="auto"/>
              </w:divBdr>
              <w:divsChild>
                <w:div w:id="57868701">
                  <w:marLeft w:val="0"/>
                  <w:marRight w:val="0"/>
                  <w:marTop w:val="0"/>
                  <w:marBottom w:val="0"/>
                  <w:divBdr>
                    <w:top w:val="none" w:sz="0" w:space="0" w:color="auto"/>
                    <w:left w:val="none" w:sz="0" w:space="0" w:color="auto"/>
                    <w:bottom w:val="none" w:sz="0" w:space="0" w:color="auto"/>
                    <w:right w:val="none" w:sz="0" w:space="0" w:color="auto"/>
                  </w:divBdr>
                  <w:divsChild>
                    <w:div w:id="1223249045">
                      <w:marLeft w:val="0"/>
                      <w:marRight w:val="0"/>
                      <w:marTop w:val="0"/>
                      <w:marBottom w:val="0"/>
                      <w:divBdr>
                        <w:top w:val="none" w:sz="0" w:space="0" w:color="auto"/>
                        <w:left w:val="none" w:sz="0" w:space="0" w:color="auto"/>
                        <w:bottom w:val="none" w:sz="0" w:space="0" w:color="auto"/>
                        <w:right w:val="none" w:sz="0" w:space="0" w:color="auto"/>
                      </w:divBdr>
                      <w:divsChild>
                        <w:div w:id="361634983">
                          <w:marLeft w:val="0"/>
                          <w:marRight w:val="0"/>
                          <w:marTop w:val="0"/>
                          <w:marBottom w:val="0"/>
                          <w:divBdr>
                            <w:top w:val="none" w:sz="0" w:space="0" w:color="auto"/>
                            <w:left w:val="none" w:sz="0" w:space="0" w:color="auto"/>
                            <w:bottom w:val="none" w:sz="0" w:space="0" w:color="auto"/>
                            <w:right w:val="none" w:sz="0" w:space="0" w:color="auto"/>
                          </w:divBdr>
                          <w:divsChild>
                            <w:div w:id="1366522666">
                              <w:marLeft w:val="0"/>
                              <w:marRight w:val="0"/>
                              <w:marTop w:val="0"/>
                              <w:marBottom w:val="0"/>
                              <w:divBdr>
                                <w:top w:val="none" w:sz="0" w:space="0" w:color="auto"/>
                                <w:left w:val="none" w:sz="0" w:space="0" w:color="auto"/>
                                <w:bottom w:val="none" w:sz="0" w:space="0" w:color="auto"/>
                                <w:right w:val="none" w:sz="0" w:space="0" w:color="auto"/>
                              </w:divBdr>
                              <w:divsChild>
                                <w:div w:id="905988527">
                                  <w:marLeft w:val="0"/>
                                  <w:marRight w:val="0"/>
                                  <w:marTop w:val="0"/>
                                  <w:marBottom w:val="0"/>
                                  <w:divBdr>
                                    <w:top w:val="none" w:sz="0" w:space="0" w:color="auto"/>
                                    <w:left w:val="none" w:sz="0" w:space="0" w:color="auto"/>
                                    <w:bottom w:val="none" w:sz="0" w:space="0" w:color="auto"/>
                                    <w:right w:val="none" w:sz="0" w:space="0" w:color="auto"/>
                                  </w:divBdr>
                                  <w:divsChild>
                                    <w:div w:id="82328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410">
                          <w:marLeft w:val="0"/>
                          <w:marRight w:val="0"/>
                          <w:marTop w:val="0"/>
                          <w:marBottom w:val="0"/>
                          <w:divBdr>
                            <w:top w:val="none" w:sz="0" w:space="0" w:color="auto"/>
                            <w:left w:val="none" w:sz="0" w:space="0" w:color="auto"/>
                            <w:bottom w:val="none" w:sz="0" w:space="0" w:color="auto"/>
                            <w:right w:val="none" w:sz="0" w:space="0" w:color="auto"/>
                          </w:divBdr>
                          <w:divsChild>
                            <w:div w:id="1237785193">
                              <w:marLeft w:val="0"/>
                              <w:marRight w:val="0"/>
                              <w:marTop w:val="0"/>
                              <w:marBottom w:val="0"/>
                              <w:divBdr>
                                <w:top w:val="none" w:sz="0" w:space="0" w:color="auto"/>
                                <w:left w:val="none" w:sz="0" w:space="0" w:color="auto"/>
                                <w:bottom w:val="none" w:sz="0" w:space="0" w:color="auto"/>
                                <w:right w:val="none" w:sz="0" w:space="0" w:color="auto"/>
                              </w:divBdr>
                              <w:divsChild>
                                <w:div w:id="9816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794086">
              <w:marLeft w:val="0"/>
              <w:marRight w:val="0"/>
              <w:marTop w:val="0"/>
              <w:marBottom w:val="0"/>
              <w:divBdr>
                <w:top w:val="none" w:sz="0" w:space="0" w:color="auto"/>
                <w:left w:val="none" w:sz="0" w:space="0" w:color="auto"/>
                <w:bottom w:val="none" w:sz="0" w:space="0" w:color="auto"/>
                <w:right w:val="none" w:sz="0" w:space="0" w:color="auto"/>
              </w:divBdr>
              <w:divsChild>
                <w:div w:id="114833028">
                  <w:marLeft w:val="0"/>
                  <w:marRight w:val="0"/>
                  <w:marTop w:val="0"/>
                  <w:marBottom w:val="0"/>
                  <w:divBdr>
                    <w:top w:val="none" w:sz="0" w:space="0" w:color="auto"/>
                    <w:left w:val="none" w:sz="0" w:space="0" w:color="auto"/>
                    <w:bottom w:val="none" w:sz="0" w:space="0" w:color="auto"/>
                    <w:right w:val="none" w:sz="0" w:space="0" w:color="auto"/>
                  </w:divBdr>
                  <w:divsChild>
                    <w:div w:id="12022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874562">
      <w:bodyDiv w:val="1"/>
      <w:marLeft w:val="0"/>
      <w:marRight w:val="0"/>
      <w:marTop w:val="0"/>
      <w:marBottom w:val="0"/>
      <w:divBdr>
        <w:top w:val="none" w:sz="0" w:space="0" w:color="auto"/>
        <w:left w:val="none" w:sz="0" w:space="0" w:color="auto"/>
        <w:bottom w:val="none" w:sz="0" w:space="0" w:color="auto"/>
        <w:right w:val="none" w:sz="0" w:space="0" w:color="auto"/>
      </w:divBdr>
    </w:div>
    <w:div w:id="1143353377">
      <w:bodyDiv w:val="1"/>
      <w:marLeft w:val="0"/>
      <w:marRight w:val="0"/>
      <w:marTop w:val="0"/>
      <w:marBottom w:val="0"/>
      <w:divBdr>
        <w:top w:val="none" w:sz="0" w:space="0" w:color="auto"/>
        <w:left w:val="none" w:sz="0" w:space="0" w:color="auto"/>
        <w:bottom w:val="none" w:sz="0" w:space="0" w:color="auto"/>
        <w:right w:val="none" w:sz="0" w:space="0" w:color="auto"/>
      </w:divBdr>
    </w:div>
    <w:div w:id="1185362034">
      <w:bodyDiv w:val="1"/>
      <w:marLeft w:val="0"/>
      <w:marRight w:val="0"/>
      <w:marTop w:val="0"/>
      <w:marBottom w:val="0"/>
      <w:divBdr>
        <w:top w:val="none" w:sz="0" w:space="0" w:color="auto"/>
        <w:left w:val="none" w:sz="0" w:space="0" w:color="auto"/>
        <w:bottom w:val="none" w:sz="0" w:space="0" w:color="auto"/>
        <w:right w:val="none" w:sz="0" w:space="0" w:color="auto"/>
      </w:divBdr>
    </w:div>
    <w:div w:id="1214925772">
      <w:bodyDiv w:val="1"/>
      <w:marLeft w:val="0"/>
      <w:marRight w:val="0"/>
      <w:marTop w:val="0"/>
      <w:marBottom w:val="0"/>
      <w:divBdr>
        <w:top w:val="none" w:sz="0" w:space="0" w:color="auto"/>
        <w:left w:val="none" w:sz="0" w:space="0" w:color="auto"/>
        <w:bottom w:val="none" w:sz="0" w:space="0" w:color="auto"/>
        <w:right w:val="none" w:sz="0" w:space="0" w:color="auto"/>
      </w:divBdr>
    </w:div>
    <w:div w:id="1314481328">
      <w:bodyDiv w:val="1"/>
      <w:marLeft w:val="0"/>
      <w:marRight w:val="0"/>
      <w:marTop w:val="0"/>
      <w:marBottom w:val="0"/>
      <w:divBdr>
        <w:top w:val="none" w:sz="0" w:space="0" w:color="auto"/>
        <w:left w:val="none" w:sz="0" w:space="0" w:color="auto"/>
        <w:bottom w:val="none" w:sz="0" w:space="0" w:color="auto"/>
        <w:right w:val="none" w:sz="0" w:space="0" w:color="auto"/>
      </w:divBdr>
    </w:div>
    <w:div w:id="1322542964">
      <w:bodyDiv w:val="1"/>
      <w:marLeft w:val="0"/>
      <w:marRight w:val="0"/>
      <w:marTop w:val="0"/>
      <w:marBottom w:val="0"/>
      <w:divBdr>
        <w:top w:val="none" w:sz="0" w:space="0" w:color="auto"/>
        <w:left w:val="none" w:sz="0" w:space="0" w:color="auto"/>
        <w:bottom w:val="none" w:sz="0" w:space="0" w:color="auto"/>
        <w:right w:val="none" w:sz="0" w:space="0" w:color="auto"/>
      </w:divBdr>
    </w:div>
    <w:div w:id="1335760009">
      <w:bodyDiv w:val="1"/>
      <w:marLeft w:val="0"/>
      <w:marRight w:val="0"/>
      <w:marTop w:val="0"/>
      <w:marBottom w:val="0"/>
      <w:divBdr>
        <w:top w:val="none" w:sz="0" w:space="0" w:color="auto"/>
        <w:left w:val="none" w:sz="0" w:space="0" w:color="auto"/>
        <w:bottom w:val="none" w:sz="0" w:space="0" w:color="auto"/>
        <w:right w:val="none" w:sz="0" w:space="0" w:color="auto"/>
      </w:divBdr>
      <w:divsChild>
        <w:div w:id="1479691775">
          <w:marLeft w:val="0"/>
          <w:marRight w:val="0"/>
          <w:marTop w:val="0"/>
          <w:marBottom w:val="0"/>
          <w:divBdr>
            <w:top w:val="none" w:sz="0" w:space="0" w:color="auto"/>
            <w:left w:val="none" w:sz="0" w:space="0" w:color="auto"/>
            <w:bottom w:val="none" w:sz="0" w:space="0" w:color="auto"/>
            <w:right w:val="none" w:sz="0" w:space="0" w:color="auto"/>
          </w:divBdr>
          <w:divsChild>
            <w:div w:id="104623117">
              <w:marLeft w:val="0"/>
              <w:marRight w:val="0"/>
              <w:marTop w:val="0"/>
              <w:marBottom w:val="0"/>
              <w:divBdr>
                <w:top w:val="none" w:sz="0" w:space="0" w:color="auto"/>
                <w:left w:val="none" w:sz="0" w:space="0" w:color="auto"/>
                <w:bottom w:val="none" w:sz="0" w:space="0" w:color="auto"/>
                <w:right w:val="none" w:sz="0" w:space="0" w:color="auto"/>
              </w:divBdr>
              <w:divsChild>
                <w:div w:id="221797369">
                  <w:marLeft w:val="0"/>
                  <w:marRight w:val="0"/>
                  <w:marTop w:val="0"/>
                  <w:marBottom w:val="0"/>
                  <w:divBdr>
                    <w:top w:val="none" w:sz="0" w:space="0" w:color="auto"/>
                    <w:left w:val="none" w:sz="0" w:space="0" w:color="auto"/>
                    <w:bottom w:val="none" w:sz="0" w:space="0" w:color="auto"/>
                    <w:right w:val="none" w:sz="0" w:space="0" w:color="auto"/>
                  </w:divBdr>
                  <w:divsChild>
                    <w:div w:id="13988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05764">
              <w:marLeft w:val="0"/>
              <w:marRight w:val="0"/>
              <w:marTop w:val="0"/>
              <w:marBottom w:val="0"/>
              <w:divBdr>
                <w:top w:val="none" w:sz="0" w:space="0" w:color="auto"/>
                <w:left w:val="none" w:sz="0" w:space="0" w:color="auto"/>
                <w:bottom w:val="none" w:sz="0" w:space="0" w:color="auto"/>
                <w:right w:val="none" w:sz="0" w:space="0" w:color="auto"/>
              </w:divBdr>
              <w:divsChild>
                <w:div w:id="1528837092">
                  <w:marLeft w:val="0"/>
                  <w:marRight w:val="0"/>
                  <w:marTop w:val="0"/>
                  <w:marBottom w:val="0"/>
                  <w:divBdr>
                    <w:top w:val="none" w:sz="0" w:space="0" w:color="auto"/>
                    <w:left w:val="none" w:sz="0" w:space="0" w:color="auto"/>
                    <w:bottom w:val="none" w:sz="0" w:space="0" w:color="auto"/>
                    <w:right w:val="none" w:sz="0" w:space="0" w:color="auto"/>
                  </w:divBdr>
                  <w:divsChild>
                    <w:div w:id="1434091394">
                      <w:marLeft w:val="0"/>
                      <w:marRight w:val="0"/>
                      <w:marTop w:val="0"/>
                      <w:marBottom w:val="0"/>
                      <w:divBdr>
                        <w:top w:val="none" w:sz="0" w:space="0" w:color="auto"/>
                        <w:left w:val="none" w:sz="0" w:space="0" w:color="auto"/>
                        <w:bottom w:val="none" w:sz="0" w:space="0" w:color="auto"/>
                        <w:right w:val="none" w:sz="0" w:space="0" w:color="auto"/>
                      </w:divBdr>
                      <w:divsChild>
                        <w:div w:id="1181627371">
                          <w:marLeft w:val="0"/>
                          <w:marRight w:val="0"/>
                          <w:marTop w:val="0"/>
                          <w:marBottom w:val="0"/>
                          <w:divBdr>
                            <w:top w:val="none" w:sz="0" w:space="0" w:color="auto"/>
                            <w:left w:val="none" w:sz="0" w:space="0" w:color="auto"/>
                            <w:bottom w:val="none" w:sz="0" w:space="0" w:color="auto"/>
                            <w:right w:val="none" w:sz="0" w:space="0" w:color="auto"/>
                          </w:divBdr>
                          <w:divsChild>
                            <w:div w:id="1108811119">
                              <w:marLeft w:val="0"/>
                              <w:marRight w:val="0"/>
                              <w:marTop w:val="0"/>
                              <w:marBottom w:val="0"/>
                              <w:divBdr>
                                <w:top w:val="none" w:sz="0" w:space="0" w:color="auto"/>
                                <w:left w:val="none" w:sz="0" w:space="0" w:color="auto"/>
                                <w:bottom w:val="none" w:sz="0" w:space="0" w:color="auto"/>
                                <w:right w:val="none" w:sz="0" w:space="0" w:color="auto"/>
                              </w:divBdr>
                              <w:divsChild>
                                <w:div w:id="124849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63354">
                          <w:marLeft w:val="0"/>
                          <w:marRight w:val="0"/>
                          <w:marTop w:val="0"/>
                          <w:marBottom w:val="0"/>
                          <w:divBdr>
                            <w:top w:val="none" w:sz="0" w:space="0" w:color="auto"/>
                            <w:left w:val="none" w:sz="0" w:space="0" w:color="auto"/>
                            <w:bottom w:val="none" w:sz="0" w:space="0" w:color="auto"/>
                            <w:right w:val="none" w:sz="0" w:space="0" w:color="auto"/>
                          </w:divBdr>
                          <w:divsChild>
                            <w:div w:id="1256786787">
                              <w:marLeft w:val="0"/>
                              <w:marRight w:val="0"/>
                              <w:marTop w:val="0"/>
                              <w:marBottom w:val="0"/>
                              <w:divBdr>
                                <w:top w:val="none" w:sz="0" w:space="0" w:color="auto"/>
                                <w:left w:val="none" w:sz="0" w:space="0" w:color="auto"/>
                                <w:bottom w:val="none" w:sz="0" w:space="0" w:color="auto"/>
                                <w:right w:val="none" w:sz="0" w:space="0" w:color="auto"/>
                              </w:divBdr>
                              <w:divsChild>
                                <w:div w:id="1116830300">
                                  <w:marLeft w:val="0"/>
                                  <w:marRight w:val="0"/>
                                  <w:marTop w:val="0"/>
                                  <w:marBottom w:val="0"/>
                                  <w:divBdr>
                                    <w:top w:val="none" w:sz="0" w:space="0" w:color="auto"/>
                                    <w:left w:val="none" w:sz="0" w:space="0" w:color="auto"/>
                                    <w:bottom w:val="none" w:sz="0" w:space="0" w:color="auto"/>
                                    <w:right w:val="none" w:sz="0" w:space="0" w:color="auto"/>
                                  </w:divBdr>
                                  <w:divsChild>
                                    <w:div w:id="115502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1900721">
      <w:bodyDiv w:val="1"/>
      <w:marLeft w:val="0"/>
      <w:marRight w:val="0"/>
      <w:marTop w:val="0"/>
      <w:marBottom w:val="0"/>
      <w:divBdr>
        <w:top w:val="none" w:sz="0" w:space="0" w:color="auto"/>
        <w:left w:val="none" w:sz="0" w:space="0" w:color="auto"/>
        <w:bottom w:val="none" w:sz="0" w:space="0" w:color="auto"/>
        <w:right w:val="none" w:sz="0" w:space="0" w:color="auto"/>
      </w:divBdr>
    </w:div>
    <w:div w:id="1398438826">
      <w:bodyDiv w:val="1"/>
      <w:marLeft w:val="0"/>
      <w:marRight w:val="0"/>
      <w:marTop w:val="0"/>
      <w:marBottom w:val="0"/>
      <w:divBdr>
        <w:top w:val="none" w:sz="0" w:space="0" w:color="auto"/>
        <w:left w:val="none" w:sz="0" w:space="0" w:color="auto"/>
        <w:bottom w:val="none" w:sz="0" w:space="0" w:color="auto"/>
        <w:right w:val="none" w:sz="0" w:space="0" w:color="auto"/>
      </w:divBdr>
    </w:div>
    <w:div w:id="1432237047">
      <w:bodyDiv w:val="1"/>
      <w:marLeft w:val="0"/>
      <w:marRight w:val="0"/>
      <w:marTop w:val="0"/>
      <w:marBottom w:val="0"/>
      <w:divBdr>
        <w:top w:val="none" w:sz="0" w:space="0" w:color="auto"/>
        <w:left w:val="none" w:sz="0" w:space="0" w:color="auto"/>
        <w:bottom w:val="none" w:sz="0" w:space="0" w:color="auto"/>
        <w:right w:val="none" w:sz="0" w:space="0" w:color="auto"/>
      </w:divBdr>
    </w:div>
    <w:div w:id="1479759862">
      <w:bodyDiv w:val="1"/>
      <w:marLeft w:val="0"/>
      <w:marRight w:val="0"/>
      <w:marTop w:val="0"/>
      <w:marBottom w:val="0"/>
      <w:divBdr>
        <w:top w:val="none" w:sz="0" w:space="0" w:color="auto"/>
        <w:left w:val="none" w:sz="0" w:space="0" w:color="auto"/>
        <w:bottom w:val="none" w:sz="0" w:space="0" w:color="auto"/>
        <w:right w:val="none" w:sz="0" w:space="0" w:color="auto"/>
      </w:divBdr>
    </w:div>
    <w:div w:id="1588806168">
      <w:bodyDiv w:val="1"/>
      <w:marLeft w:val="0"/>
      <w:marRight w:val="0"/>
      <w:marTop w:val="0"/>
      <w:marBottom w:val="0"/>
      <w:divBdr>
        <w:top w:val="none" w:sz="0" w:space="0" w:color="auto"/>
        <w:left w:val="none" w:sz="0" w:space="0" w:color="auto"/>
        <w:bottom w:val="none" w:sz="0" w:space="0" w:color="auto"/>
        <w:right w:val="none" w:sz="0" w:space="0" w:color="auto"/>
      </w:divBdr>
    </w:div>
    <w:div w:id="1591741532">
      <w:bodyDiv w:val="1"/>
      <w:marLeft w:val="0"/>
      <w:marRight w:val="0"/>
      <w:marTop w:val="0"/>
      <w:marBottom w:val="0"/>
      <w:divBdr>
        <w:top w:val="none" w:sz="0" w:space="0" w:color="auto"/>
        <w:left w:val="none" w:sz="0" w:space="0" w:color="auto"/>
        <w:bottom w:val="none" w:sz="0" w:space="0" w:color="auto"/>
        <w:right w:val="none" w:sz="0" w:space="0" w:color="auto"/>
      </w:divBdr>
    </w:div>
    <w:div w:id="1615987434">
      <w:bodyDiv w:val="1"/>
      <w:marLeft w:val="0"/>
      <w:marRight w:val="0"/>
      <w:marTop w:val="0"/>
      <w:marBottom w:val="0"/>
      <w:divBdr>
        <w:top w:val="none" w:sz="0" w:space="0" w:color="auto"/>
        <w:left w:val="none" w:sz="0" w:space="0" w:color="auto"/>
        <w:bottom w:val="none" w:sz="0" w:space="0" w:color="auto"/>
        <w:right w:val="none" w:sz="0" w:space="0" w:color="auto"/>
      </w:divBdr>
    </w:div>
    <w:div w:id="1741757455">
      <w:bodyDiv w:val="1"/>
      <w:marLeft w:val="0"/>
      <w:marRight w:val="0"/>
      <w:marTop w:val="0"/>
      <w:marBottom w:val="0"/>
      <w:divBdr>
        <w:top w:val="none" w:sz="0" w:space="0" w:color="auto"/>
        <w:left w:val="none" w:sz="0" w:space="0" w:color="auto"/>
        <w:bottom w:val="none" w:sz="0" w:space="0" w:color="auto"/>
        <w:right w:val="none" w:sz="0" w:space="0" w:color="auto"/>
      </w:divBdr>
    </w:div>
    <w:div w:id="1750151434">
      <w:bodyDiv w:val="1"/>
      <w:marLeft w:val="0"/>
      <w:marRight w:val="0"/>
      <w:marTop w:val="0"/>
      <w:marBottom w:val="0"/>
      <w:divBdr>
        <w:top w:val="none" w:sz="0" w:space="0" w:color="auto"/>
        <w:left w:val="none" w:sz="0" w:space="0" w:color="auto"/>
        <w:bottom w:val="none" w:sz="0" w:space="0" w:color="auto"/>
        <w:right w:val="none" w:sz="0" w:space="0" w:color="auto"/>
      </w:divBdr>
    </w:div>
    <w:div w:id="1824006240">
      <w:bodyDiv w:val="1"/>
      <w:marLeft w:val="0"/>
      <w:marRight w:val="0"/>
      <w:marTop w:val="0"/>
      <w:marBottom w:val="0"/>
      <w:divBdr>
        <w:top w:val="none" w:sz="0" w:space="0" w:color="auto"/>
        <w:left w:val="none" w:sz="0" w:space="0" w:color="auto"/>
        <w:bottom w:val="none" w:sz="0" w:space="0" w:color="auto"/>
        <w:right w:val="none" w:sz="0" w:space="0" w:color="auto"/>
      </w:divBdr>
    </w:div>
    <w:div w:id="1895433932">
      <w:bodyDiv w:val="1"/>
      <w:marLeft w:val="0"/>
      <w:marRight w:val="0"/>
      <w:marTop w:val="0"/>
      <w:marBottom w:val="0"/>
      <w:divBdr>
        <w:top w:val="none" w:sz="0" w:space="0" w:color="auto"/>
        <w:left w:val="none" w:sz="0" w:space="0" w:color="auto"/>
        <w:bottom w:val="none" w:sz="0" w:space="0" w:color="auto"/>
        <w:right w:val="none" w:sz="0" w:space="0" w:color="auto"/>
      </w:divBdr>
    </w:div>
    <w:div w:id="1937134166">
      <w:bodyDiv w:val="1"/>
      <w:marLeft w:val="0"/>
      <w:marRight w:val="0"/>
      <w:marTop w:val="0"/>
      <w:marBottom w:val="0"/>
      <w:divBdr>
        <w:top w:val="none" w:sz="0" w:space="0" w:color="auto"/>
        <w:left w:val="none" w:sz="0" w:space="0" w:color="auto"/>
        <w:bottom w:val="none" w:sz="0" w:space="0" w:color="auto"/>
        <w:right w:val="none" w:sz="0" w:space="0" w:color="auto"/>
      </w:divBdr>
    </w:div>
    <w:div w:id="1945452263">
      <w:bodyDiv w:val="1"/>
      <w:marLeft w:val="0"/>
      <w:marRight w:val="0"/>
      <w:marTop w:val="0"/>
      <w:marBottom w:val="0"/>
      <w:divBdr>
        <w:top w:val="none" w:sz="0" w:space="0" w:color="auto"/>
        <w:left w:val="none" w:sz="0" w:space="0" w:color="auto"/>
        <w:bottom w:val="none" w:sz="0" w:space="0" w:color="auto"/>
        <w:right w:val="none" w:sz="0" w:space="0" w:color="auto"/>
      </w:divBdr>
      <w:divsChild>
        <w:div w:id="1376807873">
          <w:marLeft w:val="0"/>
          <w:marRight w:val="0"/>
          <w:marTop w:val="0"/>
          <w:marBottom w:val="0"/>
          <w:divBdr>
            <w:top w:val="none" w:sz="0" w:space="0" w:color="auto"/>
            <w:left w:val="none" w:sz="0" w:space="0" w:color="auto"/>
            <w:bottom w:val="none" w:sz="0" w:space="0" w:color="auto"/>
            <w:right w:val="none" w:sz="0" w:space="0" w:color="auto"/>
          </w:divBdr>
          <w:divsChild>
            <w:div w:id="307395520">
              <w:marLeft w:val="0"/>
              <w:marRight w:val="0"/>
              <w:marTop w:val="0"/>
              <w:marBottom w:val="0"/>
              <w:divBdr>
                <w:top w:val="none" w:sz="0" w:space="0" w:color="auto"/>
                <w:left w:val="none" w:sz="0" w:space="0" w:color="auto"/>
                <w:bottom w:val="none" w:sz="0" w:space="0" w:color="auto"/>
                <w:right w:val="none" w:sz="0" w:space="0" w:color="auto"/>
              </w:divBdr>
              <w:divsChild>
                <w:div w:id="114059285">
                  <w:marLeft w:val="0"/>
                  <w:marRight w:val="0"/>
                  <w:marTop w:val="0"/>
                  <w:marBottom w:val="0"/>
                  <w:divBdr>
                    <w:top w:val="none" w:sz="0" w:space="0" w:color="auto"/>
                    <w:left w:val="none" w:sz="0" w:space="0" w:color="auto"/>
                    <w:bottom w:val="none" w:sz="0" w:space="0" w:color="auto"/>
                    <w:right w:val="none" w:sz="0" w:space="0" w:color="auto"/>
                  </w:divBdr>
                  <w:divsChild>
                    <w:div w:id="470172840">
                      <w:marLeft w:val="0"/>
                      <w:marRight w:val="0"/>
                      <w:marTop w:val="0"/>
                      <w:marBottom w:val="0"/>
                      <w:divBdr>
                        <w:top w:val="none" w:sz="0" w:space="0" w:color="auto"/>
                        <w:left w:val="none" w:sz="0" w:space="0" w:color="auto"/>
                        <w:bottom w:val="none" w:sz="0" w:space="0" w:color="auto"/>
                        <w:right w:val="none" w:sz="0" w:space="0" w:color="auto"/>
                      </w:divBdr>
                      <w:divsChild>
                        <w:div w:id="728571226">
                          <w:marLeft w:val="0"/>
                          <w:marRight w:val="0"/>
                          <w:marTop w:val="0"/>
                          <w:marBottom w:val="0"/>
                          <w:divBdr>
                            <w:top w:val="none" w:sz="0" w:space="0" w:color="auto"/>
                            <w:left w:val="none" w:sz="0" w:space="0" w:color="auto"/>
                            <w:bottom w:val="none" w:sz="0" w:space="0" w:color="auto"/>
                            <w:right w:val="none" w:sz="0" w:space="0" w:color="auto"/>
                          </w:divBdr>
                          <w:divsChild>
                            <w:div w:id="1514689596">
                              <w:marLeft w:val="0"/>
                              <w:marRight w:val="0"/>
                              <w:marTop w:val="0"/>
                              <w:marBottom w:val="0"/>
                              <w:divBdr>
                                <w:top w:val="none" w:sz="0" w:space="0" w:color="auto"/>
                                <w:left w:val="none" w:sz="0" w:space="0" w:color="auto"/>
                                <w:bottom w:val="none" w:sz="0" w:space="0" w:color="auto"/>
                                <w:right w:val="none" w:sz="0" w:space="0" w:color="auto"/>
                              </w:divBdr>
                              <w:divsChild>
                                <w:div w:id="17609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9892">
                          <w:marLeft w:val="0"/>
                          <w:marRight w:val="0"/>
                          <w:marTop w:val="0"/>
                          <w:marBottom w:val="0"/>
                          <w:divBdr>
                            <w:top w:val="none" w:sz="0" w:space="0" w:color="auto"/>
                            <w:left w:val="none" w:sz="0" w:space="0" w:color="auto"/>
                            <w:bottom w:val="none" w:sz="0" w:space="0" w:color="auto"/>
                            <w:right w:val="none" w:sz="0" w:space="0" w:color="auto"/>
                          </w:divBdr>
                          <w:divsChild>
                            <w:div w:id="322008027">
                              <w:marLeft w:val="0"/>
                              <w:marRight w:val="0"/>
                              <w:marTop w:val="0"/>
                              <w:marBottom w:val="0"/>
                              <w:divBdr>
                                <w:top w:val="none" w:sz="0" w:space="0" w:color="auto"/>
                                <w:left w:val="none" w:sz="0" w:space="0" w:color="auto"/>
                                <w:bottom w:val="none" w:sz="0" w:space="0" w:color="auto"/>
                                <w:right w:val="none" w:sz="0" w:space="0" w:color="auto"/>
                              </w:divBdr>
                              <w:divsChild>
                                <w:div w:id="951865196">
                                  <w:marLeft w:val="0"/>
                                  <w:marRight w:val="0"/>
                                  <w:marTop w:val="0"/>
                                  <w:marBottom w:val="0"/>
                                  <w:divBdr>
                                    <w:top w:val="none" w:sz="0" w:space="0" w:color="auto"/>
                                    <w:left w:val="none" w:sz="0" w:space="0" w:color="auto"/>
                                    <w:bottom w:val="none" w:sz="0" w:space="0" w:color="auto"/>
                                    <w:right w:val="none" w:sz="0" w:space="0" w:color="auto"/>
                                  </w:divBdr>
                                  <w:divsChild>
                                    <w:div w:id="11941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066514">
              <w:marLeft w:val="0"/>
              <w:marRight w:val="0"/>
              <w:marTop w:val="0"/>
              <w:marBottom w:val="0"/>
              <w:divBdr>
                <w:top w:val="none" w:sz="0" w:space="0" w:color="auto"/>
                <w:left w:val="none" w:sz="0" w:space="0" w:color="auto"/>
                <w:bottom w:val="none" w:sz="0" w:space="0" w:color="auto"/>
                <w:right w:val="none" w:sz="0" w:space="0" w:color="auto"/>
              </w:divBdr>
              <w:divsChild>
                <w:div w:id="4138330">
                  <w:marLeft w:val="0"/>
                  <w:marRight w:val="0"/>
                  <w:marTop w:val="0"/>
                  <w:marBottom w:val="0"/>
                  <w:divBdr>
                    <w:top w:val="none" w:sz="0" w:space="0" w:color="auto"/>
                    <w:left w:val="none" w:sz="0" w:space="0" w:color="auto"/>
                    <w:bottom w:val="none" w:sz="0" w:space="0" w:color="auto"/>
                    <w:right w:val="none" w:sz="0" w:space="0" w:color="auto"/>
                  </w:divBdr>
                  <w:divsChild>
                    <w:div w:id="68374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31374">
      <w:bodyDiv w:val="1"/>
      <w:marLeft w:val="0"/>
      <w:marRight w:val="0"/>
      <w:marTop w:val="0"/>
      <w:marBottom w:val="0"/>
      <w:divBdr>
        <w:top w:val="none" w:sz="0" w:space="0" w:color="auto"/>
        <w:left w:val="none" w:sz="0" w:space="0" w:color="auto"/>
        <w:bottom w:val="none" w:sz="0" w:space="0" w:color="auto"/>
        <w:right w:val="none" w:sz="0" w:space="0" w:color="auto"/>
      </w:divBdr>
    </w:div>
    <w:div w:id="2067029599">
      <w:bodyDiv w:val="1"/>
      <w:marLeft w:val="0"/>
      <w:marRight w:val="0"/>
      <w:marTop w:val="0"/>
      <w:marBottom w:val="0"/>
      <w:divBdr>
        <w:top w:val="none" w:sz="0" w:space="0" w:color="auto"/>
        <w:left w:val="none" w:sz="0" w:space="0" w:color="auto"/>
        <w:bottom w:val="none" w:sz="0" w:space="0" w:color="auto"/>
        <w:right w:val="none" w:sz="0" w:space="0" w:color="auto"/>
      </w:divBdr>
    </w:div>
    <w:div w:id="2072190780">
      <w:bodyDiv w:val="1"/>
      <w:marLeft w:val="0"/>
      <w:marRight w:val="0"/>
      <w:marTop w:val="0"/>
      <w:marBottom w:val="0"/>
      <w:divBdr>
        <w:top w:val="none" w:sz="0" w:space="0" w:color="auto"/>
        <w:left w:val="none" w:sz="0" w:space="0" w:color="auto"/>
        <w:bottom w:val="none" w:sz="0" w:space="0" w:color="auto"/>
        <w:right w:val="none" w:sz="0" w:space="0" w:color="auto"/>
      </w:divBdr>
    </w:div>
    <w:div w:id="2089958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oneusefulthing.org/p/15-times-to-use-ai-and-5-not-to" TargetMode="External"/><Relationship Id="rId2" Type="http://schemas.openxmlformats.org/officeDocument/2006/relationships/hyperlink" Target="https://www.researchgate.net/publication/393333664_AI_Agents_and_Agentic_AI-Navigating_a_Plethora_of_Concepts_for_Future_Manufacturing" TargetMode="External"/><Relationship Id="rId1" Type="http://schemas.openxmlformats.org/officeDocument/2006/relationships/hyperlink" Target="https://unesdoc.unesco.org/ark:/48223/pf0000391105"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canvas.vu.nl/courses/83333/files/9170751/" TargetMode="External"/><Relationship Id="rId21" Type="http://schemas.microsoft.com/office/2011/relationships/commentsExtended" Target="commentsExtended.xml"/><Relationship Id="rId42" Type="http://schemas.openxmlformats.org/officeDocument/2006/relationships/hyperlink" Target="https://vu.nl/en/employee/didactics/teach-your-students-to-use-chatgpt-as-a-personal-teacher" TargetMode="External"/><Relationship Id="rId47" Type="http://schemas.openxmlformats.org/officeDocument/2006/relationships/hyperlink" Target="https://vu.nl/nl/onderwijs/meer-over/de-ai-maturity-in-education-scan-aimes" TargetMode="External"/><Relationship Id="rId63" Type="http://schemas.openxmlformats.org/officeDocument/2006/relationships/hyperlink" Target="https://cesaregardito.substack.com/p/the-delve-incident" TargetMode="External"/><Relationship Id="rId68" Type="http://schemas.openxmlformats.org/officeDocument/2006/relationships/image" Target="media/image14.png"/><Relationship Id="rId84" Type="http://schemas.openxmlformats.org/officeDocument/2006/relationships/hyperlink" Target="https://vu.nl/en/about-vu/faculties/school-of-humanities/more-about/alp-for-students" TargetMode="External"/><Relationship Id="rId89" Type="http://schemas.openxmlformats.org/officeDocument/2006/relationships/hyperlink" Target="https://www.taalvoutjes.nl/meestgemaakte-taalfouten" TargetMode="External"/><Relationship Id="rId112" Type="http://schemas.openxmlformats.org/officeDocument/2006/relationships/hyperlink" Target="https://vu.nl/nl/onderwijs/meer-over/de-ai-maturity-in-education-scan-aimes" TargetMode="External"/><Relationship Id="rId16" Type="http://schemas.openxmlformats.org/officeDocument/2006/relationships/image" Target="media/image3.png"/><Relationship Id="rId107" Type="http://schemas.openxmlformats.org/officeDocument/2006/relationships/hyperlink" Target="https://maken.wikiwijs.nl/217678/Slim_studeren_met_AI__Bachelor_" TargetMode="External"/><Relationship Id="rId11" Type="http://schemas.openxmlformats.org/officeDocument/2006/relationships/image" Target="media/image1.png"/><Relationship Id="rId32" Type="http://schemas.openxmlformats.org/officeDocument/2006/relationships/hyperlink" Target="https://canvas.vu.nl/courses/83333/discussion_topics/876576" TargetMode="External"/><Relationship Id="rId37" Type="http://schemas.openxmlformats.org/officeDocument/2006/relationships/hyperlink" Target="https://libguides.com" TargetMode="External"/><Relationship Id="rId53" Type="http://schemas.openxmlformats.org/officeDocument/2006/relationships/hyperlink" Target="https://vu.nl/nl/onderwijs/meer-over/algemene-vaardigheden" TargetMode="External"/><Relationship Id="rId58" Type="http://schemas.openxmlformats.org/officeDocument/2006/relationships/image" Target="media/image7.png"/><Relationship Id="rId74" Type="http://schemas.openxmlformats.org/officeDocument/2006/relationships/image" Target="media/image18.png"/><Relationship Id="rId79" Type="http://schemas.openxmlformats.org/officeDocument/2006/relationships/image" Target="media/image21.png"/><Relationship Id="rId102" Type="http://schemas.openxmlformats.org/officeDocument/2006/relationships/hyperlink" Target="https://onzetaal.nl/taalloket/modern-taalgebruik" TargetMode="External"/><Relationship Id="rId123" Type="http://schemas.openxmlformats.org/officeDocument/2006/relationships/hyperlink" Target="https://substackcdn.com/image/fetch/f_auto,q_auto:good,fl_progressive:steep/https%3A%2F%2Fsubstack-post-media.s3.amazonaws.com%2Fpublic%2Fimages%2F21550978-efd9-4aca-bfd8-55be56807d85_2506x1260.png" TargetMode="External"/><Relationship Id="rId128" Type="http://schemas.microsoft.com/office/2011/relationships/people" Target="people.xml"/><Relationship Id="rId5" Type="http://schemas.openxmlformats.org/officeDocument/2006/relationships/numbering" Target="numbering.xml"/><Relationship Id="rId90" Type="http://schemas.openxmlformats.org/officeDocument/2006/relationships/hyperlink" Target="https://www.taalvoutjes.nl/meestgemaakte-taalfouten" TargetMode="External"/><Relationship Id="rId95" Type="http://schemas.openxmlformats.org/officeDocument/2006/relationships/hyperlink" Target="https://www.frankwatching.com/archive/2023/11/28/chatgpt-nederlandse-taal/" TargetMode="External"/><Relationship Id="rId22" Type="http://schemas.microsoft.com/office/2016/09/relationships/commentsIds" Target="commentsIds.xml"/><Relationship Id="rId27" Type="http://schemas.openxmlformats.org/officeDocument/2006/relationships/hyperlink" Target="https://maken.wikiwijs.nl/217678/Slim_studeren_met_AI__Bachelo" TargetMode="External"/><Relationship Id="rId43" Type="http://schemas.openxmlformats.org/officeDocument/2006/relationships/hyperlink" Target="https://canvas.vu.nl/courses/83333/discussion_topics/876575" TargetMode="External"/><Relationship Id="rId48" Type="http://schemas.openxmlformats.org/officeDocument/2006/relationships/hyperlink" Target="https://edusources.nl/materials/2bee669c-264e-461b-af05-2f54351496d1/critical-ai-literacy-e-learning-course" TargetMode="External"/><Relationship Id="rId64" Type="http://schemas.openxmlformats.org/officeDocument/2006/relationships/hyperlink" Target="https://huggingface.co/models" TargetMode="External"/><Relationship Id="rId69" Type="http://schemas.openxmlformats.org/officeDocument/2006/relationships/hyperlink" Target="https://www.northcdatacenters.com/" TargetMode="External"/><Relationship Id="rId113" Type="http://schemas.openxmlformats.org/officeDocument/2006/relationships/hyperlink" Target="https://canvas.vu.nl/courses/83333/discussion_topics/876573" TargetMode="External"/><Relationship Id="rId118" Type="http://schemas.openxmlformats.org/officeDocument/2006/relationships/hyperlink" Target="https://canvas.vu.nl/courses/83333/files/9170751/download?download_frd=1" TargetMode="External"/><Relationship Id="rId80" Type="http://schemas.openxmlformats.org/officeDocument/2006/relationships/hyperlink" Target="https://canvas.vu.nl/courses/83333/pages/activiteit-ai-environmental-challenge" TargetMode="External"/><Relationship Id="rId85" Type="http://schemas.openxmlformats.org/officeDocument/2006/relationships/image" Target="media/image22.png"/><Relationship Id="rId12" Type="http://schemas.openxmlformats.org/officeDocument/2006/relationships/footer" Target="footer1.xml"/><Relationship Id="rId17" Type="http://schemas.openxmlformats.org/officeDocument/2006/relationships/hyperlink" Target="https://aiai.psu.edu/ailiteracy/" TargetMode="External"/><Relationship Id="rId33" Type="http://schemas.openxmlformats.org/officeDocument/2006/relationships/hyperlink" Target="https://en.wikipedia.org/wiki/Elementary,_Dear_Data" TargetMode="External"/><Relationship Id="rId38" Type="http://schemas.openxmlformats.org/officeDocument/2006/relationships/hyperlink" Target="https://vu.nl/nl/onderwijs/meer-over/de-ai-maturity-in-education-scan-aimes" TargetMode="External"/><Relationship Id="rId59" Type="http://schemas.openxmlformats.org/officeDocument/2006/relationships/hyperlink" Target="https://www.3blue1brown.com/topics/neural-networks" TargetMode="External"/><Relationship Id="rId103" Type="http://schemas.openxmlformats.org/officeDocument/2006/relationships/hyperlink" Target="https://www2.fgw.vu.nl/" TargetMode="External"/><Relationship Id="rId108" Type="http://schemas.openxmlformats.org/officeDocument/2006/relationships/hyperlink" Target="https://www.bnr.nl/podcast/de-technoloog/10567176/ai-in-de-gezondheidszorg-doorbraak-of-overgewaardeerd" TargetMode="External"/><Relationship Id="rId124" Type="http://schemas.openxmlformats.org/officeDocument/2006/relationships/hyperlink" Target="https://edudatabase.ctl-vu.nl/wp-content/uploads/2025/09/Figuur-3.1.png" TargetMode="External"/><Relationship Id="rId129" Type="http://schemas.openxmlformats.org/officeDocument/2006/relationships/theme" Target="theme/theme1.xml"/><Relationship Id="rId54" Type="http://schemas.openxmlformats.org/officeDocument/2006/relationships/hyperlink" Target="https://www.youtube.com/watch?v=2IK3DFHRFfw" TargetMode="External"/><Relationship Id="rId70" Type="http://schemas.openxmlformats.org/officeDocument/2006/relationships/image" Target="media/image15.png"/><Relationship Id="rId75" Type="http://schemas.openxmlformats.org/officeDocument/2006/relationships/image" Target="media/image19.jpeg"/><Relationship Id="rId91" Type="http://schemas.openxmlformats.org/officeDocument/2006/relationships/hyperlink" Target="https://www.taalvoutjes.nl/meestgemaakte-taalfouten" TargetMode="External"/><Relationship Id="rId96" Type="http://schemas.openxmlformats.org/officeDocument/2006/relationships/hyperlink" Target="https://oliveropdebeeck.com/chatgpt-herkennen/" TargetMode="External"/><Relationship Id="rId1" Type="http://schemas.openxmlformats.org/officeDocument/2006/relationships/customXml" Target="../customXml/item1.xml"/><Relationship Id="rId6" Type="http://schemas.openxmlformats.org/officeDocument/2006/relationships/styles" Target="styles.xml"/><Relationship Id="rId23" Type="http://schemas.microsoft.com/office/2018/08/relationships/commentsExtensible" Target="commentsExtensible.xml"/><Relationship Id="rId28" Type="http://schemas.openxmlformats.org/officeDocument/2006/relationships/hyperlink" Target="https://canvas.vu.nl/courses/83333/discussion_topics/876577" TargetMode="External"/><Relationship Id="rId49" Type="http://schemas.openxmlformats.org/officeDocument/2006/relationships/hyperlink" Target="https://teach.cbs.dk/genai-course/" TargetMode="External"/><Relationship Id="rId114" Type="http://schemas.openxmlformats.org/officeDocument/2006/relationships/hyperlink" Target="https://canvas.vu.nl/courses/83333/discussion_topics/876573" TargetMode="External"/><Relationship Id="rId119" Type="http://schemas.openxmlformats.org/officeDocument/2006/relationships/hyperlink" Target="https://edudatabase.ctl-vu.nl/wp-content/uploads/2025/09/Figuur-4.5.png" TargetMode="External"/><Relationship Id="rId44" Type="http://schemas.openxmlformats.org/officeDocument/2006/relationships/hyperlink" Target="https://canvas.vu.nl/courses/83333/discussion_topics/876575" TargetMode="External"/><Relationship Id="rId60" Type="http://schemas.openxmlformats.org/officeDocument/2006/relationships/image" Target="media/image8.png"/><Relationship Id="rId65" Type="http://schemas.openxmlformats.org/officeDocument/2006/relationships/image" Target="media/image11.png"/><Relationship Id="rId81" Type="http://schemas.openxmlformats.org/officeDocument/2006/relationships/hyperlink" Target="https://canvas.vu.nl/courses/83333/discussion_topics/876574" TargetMode="External"/><Relationship Id="rId86" Type="http://schemas.openxmlformats.org/officeDocument/2006/relationships/image" Target="media/image23.png"/><Relationship Id="rId130" Type="http://schemas.microsoft.com/office/2019/05/relationships/documenttasks" Target="documenttasks/documenttasks1.xml"/><Relationship Id="rId13" Type="http://schemas.openxmlformats.org/officeDocument/2006/relationships/footer" Target="footer2.xml"/><Relationship Id="rId18" Type="http://schemas.openxmlformats.org/officeDocument/2006/relationships/hyperlink" Target="https://www.rushu.rush.edu/about/welcome-rush-university-center-teaching-excellence-and-innovation" TargetMode="External"/><Relationship Id="rId39" Type="http://schemas.openxmlformats.org/officeDocument/2006/relationships/hyperlink" Target="https://en.wikipedia.org/wiki/Coded_Bias" TargetMode="External"/><Relationship Id="rId109" Type="http://schemas.openxmlformats.org/officeDocument/2006/relationships/image" Target="media/image25.png"/><Relationship Id="rId34" Type="http://schemas.openxmlformats.org/officeDocument/2006/relationships/hyperlink" Target="https://en.wikipedia.org/wiki/Sickofancy" TargetMode="External"/><Relationship Id="rId50" Type="http://schemas.openxmlformats.org/officeDocument/2006/relationships/hyperlink" Target="https://tlc.uva.nl/en/article/ai-offers-new-possibilities-for-education-and-assessment/" TargetMode="External"/><Relationship Id="rId55" Type="http://schemas.openxmlformats.org/officeDocument/2006/relationships/image" Target="media/image5.png"/><Relationship Id="rId76" Type="http://schemas.openxmlformats.org/officeDocument/2006/relationships/image" Target="media/image20.png"/><Relationship Id="rId97" Type="http://schemas.openxmlformats.org/officeDocument/2006/relationships/hyperlink" Target="https://medium.com/@brentcsutoras/the-em-dash-dilemma-how-a-punctuation-mark-became-ais-stubborn-signature-684fbcc9f559" TargetMode="External"/><Relationship Id="rId104" Type="http://schemas.openxmlformats.org/officeDocument/2006/relationships/hyperlink" Target="https://www2.fgw.vu.nl/www/nls-online/" TargetMode="External"/><Relationship Id="rId120" Type="http://schemas.openxmlformats.org/officeDocument/2006/relationships/hyperlink" Target="https://www.pinecone.io/_next/image/?url=https%3A%2F%2Fcdn.sanity.io%2Fimages%2Fvr8gru94%2Fproduction%2F927ca8cc5d92ee75f36d7eb4bef4685c4e3118e5-2880x1370.png&amp;w=3840&amp;q=75" TargetMode="External"/><Relationship Id="rId125" Type="http://schemas.openxmlformats.org/officeDocument/2006/relationships/hyperlink" Target="https://edudatabase.ctl-vu.nl/wp-content/uploads/2025/09/Figuur-4.5.png" TargetMode="External"/><Relationship Id="rId7" Type="http://schemas.openxmlformats.org/officeDocument/2006/relationships/settings" Target="settings.xml"/><Relationship Id="rId71" Type="http://schemas.openxmlformats.org/officeDocument/2006/relationships/hyperlink" Target="https://www.datacenterfrontier.com/machine-learning/article/55244139/the-colossus-ai-supercomputer-elon-musks-drive-toward-data-center-ai-technology-domination" TargetMode="External"/><Relationship Id="rId92" Type="http://schemas.openxmlformats.org/officeDocument/2006/relationships/hyperlink" Target="https://neerlandistiek.nl/2023/01/chatgpt-de-rapportcijfers/" TargetMode="External"/><Relationship Id="rId2" Type="http://schemas.openxmlformats.org/officeDocument/2006/relationships/customXml" Target="../customXml/item2.xml"/><Relationship Id="rId29" Type="http://schemas.openxmlformats.org/officeDocument/2006/relationships/hyperlink" Target="https://canvas.vu.nl/courses/83333/discussion_topics/876577" TargetMode="External"/><Relationship Id="rId24" Type="http://schemas.openxmlformats.org/officeDocument/2006/relationships/hyperlink" Target="https://www.nu.nl/318392/video/nepnieuws-porno-scams-hoe-denemarken-deepfakes-aanpakt.html" TargetMode="External"/><Relationship Id="rId40" Type="http://schemas.openxmlformats.org/officeDocument/2006/relationships/hyperlink" Target="https://vu.nl/en/student/examinations/generative-ai-your-use-our-expectations" TargetMode="External"/><Relationship Id="rId45" Type="http://schemas.openxmlformats.org/officeDocument/2006/relationships/hyperlink" Target="https://aivoorstudenten.nl/" TargetMode="External"/><Relationship Id="rId66" Type="http://schemas.openxmlformats.org/officeDocument/2006/relationships/image" Target="media/image12.png"/><Relationship Id="rId87" Type="http://schemas.openxmlformats.org/officeDocument/2006/relationships/hyperlink" Target="https://claude.site/artifacts/e3b5b4a4-88c4-46b8-938a-55acec52443f" TargetMode="External"/><Relationship Id="rId110" Type="http://schemas.openxmlformats.org/officeDocument/2006/relationships/hyperlink" Target="https://en.wikipedia.org/wiki/Her_(2013_film)" TargetMode="External"/><Relationship Id="rId115" Type="http://schemas.openxmlformats.org/officeDocument/2006/relationships/hyperlink" Target="https://images.squarespace-cdn.com/content/v1/64398599b0c21f1705fb8fb3/4e25a8bd-e1c5-4f01-8ffd-13665eef7423/Defining+Generative+AI+Explainer+%281%29.png?format=1000w" TargetMode="External"/><Relationship Id="rId61" Type="http://schemas.openxmlformats.org/officeDocument/2006/relationships/image" Target="media/image9.png"/><Relationship Id="rId82" Type="http://schemas.openxmlformats.org/officeDocument/2006/relationships/hyperlink" Target="https://canvas.vu.nl/courses/83333/discussion_topics/876574" TargetMode="External"/><Relationship Id="rId19" Type="http://schemas.openxmlformats.org/officeDocument/2006/relationships/footer" Target="footer4.xml"/><Relationship Id="rId14" Type="http://schemas.openxmlformats.org/officeDocument/2006/relationships/header" Target="header1.xml"/><Relationship Id="rId30" Type="http://schemas.openxmlformats.org/officeDocument/2006/relationships/hyperlink" Target="https://en.wikipedia.org/wiki/Be_Right_Back" TargetMode="External"/><Relationship Id="rId35" Type="http://schemas.openxmlformats.org/officeDocument/2006/relationships/image" Target="media/image4.png"/><Relationship Id="rId56" Type="http://schemas.openxmlformats.org/officeDocument/2006/relationships/hyperlink" Target="https://en.wikipedia.org/wiki/Avengers:_Age_of_Ultron" TargetMode="External"/><Relationship Id="rId77" Type="http://schemas.openxmlformats.org/officeDocument/2006/relationships/hyperlink" Target="https://www.trouw.nl/podcasts/hoe-vervuilend-is-chatgpt~b47f55b5/" TargetMode="External"/><Relationship Id="rId100" Type="http://schemas.openxmlformats.org/officeDocument/2006/relationships/hyperlink" Target="https://www.frankwatching.com/archive/2023/11/28/chatgpt-nederlandse-taal/" TargetMode="External"/><Relationship Id="rId105" Type="http://schemas.openxmlformats.org/officeDocument/2006/relationships/hyperlink" Target="https://www2.fgw.vu.nl/taalmateriaal/acad-uitdr/index.php" TargetMode="External"/><Relationship Id="rId12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www.ai-cursus.nl/" TargetMode="External"/><Relationship Id="rId72" Type="http://schemas.openxmlformats.org/officeDocument/2006/relationships/image" Target="media/image16.png"/><Relationship Id="rId93" Type="http://schemas.openxmlformats.org/officeDocument/2006/relationships/hyperlink" Target="https://optimusonline.nl/ai-content-of-generatieve-ai/" TargetMode="External"/><Relationship Id="rId98" Type="http://schemas.openxmlformats.org/officeDocument/2006/relationships/hyperlink" Target="https://www.frankwatching.com/archive/2023/11/28/chatgpt-nederlandse-taal/" TargetMode="External"/><Relationship Id="rId121" Type="http://schemas.openxmlformats.org/officeDocument/2006/relationships/hyperlink" Target="https://substackcdn.com/image/fetch/f_auto,q_auto:good,fl_progressive:steep/https%3A%2F%2Fsubstack-post-media.s3.amazonaws.com%2Fpublic%2Fimages%2F4a6b6ff7-950c-40f7-8ce3-389938dd38e3_1284x378.png" TargetMode="External"/><Relationship Id="rId3" Type="http://schemas.openxmlformats.org/officeDocument/2006/relationships/customXml" Target="../customXml/item3.xml"/><Relationship Id="rId25" Type="http://schemas.openxmlformats.org/officeDocument/2006/relationships/hyperlink" Target="https://canvas.vu.nl/courses/83333" TargetMode="External"/><Relationship Id="rId46" Type="http://schemas.openxmlformats.org/officeDocument/2006/relationships/hyperlink" Target="https://www.youtube.com/playlist?list=PLZHQObOWTQDNU6R1_67000Dx_ZCJB-3pi" TargetMode="External"/><Relationship Id="rId67" Type="http://schemas.openxmlformats.org/officeDocument/2006/relationships/image" Target="media/image13.png"/><Relationship Id="rId116" Type="http://schemas.openxmlformats.org/officeDocument/2006/relationships/hyperlink" Target="https://upload.wikimedia.org/wikipedia/commons/2/28/Artificial_neural_network_image_recognition.png" TargetMode="External"/><Relationship Id="rId20" Type="http://schemas.openxmlformats.org/officeDocument/2006/relationships/comments" Target="comments.xml"/><Relationship Id="rId41" Type="http://schemas.openxmlformats.org/officeDocument/2006/relationships/hyperlink" Target="https://vu.nl/en/student/examinations/academic-integrity" TargetMode="External"/><Relationship Id="rId62" Type="http://schemas.openxmlformats.org/officeDocument/2006/relationships/image" Target="media/image10.png"/><Relationship Id="rId83" Type="http://schemas.openxmlformats.org/officeDocument/2006/relationships/hyperlink" Target="https://maken.wikiwijs.nl/217678/Slim_studeren_met_AI__Bachelor_" TargetMode="External"/><Relationship Id="rId88" Type="http://schemas.openxmlformats.org/officeDocument/2006/relationships/image" Target="media/image24.png"/><Relationship Id="rId111" Type="http://schemas.openxmlformats.org/officeDocument/2006/relationships/hyperlink" Target="https://en.wikipedia.org/wiki/The_Social_Dilemma" TargetMode="External"/><Relationship Id="rId15" Type="http://schemas.openxmlformats.org/officeDocument/2006/relationships/footer" Target="footer3.xml"/><Relationship Id="rId36" Type="http://schemas.openxmlformats.org/officeDocument/2006/relationships/hyperlink" Target="https://futuretools.io" TargetMode="External"/><Relationship Id="rId57" Type="http://schemas.openxmlformats.org/officeDocument/2006/relationships/image" Target="media/image6.png"/><Relationship Id="rId106" Type="http://schemas.openxmlformats.org/officeDocument/2006/relationships/hyperlink" Target="https://maken.wikiwijs.nl/217678/Slim_studeren_met_AI__Bachelor_" TargetMode="Externa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canvas.vu.nl/courses/83333/discussion_topics/876576" TargetMode="External"/><Relationship Id="rId52" Type="http://schemas.openxmlformats.org/officeDocument/2006/relationships/hyperlink" Target="https://vu.nl/nl/student/tentamens/generatieve-ai-jouw-gebruik-onze-verwachtingen" TargetMode="External"/><Relationship Id="rId73" Type="http://schemas.openxmlformats.org/officeDocument/2006/relationships/image" Target="media/image17.png"/><Relationship Id="rId78" Type="http://schemas.openxmlformats.org/officeDocument/2006/relationships/hyperlink" Target="https://www.trouw.nl/podcasts/hoe-vervuilend-is-chatgpt~b47f55b5/" TargetMode="External"/><Relationship Id="rId94" Type="http://schemas.openxmlformats.org/officeDocument/2006/relationships/hyperlink" Target="https://www.frankwatching.com/archive/2023/11/28/chatgpt-nederlandse-taal/" TargetMode="External"/><Relationship Id="rId99" Type="http://schemas.openxmlformats.org/officeDocument/2006/relationships/hyperlink" Target="https://www.te-learning.nl/blog/kunnen-we-analyseren-of-een-tekst-is-geschreven-door-generatieve-ai/" TargetMode="External"/><Relationship Id="rId101" Type="http://schemas.openxmlformats.org/officeDocument/2006/relationships/hyperlink" Target="https://en.wikipedia.org/wiki/Wikipedia:Signs_of_AI_writing" TargetMode="External"/><Relationship Id="rId122" Type="http://schemas.openxmlformats.org/officeDocument/2006/relationships/hyperlink" Target="https://substackcdn.com/image/fetch/f_auto,q_auto:good,fl_progressive:steep/https%3A%2F%2Fsubstack-post-media.s3.amazonaws.com%2Fpublic%2Fimages%2Ff586df9b-e5a1-4ddb-81bb-ca0eb5d99efa_2518x1544.png"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canvas.vu.nl/enroll/GTDYR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documenttasks/documenttasks1.xml><?xml version="1.0" encoding="utf-8"?>
<t:Tasks xmlns:t="http://schemas.microsoft.com/office/tasks/2019/documenttasks" xmlns:oel="http://schemas.microsoft.com/office/2019/extlst">
  <t:Task id="{E389F779-F509-BB49-B1D8-8B90DBAEAD85}">
    <t:Anchor>
      <t:Comment id="616999098"/>
    </t:Anchor>
    <t:History>
      <t:Event id="{9B6C7415-BEA5-9F47-9BC6-B27F04379DE8}" time="2025-09-08T10:46:10.471Z">
        <t:Attribution userId="S::silvester.draaijer@vu.nl::7621ecbe-16a5-4fbc-b5fb-ce3306db3dcd" userProvider="AD" userName="Draaijer, S. (Silvester)"/>
        <t:Anchor>
          <t:Comment id="616999098"/>
        </t:Anchor>
        <t:Create/>
      </t:Event>
      <t:Event id="{8B5832E6-1867-A74A-96EA-C94797897CFF}" time="2025-09-08T10:46:10.471Z">
        <t:Attribution userId="S::silvester.draaijer@vu.nl::7621ecbe-16a5-4fbc-b5fb-ce3306db3dcd" userProvider="AD" userName="Draaijer, S. (Silvester)"/>
        <t:Anchor>
          <t:Comment id="616999098"/>
        </t:Anchor>
        <t:Assign userId="S::m.r.eggink@vu.nl::d253ff3c-584e-4eca-a4cd-35f722100be7" userProvider="AD" userName="Eggink, M.R. (Marianne)"/>
      </t:Event>
      <t:Event id="{EDCC0DA2-21A8-FE48-BAA3-DCACD3E85B59}" time="2025-09-08T10:46:10.471Z">
        <t:Attribution userId="S::silvester.draaijer@vu.nl::7621ecbe-16a5-4fbc-b5fb-ce3306db3dcd" userProvider="AD" userName="Draaijer, S. (Silvester)"/>
        <t:Anchor>
          <t:Comment id="616999098"/>
        </t:Anchor>
        <t:SetTitle title="@Eggink, M.R. (Marianne) Ik heb deze box bijgevoegd. Kun je daar nog naar kijken?"/>
      </t:Event>
      <t:Event id="{8B7A3181-CB6B-4F89-ACD4-7D07B013C7BC}" time="2025-09-08T12:34:32.14Z">
        <t:Attribution userId="S::m.r.eggink@vu.nl::d253ff3c-584e-4eca-a4cd-35f722100be7" userProvider="AD" userName="Eggink, M.R. (Marianne)"/>
        <t:Anchor>
          <t:Comment id="94695073"/>
        </t:Anchor>
        <t:UnassignAll/>
      </t:Event>
      <t:Event id="{243A557B-29C6-4725-8D97-939C0F58BF28}" time="2025-09-08T12:34:32.14Z">
        <t:Attribution userId="S::m.r.eggink@vu.nl::d253ff3c-584e-4eca-a4cd-35f722100be7" userProvider="AD" userName="Eggink, M.R. (Marianne)"/>
        <t:Anchor>
          <t:Comment id="94695073"/>
        </t:Anchor>
        <t:Assign userId="S::silvester.draaijer@vu.nl::7621ecbe-16a5-4fbc-b5fb-ce3306db3dcd" userProvider="AD" userName="Draaijer, S. (Silvester)"/>
      </t:Event>
    </t:History>
  </t:Task>
  <t:Task id="{3A5EA806-54E0-412B-B027-576FC0CBE218}">
    <t:Anchor>
      <t:Comment id="2061797071"/>
    </t:Anchor>
    <t:History>
      <t:Event id="{7C022CEC-3938-4864-AF48-F8EA616EEAE4}" time="2025-09-03T12:07:50.385Z">
        <t:Attribution userId="S::m.r.eggink@vu.nl::d253ff3c-584e-4eca-a4cd-35f722100be7" userProvider="AD" userName="Eggink, M.R. (Marianne)"/>
        <t:Anchor>
          <t:Comment id="2061797071"/>
        </t:Anchor>
        <t:Create/>
      </t:Event>
      <t:Event id="{10502954-0EE7-422E-ADDC-A65B70BC6588}" time="2025-09-03T12:07:50.385Z">
        <t:Attribution userId="S::m.r.eggink@vu.nl::d253ff3c-584e-4eca-a4cd-35f722100be7" userProvider="AD" userName="Eggink, M.R. (Marianne)"/>
        <t:Anchor>
          <t:Comment id="2061797071"/>
        </t:Anchor>
        <t:Assign userId="S::silvester.draaijer@vu.nl::7621ecbe-16a5-4fbc-b5fb-ce3306db3dcd" userProvider="AD" userName="Draaijer, S. (Silvester)"/>
      </t:Event>
      <t:Event id="{D0913EE7-8EF1-43C0-8362-F7D6A906B81E}" time="2025-09-03T12:07:50.385Z">
        <t:Attribution userId="S::m.r.eggink@vu.nl::d253ff3c-584e-4eca-a4cd-35f722100be7" userProvider="AD" userName="Eggink, M.R. (Marianne)"/>
        <t:Anchor>
          <t:Comment id="2061797071"/>
        </t:Anchor>
        <t:SetTitle title="Hier gebeurt iets geks met de nummering @Draaijer, S. (Silvester)"/>
      </t:Event>
    </t:History>
  </t:Task>
  <t:Task id="{BEA49795-DEBA-4F02-B433-17B803E199C8}">
    <t:Anchor>
      <t:Comment id="802855360"/>
    </t:Anchor>
    <t:History>
      <t:Event id="{22ABD421-C215-4681-B01C-7BAC8CE46E1E}" time="2025-09-03T11:45:22.815Z">
        <t:Attribution userId="S::m.r.eggink@vu.nl::d253ff3c-584e-4eca-a4cd-35f722100be7" userProvider="AD" userName="Eggink, M.R. (Marianne)"/>
        <t:Anchor>
          <t:Comment id="802855360"/>
        </t:Anchor>
        <t:Create/>
      </t:Event>
      <t:Event id="{B1A48668-F423-47DC-8820-48618AF9D856}" time="2025-09-03T11:45:22.815Z">
        <t:Attribution userId="S::m.r.eggink@vu.nl::d253ff3c-584e-4eca-a4cd-35f722100be7" userProvider="AD" userName="Eggink, M.R. (Marianne)"/>
        <t:Anchor>
          <t:Comment id="802855360"/>
        </t:Anchor>
        <t:Assign userId="S::silvester.draaijer@vu.nl::7621ecbe-16a5-4fbc-b5fb-ce3306db3dcd" userProvider="AD" userName="Draaijer, S. (Silvester)"/>
      </t:Event>
      <t:Event id="{CD743443-011F-41EE-9508-34FDC11D9C43}" time="2025-09-03T11:45:22.815Z">
        <t:Attribution userId="S::m.r.eggink@vu.nl::d253ff3c-584e-4eca-a4cd-35f722100be7" userProvider="AD" userName="Eggink, M.R. (Marianne)"/>
        <t:Anchor>
          <t:Comment id="802855360"/>
        </t:Anchor>
        <t:SetTitle title="Idem lengte van citaat @Draaijer, S. (Silvester)"/>
      </t:Event>
      <t:Event id="{9CD4159B-67E2-6D47-945D-E594B704E36E}" time="2025-09-06T13:43:50.644Z">
        <t:Attribution userId="S::silvester.draaijer@vu.nl::7621ecbe-16a5-4fbc-b5fb-ce3306db3dcd" userProvider="AD" userName="Draaijer, S. (Silvester)"/>
        <t:Progress percentComplete="100"/>
      </t:Event>
    </t:History>
  </t:Task>
  <t:Task id="{3C510E02-DEF5-40AA-B0B8-9253D022CF17}">
    <t:Anchor>
      <t:Comment id="1073018325"/>
    </t:Anchor>
    <t:History>
      <t:Event id="{6101A647-C5CA-4CEA-A73C-43FF9C9DC949}" time="2025-09-03T10:22:10.047Z">
        <t:Attribution userId="S::m.r.eggink@vu.nl::d253ff3c-584e-4eca-a4cd-35f722100be7" userProvider="AD" userName="Eggink, M.R. (Marianne)"/>
        <t:Anchor>
          <t:Comment id="1073018325"/>
        </t:Anchor>
        <t:Create/>
      </t:Event>
      <t:Event id="{EC074AB6-5276-48C9-A744-9D07D1AF14DE}" time="2025-09-03T10:22:10.047Z">
        <t:Attribution userId="S::m.r.eggink@vu.nl::d253ff3c-584e-4eca-a4cd-35f722100be7" userProvider="AD" userName="Eggink, M.R. (Marianne)"/>
        <t:Anchor>
          <t:Comment id="1073018325"/>
        </t:Anchor>
        <t:Assign userId="S::silvester.draaijer@vu.nl::7621ecbe-16a5-4fbc-b5fb-ce3306db3dcd" userProvider="AD" userName="Draaijer, S. (Silvester)"/>
      </t:Event>
      <t:Event id="{AE2B3205-7541-476B-96BB-7E5AA116F858}" time="2025-09-03T10:22:10.047Z">
        <t:Attribution userId="S::m.r.eggink@vu.nl::d253ff3c-584e-4eca-a4cd-35f722100be7" userProvider="AD" userName="Eggink, M.R. (Marianne)"/>
        <t:Anchor>
          <t:Comment id="1073018325"/>
        </t:Anchor>
        <t:SetTitle title="Ik denk dat dit hier toch een beetje uit de lucht komt vallen, kunnen we dit niet beter als toevoeging opnemen aan de box over 'practice what you preach'? @Draaijer, S. (Silvester)"/>
      </t:Event>
    </t:History>
  </t:Task>
  <t:Task id="{3596279C-7C37-4728-85C3-0EEDFAE09787}">
    <t:Anchor>
      <t:Comment id="267567783"/>
    </t:Anchor>
    <t:History>
      <t:Event id="{999470E1-A5F7-4FCF-B9DB-F14AF7185457}" time="2025-09-08T08:57:21.789Z">
        <t:Attribution userId="S::m.r.eggink@vu.nl::d253ff3c-584e-4eca-a4cd-35f722100be7" userProvider="AD" userName="Eggink, M.R. (Marianne)"/>
        <t:Anchor>
          <t:Comment id="267567783"/>
        </t:Anchor>
        <t:Create/>
      </t:Event>
      <t:Event id="{1AB50F37-281C-46D4-A426-4CB94C94CAD6}" time="2025-09-08T08:57:21.789Z">
        <t:Attribution userId="S::m.r.eggink@vu.nl::d253ff3c-584e-4eca-a4cd-35f722100be7" userProvider="AD" userName="Eggink, M.R. (Marianne)"/>
        <t:Anchor>
          <t:Comment id="267567783"/>
        </t:Anchor>
        <t:Assign userId="S::silvester.draaijer@vu.nl::7621ecbe-16a5-4fbc-b5fb-ce3306db3dcd" userProvider="AD" userName="Draaijer, S. (Silvester)"/>
      </t:Event>
      <t:Event id="{BF6A8C4F-2178-4B4B-8685-3E72CA9BFFCB}" time="2025-09-08T08:57:21.789Z">
        <t:Attribution userId="S::m.r.eggink@vu.nl::d253ff3c-584e-4eca-a4cd-35f722100be7" userProvider="AD" userName="Eggink, M.R. (Marianne)"/>
        <t:Anchor>
          <t:Comment id="267567783"/>
        </t:Anchor>
        <t:SetTitle title="@Draaijer, S. (Silvester) tussenkopje mist nog hiervoor"/>
      </t:Event>
    </t:History>
  </t:Task>
  <t:Task id="{EE86DFCA-7200-4948-A25D-F352FF3DA5AB}">
    <t:Anchor>
      <t:Comment id="1925114357"/>
    </t:Anchor>
    <t:History>
      <t:Event id="{5B29524C-B25E-4C7A-8FA1-5DAE566B8D09}" time="2025-09-01T12:25:45.498Z">
        <t:Attribution userId="S::m.r.eggink@vu.nl::d253ff3c-584e-4eca-a4cd-35f722100be7" userProvider="AD" userName="Eggink, M.R. (Marianne)"/>
        <t:Anchor>
          <t:Comment id="1222955623"/>
        </t:Anchor>
        <t:Create/>
      </t:Event>
      <t:Event id="{A2D20EB9-B292-48B4-A9A2-7AE27F7216BA}" time="2025-09-01T12:25:45.498Z">
        <t:Attribution userId="S::m.r.eggink@vu.nl::d253ff3c-584e-4eca-a4cd-35f722100be7" userProvider="AD" userName="Eggink, M.R. (Marianne)"/>
        <t:Anchor>
          <t:Comment id="1222955623"/>
        </t:Anchor>
        <t:Assign userId="S::silvester.draaijer@vu.nl::7621ecbe-16a5-4fbc-b5fb-ce3306db3dcd" userProvider="AD" userName="Draaijer, S. (Silvester)"/>
      </t:Event>
      <t:Event id="{3AB98948-8E2C-40A3-911F-B42EC81F138C}" time="2025-09-01T12:25:45.498Z">
        <t:Attribution userId="S::m.r.eggink@vu.nl::d253ff3c-584e-4eca-a4cd-35f722100be7" userProvider="AD" userName="Eggink, M.R. (Marianne)"/>
        <t:Anchor>
          <t:Comment id="1222955623"/>
        </t:Anchor>
        <t:SetTitle title="@Draaijer, S. (Silvester) wil jij dit nog doen?"/>
      </t:Event>
    </t:History>
  </t:Task>
  <t:Task id="{DF31AB4D-C025-42F0-B124-8581FD36447A}">
    <t:Anchor>
      <t:Comment id="281299825"/>
    </t:Anchor>
    <t:History>
      <t:Event id="{EFF6106E-3F93-44DE-8455-53FA6B52600A}" time="2025-09-03T13:12:28.33Z">
        <t:Attribution userId="S::m.r.eggink@vu.nl::d253ff3c-584e-4eca-a4cd-35f722100be7" userProvider="AD" userName="Eggink, M.R. (Marianne)"/>
        <t:Anchor>
          <t:Comment id="1523224224"/>
        </t:Anchor>
        <t:Create/>
      </t:Event>
      <t:Event id="{26FA8C57-8B68-440C-9836-01A8C9FA3054}" time="2025-09-03T13:12:28.33Z">
        <t:Attribution userId="S::m.r.eggink@vu.nl::d253ff3c-584e-4eca-a4cd-35f722100be7" userProvider="AD" userName="Eggink, M.R. (Marianne)"/>
        <t:Anchor>
          <t:Comment id="1523224224"/>
        </t:Anchor>
        <t:Assign userId="S::silvester.draaijer@vu.nl::7621ecbe-16a5-4fbc-b5fb-ce3306db3dcd" userProvider="AD" userName="Draaijer, S. (Silvester)"/>
      </t:Event>
      <t:Event id="{B99980B6-D6F6-43CD-84C2-BA665734B0C9}" time="2025-09-03T13:12:28.33Z">
        <t:Attribution userId="S::m.r.eggink@vu.nl::d253ff3c-584e-4eca-a4cd-35f722100be7" userProvider="AD" userName="Eggink, M.R. (Marianne)"/>
        <t:Anchor>
          <t:Comment id="1523224224"/>
        </t:Anchor>
        <t:SetTitle title="@Draaijer, S. (Silvester)"/>
      </t:Event>
    </t:History>
  </t:Task>
  <t:Task id="{BF7EBA9D-36C9-4C27-A1E6-104B0A72AD3D}">
    <t:Anchor>
      <t:Comment id="1245401184"/>
    </t:Anchor>
    <t:History>
      <t:Event id="{C164D597-042B-40C7-B3A8-DF93DF3CEFD1}" time="2025-09-01T13:13:16.313Z">
        <t:Attribution userId="S::m.r.eggink@vu.nl::d253ff3c-584e-4eca-a4cd-35f722100be7" userProvider="AD" userName="Eggink, M.R. (Marianne)"/>
        <t:Anchor>
          <t:Comment id="1245401184"/>
        </t:Anchor>
        <t:Create/>
      </t:Event>
      <t:Event id="{97889EE4-DE7B-4E09-A5E0-A4E0A13C003A}" time="2025-09-01T13:13:16.313Z">
        <t:Attribution userId="S::m.r.eggink@vu.nl::d253ff3c-584e-4eca-a4cd-35f722100be7" userProvider="AD" userName="Eggink, M.R. (Marianne)"/>
        <t:Anchor>
          <t:Comment id="1245401184"/>
        </t:Anchor>
        <t:Assign userId="S::silvester.draaijer@vu.nl::7621ecbe-16a5-4fbc-b5fb-ce3306db3dcd" userProvider="AD" userName="Draaijer, S. (Silvester)"/>
      </t:Event>
      <t:Event id="{0450D8E8-3906-4C5B-80C7-FC3704ED9589}" time="2025-09-01T13:13:16.313Z">
        <t:Attribution userId="S::m.r.eggink@vu.nl::d253ff3c-584e-4eca-a4cd-35f722100be7" userProvider="AD" userName="Eggink, M.R. (Marianne)"/>
        <t:Anchor>
          <t:Comment id="1245401184"/>
        </t:Anchor>
        <t:SetTitle title="@Draaijer, S. (Silvester) in detail naar kijken, specifiek naar wijzigingen die niet meegekomen zijn en opmerkingen die we eerder al verwerkt hadden, maar nu weer terug lijken."/>
      </t:Event>
      <t:Event id="{43B759BE-6FC1-4D0F-85E0-EA74C4DDFC70}" time="2025-09-03T11:23:27.496Z">
        <t:Attribution userId="S::m.r.eggink@vu.nl::d253ff3c-584e-4eca-a4cd-35f722100be7" userProvider="AD" userName="Eggink, M.R. (Marianne)"/>
        <t:Progress percentComplete="100"/>
      </t:Event>
    </t:History>
  </t:Task>
  <t:Task id="{904AB7BE-549B-4D76-8E4E-0B3B16767ADA}">
    <t:Anchor>
      <t:Comment id="2007789985"/>
    </t:Anchor>
    <t:History>
      <t:Event id="{ECE66946-5E38-4145-974E-80AA3BC0557A}" time="2025-08-18T12:02:19.403Z">
        <t:Attribution userId="S::m.r.eggink@vu.nl::d253ff3c-584e-4eca-a4cd-35f722100be7" userProvider="AD" userName="Eggink, M.R. (Marianne)"/>
        <t:Anchor>
          <t:Comment id="1025613625"/>
        </t:Anchor>
        <t:Create/>
      </t:Event>
      <t:Event id="{7BFAC275-6E83-4F18-8083-F5C8B47EAFA7}" time="2025-08-18T12:02:19.403Z">
        <t:Attribution userId="S::m.r.eggink@vu.nl::d253ff3c-584e-4eca-a4cd-35f722100be7" userProvider="AD" userName="Eggink, M.R. (Marianne)"/>
        <t:Anchor>
          <t:Comment id="1025613625"/>
        </t:Anchor>
        <t:Assign userId="S::silvester.draaijer@vu.nl::7621ecbe-16a5-4fbc-b5fb-ce3306db3dcd" userProvider="AD" userName="Draaijer, S. (Silvester)"/>
      </t:Event>
      <t:Event id="{267EB3A7-7E00-43CE-BA5C-A97DCAF87676}" time="2025-08-18T12:02:19.403Z">
        <t:Attribution userId="S::m.r.eggink@vu.nl::d253ff3c-584e-4eca-a4cd-35f722100be7" userProvider="AD" userName="Eggink, M.R. (Marianne)"/>
        <t:Anchor>
          <t:Comment id="1025613625"/>
        </t:Anchor>
        <t:SetTitle title="@Draaijer, S. (Silvester) incl plaatje nog even nadenken"/>
      </t:Event>
    </t:History>
  </t:Task>
  <t:Task id="{9522C4FC-B620-45E0-90EF-564155A47DF9}">
    <t:Anchor>
      <t:Comment id="1914552610"/>
    </t:Anchor>
    <t:History>
      <t:Event id="{4AD22A3E-E8F7-4729-A191-9FC504FA043D}" time="2025-09-03T11:32:34.514Z">
        <t:Attribution userId="S::m.r.eggink@vu.nl::d253ff3c-584e-4eca-a4cd-35f722100be7" userProvider="AD" userName="Eggink, M.R. (Marianne)"/>
        <t:Anchor>
          <t:Comment id="1914552610"/>
        </t:Anchor>
        <t:Create/>
      </t:Event>
      <t:Event id="{712718E1-CEB8-470A-AE76-4E4E44450965}" time="2025-09-03T11:32:34.514Z">
        <t:Attribution userId="S::m.r.eggink@vu.nl::d253ff3c-584e-4eca-a4cd-35f722100be7" userProvider="AD" userName="Eggink, M.R. (Marianne)"/>
        <t:Anchor>
          <t:Comment id="1914552610"/>
        </t:Anchor>
        <t:Assign userId="S::silvester.draaijer@vu.nl::7621ecbe-16a5-4fbc-b5fb-ce3306db3dcd" userProvider="AD" userName="Draaijer, S. (Silvester)"/>
      </t:Event>
      <t:Event id="{0BD5FC78-DDFA-4937-AF2D-0765E71857C4}" time="2025-09-03T11:32:34.514Z">
        <t:Attribution userId="S::m.r.eggink@vu.nl::d253ff3c-584e-4eca-a4cd-35f722100be7" userProvider="AD" userName="Eggink, M.R. (Marianne)"/>
        <t:Anchor>
          <t:Comment id="1914552610"/>
        </t:Anchor>
        <t:SetTitle title="Let op herhaling 2030 nog niet opgelost met hiervoor bij 'krantenkoppen'. @Draaijer, S. (Silvester)"/>
      </t:Event>
    </t:History>
  </t:Task>
  <t:Task id="{578571B0-BA50-480A-AFD6-464E3F0D169E}">
    <t:Anchor>
      <t:Comment id="1431819930"/>
    </t:Anchor>
    <t:History>
      <t:Event id="{9CFF2475-4763-4DF2-BBDD-080D3387EEAD}" time="2025-09-01T12:20:36.268Z">
        <t:Attribution userId="S::m.r.eggink@vu.nl::d253ff3c-584e-4eca-a4cd-35f722100be7" userProvider="AD" userName="Eggink, M.R. (Marianne)"/>
        <t:Anchor>
          <t:Comment id="332192440"/>
        </t:Anchor>
        <t:Create/>
      </t:Event>
      <t:Event id="{4BF0A653-E227-4ABF-998F-5B03E92C6A84}" time="2025-09-01T12:20:36.268Z">
        <t:Attribution userId="S::m.r.eggink@vu.nl::d253ff3c-584e-4eca-a4cd-35f722100be7" userProvider="AD" userName="Eggink, M.R. (Marianne)"/>
        <t:Anchor>
          <t:Comment id="332192440"/>
        </t:Anchor>
        <t:Assign userId="S::silvester.draaijer@vu.nl::7621ecbe-16a5-4fbc-b5fb-ce3306db3dcd" userProvider="AD" userName="Draaijer, S. (Silvester)"/>
      </t:Event>
      <t:Event id="{827982ED-73F3-4509-89E0-6F83E2BF9BEF}" time="2025-09-01T12:20:36.268Z">
        <t:Attribution userId="S::m.r.eggink@vu.nl::d253ff3c-584e-4eca-a4cd-35f722100be7" userProvider="AD" userName="Eggink, M.R. (Marianne)"/>
        <t:Anchor>
          <t:Comment id="332192440"/>
        </t:Anchor>
        <t:SetTitle title="@Draaijer, S. (Silvester) wil jij dit doen?"/>
      </t:Event>
    </t:History>
  </t:Task>
  <t:Task id="{83236541-2A8C-2147-A718-1FEA0EA4F0B9}">
    <t:Anchor>
      <t:Comment id="876870518"/>
    </t:Anchor>
    <t:History>
      <t:Event id="{7D193976-54B5-BD4C-9544-49321EDB76C2}" time="2025-06-10T15:29:18.904Z">
        <t:Attribution userId="S::silvester.draaijer@vu.nl::7621ecbe-16a5-4fbc-b5fb-ce3306db3dcd" userProvider="AD" userName="Draaijer, S. (Silvester)"/>
        <t:Anchor>
          <t:Comment id="1463851976"/>
        </t:Anchor>
        <t:Create/>
      </t:Event>
      <t:Event id="{1F30CE24-203F-CB4C-8765-86EB24311039}" time="2025-06-10T15:29:18.904Z">
        <t:Attribution userId="S::silvester.draaijer@vu.nl::7621ecbe-16a5-4fbc-b5fb-ce3306db3dcd" userProvider="AD" userName="Draaijer, S. (Silvester)"/>
        <t:Anchor>
          <t:Comment id="1463851976"/>
        </t:Anchor>
        <t:Assign userId="S::c.c.c.meijer@vu.nl::66fb7fbf-d2e5-4545-8451-e63e1ede011f" userProvider="AD" userName="Meijer, C.C.C. (Charlotte)"/>
      </t:Event>
      <t:Event id="{8B15897C-D0EB-0042-88D5-C45CD2C1C0CA}" time="2025-06-10T15:29:18.904Z">
        <t:Attribution userId="S::silvester.draaijer@vu.nl::7621ecbe-16a5-4fbc-b5fb-ce3306db3dcd" userProvider="AD" userName="Draaijer, S. (Silvester)"/>
        <t:Anchor>
          <t:Comment id="1463851976"/>
        </t:Anchor>
        <t:SetTitle title="@Meijer, C.C.C. (Charlotte) Hoe zou jij dit beter verwoorden?"/>
      </t:Event>
    </t:History>
  </t:Task>
  <t:Task id="{D1BA20FD-9068-4DB8-BE3D-BE101E3DE4FB}">
    <t:Anchor>
      <t:Comment id="771863320"/>
    </t:Anchor>
    <t:History>
      <t:Event id="{B9A6A673-38FE-46E6-BA3B-04AC31DE50BF}" time="2025-09-03T11:42:48.307Z">
        <t:Attribution userId="S::m.r.eggink@vu.nl::d253ff3c-584e-4eca-a4cd-35f722100be7" userProvider="AD" userName="Eggink, M.R. (Marianne)"/>
        <t:Anchor>
          <t:Comment id="771863320"/>
        </t:Anchor>
        <t:Create/>
      </t:Event>
      <t:Event id="{FA89E47D-54B2-494A-888F-5FDD89422A02}" time="2025-09-03T11:42:48.307Z">
        <t:Attribution userId="S::m.r.eggink@vu.nl::d253ff3c-584e-4eca-a4cd-35f722100be7" userProvider="AD" userName="Eggink, M.R. (Marianne)"/>
        <t:Anchor>
          <t:Comment id="771863320"/>
        </t:Anchor>
        <t:Assign userId="S::silvester.draaijer@vu.nl::7621ecbe-16a5-4fbc-b5fb-ce3306db3dcd" userProvider="AD" userName="Draaijer, S. (Silvester)"/>
      </t:Event>
      <t:Event id="{21A5A581-81F2-4A02-AEF0-89ADF4178C81}" time="2025-09-03T11:42:48.307Z">
        <t:Attribution userId="S::m.r.eggink@vu.nl::d253ff3c-584e-4eca-a4cd-35f722100be7" userProvider="AD" userName="Eggink, M.R. (Marianne)"/>
        <t:Anchor>
          <t:Comment id="771863320"/>
        </t:Anchor>
        <t:SetTitle title="Denk lastig vanwege de grootte van het citaat, net als eerder in het boek bij andere bron. @Draaijer, S. (Silvester)"/>
      </t:Event>
    </t:History>
  </t:Task>
  <t:Task id="{031D0E44-1DEA-408C-9E62-522AA1645C86}">
    <t:Anchor>
      <t:Comment id="1654241494"/>
    </t:Anchor>
    <t:History>
      <t:Event id="{AA6D3E3E-85B0-4560-90AA-A6CE93C75509}" time="2025-08-05T09:30:40.065Z">
        <t:Attribution userId="S::m.r.eggink@vu.nl::d253ff3c-584e-4eca-a4cd-35f722100be7" userProvider="AD" userName="Eggink, M.R. (Marianne)"/>
        <t:Anchor>
          <t:Comment id="26748047"/>
        </t:Anchor>
        <t:Create/>
      </t:Event>
      <t:Event id="{AAC66AC8-85BD-46BE-8A4F-36412F49AFC0}" time="2025-08-05T09:30:40.065Z">
        <t:Attribution userId="S::m.r.eggink@vu.nl::d253ff3c-584e-4eca-a4cd-35f722100be7" userProvider="AD" userName="Eggink, M.R. (Marianne)"/>
        <t:Anchor>
          <t:Comment id="26748047"/>
        </t:Anchor>
        <t:Assign userId="S::silvester.draaijer@vu.nl::7621ecbe-16a5-4fbc-b5fb-ce3306db3dcd" userProvider="AD" userName="Draaijer, S. (Silvester)"/>
      </t:Event>
      <t:Event id="{A8E700E6-0B18-4BE8-9418-130610714C28}" time="2025-08-05T09:30:40.065Z">
        <t:Attribution userId="S::m.r.eggink@vu.nl::d253ff3c-584e-4eca-a4cd-35f722100be7" userProvider="AD" userName="Eggink, M.R. (Marianne)"/>
        <t:Anchor>
          <t:Comment id="26748047"/>
        </t:Anchor>
        <t:SetTitle title="@Draaijer, S. (Silvester) dit lijkt me een goede om te gebruiken, mogelijk de tabel vervangen?"/>
      </t:Event>
    </t:History>
  </t:Task>
  <t:Task id="{FA53337B-7A3E-9C48-B528-F3A6B54343D8}">
    <t:Anchor>
      <t:Comment id="1640301093"/>
    </t:Anchor>
    <t:History>
      <t:Event id="{F75400C4-11F9-3A42-A1FA-945D71C7BD19}" time="2025-08-24T14:06:29.867Z">
        <t:Attribution userId="S::silvester.draaijer@vu.nl::7621ecbe-16a5-4fbc-b5fb-ce3306db3dcd" userProvider="AD" userName="Draaijer, S. (Silvester)"/>
        <t:Anchor>
          <t:Comment id="879874946"/>
        </t:Anchor>
        <t:Create/>
      </t:Event>
      <t:Event id="{D133036E-F161-1247-800D-E4CB9FE5E6F3}" time="2025-08-24T14:06:29.867Z">
        <t:Attribution userId="S::silvester.draaijer@vu.nl::7621ecbe-16a5-4fbc-b5fb-ce3306db3dcd" userProvider="AD" userName="Draaijer, S. (Silvester)"/>
        <t:Anchor>
          <t:Comment id="879874946"/>
        </t:Anchor>
        <t:Assign userId="S::k.i.dibbets@vu.nl::a52caeb7-c6f3-479e-9025-416cab9e6515" userProvider="AD" userName="Dibbets, K.I. (Kim)"/>
      </t:Event>
      <t:Event id="{BBA71352-0B62-CA42-8FBF-FC1D877B4017}" time="2025-08-24T14:06:29.867Z">
        <t:Attribution userId="S::silvester.draaijer@vu.nl::7621ecbe-16a5-4fbc-b5fb-ce3306db3dcd" userProvider="AD" userName="Draaijer, S. (Silvester)"/>
        <t:Anchor>
          <t:Comment id="879874946"/>
        </t:Anchor>
        <t:SetTitle title="Ik weet niet. Dat gaat weer over een ander probleem ... misshien voor versie 2 van het Handboek ... of vragen wat de UB met deze illegale sites doet in haar aanbod? @Dibbets, K.I. (Kim) kun jij hier iets over zeggen?"/>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d4c7521-f021-4bcb-807e-e1441eb84241">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1EFC57859E98F46822E38523E8A2C66" ma:contentTypeVersion="9" ma:contentTypeDescription="Create a new document." ma:contentTypeScope="" ma:versionID="c7019b9196f1e30279f4915b23a3a00e">
  <xsd:schema xmlns:xsd="http://www.w3.org/2001/XMLSchema" xmlns:xs="http://www.w3.org/2001/XMLSchema" xmlns:p="http://schemas.microsoft.com/office/2006/metadata/properties" xmlns:ns2="8d4c7521-f021-4bcb-807e-e1441eb84241" targetNamespace="http://schemas.microsoft.com/office/2006/metadata/properties" ma:root="true" ma:fieldsID="37790f7bc9e7147d88954a16b94d607d" ns2:_="">
    <xsd:import namespace="8d4c7521-f021-4bcb-807e-e1441eb8424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c7521-f021-4bcb-807e-e1441eb842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f95a2ead-fb08-4f89-b991-c2b77859518f"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8BA4B0-19C9-4535-804F-EA50776CE731}">
  <ds:schemaRefs>
    <ds:schemaRef ds:uri="http://schemas.microsoft.com/sharepoint/v3/contenttype/forms"/>
  </ds:schemaRefs>
</ds:datastoreItem>
</file>

<file path=customXml/itemProps2.xml><?xml version="1.0" encoding="utf-8"?>
<ds:datastoreItem xmlns:ds="http://schemas.openxmlformats.org/officeDocument/2006/customXml" ds:itemID="{D8CF0BDC-5807-4973-9BBD-EC5A912A9321}">
  <ds:schemaRefs>
    <ds:schemaRef ds:uri="http://schemas.microsoft.com/office/2006/metadata/properties"/>
    <ds:schemaRef ds:uri="http://schemas.microsoft.com/office/infopath/2007/PartnerControls"/>
    <ds:schemaRef ds:uri="8d4c7521-f021-4bcb-807e-e1441eb84241"/>
  </ds:schemaRefs>
</ds:datastoreItem>
</file>

<file path=customXml/itemProps3.xml><?xml version="1.0" encoding="utf-8"?>
<ds:datastoreItem xmlns:ds="http://schemas.openxmlformats.org/officeDocument/2006/customXml" ds:itemID="{E8423928-E9B3-FB48-A2CF-9F924494DBEA}">
  <ds:schemaRefs>
    <ds:schemaRef ds:uri="http://schemas.openxmlformats.org/officeDocument/2006/bibliography"/>
  </ds:schemaRefs>
</ds:datastoreItem>
</file>

<file path=customXml/itemProps4.xml><?xml version="1.0" encoding="utf-8"?>
<ds:datastoreItem xmlns:ds="http://schemas.openxmlformats.org/officeDocument/2006/customXml" ds:itemID="{6045A88D-E38A-45DC-954D-F194BCCA05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c7521-f021-4bcb-807e-e1441eb842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111</Pages>
  <Words>73651</Words>
  <Characters>419814</Characters>
  <Application>Microsoft Office Word</Application>
  <DocSecurity>0</DocSecurity>
  <Lines>3498</Lines>
  <Paragraphs>984</Paragraphs>
  <ScaleCrop>false</ScaleCrop>
  <Company/>
  <LinksUpToDate>false</LinksUpToDate>
  <CharactersWithSpaces>492481</CharactersWithSpaces>
  <SharedDoc>false</SharedDoc>
  <HLinks>
    <vt:vector size="1332" baseType="variant">
      <vt:variant>
        <vt:i4>1376316</vt:i4>
      </vt:variant>
      <vt:variant>
        <vt:i4>2198</vt:i4>
      </vt:variant>
      <vt:variant>
        <vt:i4>0</vt:i4>
      </vt:variant>
      <vt:variant>
        <vt:i4>5</vt:i4>
      </vt:variant>
      <vt:variant>
        <vt:lpwstr/>
      </vt:variant>
      <vt:variant>
        <vt:lpwstr>_Toc208416701</vt:lpwstr>
      </vt:variant>
      <vt:variant>
        <vt:i4>1376316</vt:i4>
      </vt:variant>
      <vt:variant>
        <vt:i4>2192</vt:i4>
      </vt:variant>
      <vt:variant>
        <vt:i4>0</vt:i4>
      </vt:variant>
      <vt:variant>
        <vt:i4>5</vt:i4>
      </vt:variant>
      <vt:variant>
        <vt:lpwstr/>
      </vt:variant>
      <vt:variant>
        <vt:lpwstr>_Toc208416700</vt:lpwstr>
      </vt:variant>
      <vt:variant>
        <vt:i4>1835069</vt:i4>
      </vt:variant>
      <vt:variant>
        <vt:i4>2186</vt:i4>
      </vt:variant>
      <vt:variant>
        <vt:i4>0</vt:i4>
      </vt:variant>
      <vt:variant>
        <vt:i4>5</vt:i4>
      </vt:variant>
      <vt:variant>
        <vt:lpwstr/>
      </vt:variant>
      <vt:variant>
        <vt:lpwstr>_Toc208416699</vt:lpwstr>
      </vt:variant>
      <vt:variant>
        <vt:i4>1835069</vt:i4>
      </vt:variant>
      <vt:variant>
        <vt:i4>2180</vt:i4>
      </vt:variant>
      <vt:variant>
        <vt:i4>0</vt:i4>
      </vt:variant>
      <vt:variant>
        <vt:i4>5</vt:i4>
      </vt:variant>
      <vt:variant>
        <vt:lpwstr/>
      </vt:variant>
      <vt:variant>
        <vt:lpwstr>_Toc208416698</vt:lpwstr>
      </vt:variant>
      <vt:variant>
        <vt:i4>1835069</vt:i4>
      </vt:variant>
      <vt:variant>
        <vt:i4>2174</vt:i4>
      </vt:variant>
      <vt:variant>
        <vt:i4>0</vt:i4>
      </vt:variant>
      <vt:variant>
        <vt:i4>5</vt:i4>
      </vt:variant>
      <vt:variant>
        <vt:lpwstr/>
      </vt:variant>
      <vt:variant>
        <vt:lpwstr>_Toc208416697</vt:lpwstr>
      </vt:variant>
      <vt:variant>
        <vt:i4>1835069</vt:i4>
      </vt:variant>
      <vt:variant>
        <vt:i4>2168</vt:i4>
      </vt:variant>
      <vt:variant>
        <vt:i4>0</vt:i4>
      </vt:variant>
      <vt:variant>
        <vt:i4>5</vt:i4>
      </vt:variant>
      <vt:variant>
        <vt:lpwstr/>
      </vt:variant>
      <vt:variant>
        <vt:lpwstr>_Toc208416696</vt:lpwstr>
      </vt:variant>
      <vt:variant>
        <vt:i4>1835069</vt:i4>
      </vt:variant>
      <vt:variant>
        <vt:i4>2162</vt:i4>
      </vt:variant>
      <vt:variant>
        <vt:i4>0</vt:i4>
      </vt:variant>
      <vt:variant>
        <vt:i4>5</vt:i4>
      </vt:variant>
      <vt:variant>
        <vt:lpwstr/>
      </vt:variant>
      <vt:variant>
        <vt:lpwstr>_Toc208416695</vt:lpwstr>
      </vt:variant>
      <vt:variant>
        <vt:i4>1835069</vt:i4>
      </vt:variant>
      <vt:variant>
        <vt:i4>2156</vt:i4>
      </vt:variant>
      <vt:variant>
        <vt:i4>0</vt:i4>
      </vt:variant>
      <vt:variant>
        <vt:i4>5</vt:i4>
      </vt:variant>
      <vt:variant>
        <vt:lpwstr/>
      </vt:variant>
      <vt:variant>
        <vt:lpwstr>_Toc208416694</vt:lpwstr>
      </vt:variant>
      <vt:variant>
        <vt:i4>1835069</vt:i4>
      </vt:variant>
      <vt:variant>
        <vt:i4>2150</vt:i4>
      </vt:variant>
      <vt:variant>
        <vt:i4>0</vt:i4>
      </vt:variant>
      <vt:variant>
        <vt:i4>5</vt:i4>
      </vt:variant>
      <vt:variant>
        <vt:lpwstr/>
      </vt:variant>
      <vt:variant>
        <vt:lpwstr>_Toc208416693</vt:lpwstr>
      </vt:variant>
      <vt:variant>
        <vt:i4>1835069</vt:i4>
      </vt:variant>
      <vt:variant>
        <vt:i4>2144</vt:i4>
      </vt:variant>
      <vt:variant>
        <vt:i4>0</vt:i4>
      </vt:variant>
      <vt:variant>
        <vt:i4>5</vt:i4>
      </vt:variant>
      <vt:variant>
        <vt:lpwstr/>
      </vt:variant>
      <vt:variant>
        <vt:lpwstr>_Toc208416692</vt:lpwstr>
      </vt:variant>
      <vt:variant>
        <vt:i4>1835069</vt:i4>
      </vt:variant>
      <vt:variant>
        <vt:i4>2138</vt:i4>
      </vt:variant>
      <vt:variant>
        <vt:i4>0</vt:i4>
      </vt:variant>
      <vt:variant>
        <vt:i4>5</vt:i4>
      </vt:variant>
      <vt:variant>
        <vt:lpwstr/>
      </vt:variant>
      <vt:variant>
        <vt:lpwstr>_Toc208416691</vt:lpwstr>
      </vt:variant>
      <vt:variant>
        <vt:i4>1835069</vt:i4>
      </vt:variant>
      <vt:variant>
        <vt:i4>2132</vt:i4>
      </vt:variant>
      <vt:variant>
        <vt:i4>0</vt:i4>
      </vt:variant>
      <vt:variant>
        <vt:i4>5</vt:i4>
      </vt:variant>
      <vt:variant>
        <vt:lpwstr/>
      </vt:variant>
      <vt:variant>
        <vt:lpwstr>_Toc208416690</vt:lpwstr>
      </vt:variant>
      <vt:variant>
        <vt:i4>1900605</vt:i4>
      </vt:variant>
      <vt:variant>
        <vt:i4>2126</vt:i4>
      </vt:variant>
      <vt:variant>
        <vt:i4>0</vt:i4>
      </vt:variant>
      <vt:variant>
        <vt:i4>5</vt:i4>
      </vt:variant>
      <vt:variant>
        <vt:lpwstr/>
      </vt:variant>
      <vt:variant>
        <vt:lpwstr>_Toc208416689</vt:lpwstr>
      </vt:variant>
      <vt:variant>
        <vt:i4>1900605</vt:i4>
      </vt:variant>
      <vt:variant>
        <vt:i4>2120</vt:i4>
      </vt:variant>
      <vt:variant>
        <vt:i4>0</vt:i4>
      </vt:variant>
      <vt:variant>
        <vt:i4>5</vt:i4>
      </vt:variant>
      <vt:variant>
        <vt:lpwstr/>
      </vt:variant>
      <vt:variant>
        <vt:lpwstr>_Toc208416688</vt:lpwstr>
      </vt:variant>
      <vt:variant>
        <vt:i4>1900605</vt:i4>
      </vt:variant>
      <vt:variant>
        <vt:i4>2114</vt:i4>
      </vt:variant>
      <vt:variant>
        <vt:i4>0</vt:i4>
      </vt:variant>
      <vt:variant>
        <vt:i4>5</vt:i4>
      </vt:variant>
      <vt:variant>
        <vt:lpwstr/>
      </vt:variant>
      <vt:variant>
        <vt:lpwstr>_Toc208416687</vt:lpwstr>
      </vt:variant>
      <vt:variant>
        <vt:i4>1900605</vt:i4>
      </vt:variant>
      <vt:variant>
        <vt:i4>2108</vt:i4>
      </vt:variant>
      <vt:variant>
        <vt:i4>0</vt:i4>
      </vt:variant>
      <vt:variant>
        <vt:i4>5</vt:i4>
      </vt:variant>
      <vt:variant>
        <vt:lpwstr/>
      </vt:variant>
      <vt:variant>
        <vt:lpwstr>_Toc208416686</vt:lpwstr>
      </vt:variant>
      <vt:variant>
        <vt:i4>1900605</vt:i4>
      </vt:variant>
      <vt:variant>
        <vt:i4>2102</vt:i4>
      </vt:variant>
      <vt:variant>
        <vt:i4>0</vt:i4>
      </vt:variant>
      <vt:variant>
        <vt:i4>5</vt:i4>
      </vt:variant>
      <vt:variant>
        <vt:lpwstr/>
      </vt:variant>
      <vt:variant>
        <vt:lpwstr>_Toc208416685</vt:lpwstr>
      </vt:variant>
      <vt:variant>
        <vt:i4>1900605</vt:i4>
      </vt:variant>
      <vt:variant>
        <vt:i4>2096</vt:i4>
      </vt:variant>
      <vt:variant>
        <vt:i4>0</vt:i4>
      </vt:variant>
      <vt:variant>
        <vt:i4>5</vt:i4>
      </vt:variant>
      <vt:variant>
        <vt:lpwstr/>
      </vt:variant>
      <vt:variant>
        <vt:lpwstr>_Toc208416684</vt:lpwstr>
      </vt:variant>
      <vt:variant>
        <vt:i4>1900605</vt:i4>
      </vt:variant>
      <vt:variant>
        <vt:i4>2090</vt:i4>
      </vt:variant>
      <vt:variant>
        <vt:i4>0</vt:i4>
      </vt:variant>
      <vt:variant>
        <vt:i4>5</vt:i4>
      </vt:variant>
      <vt:variant>
        <vt:lpwstr/>
      </vt:variant>
      <vt:variant>
        <vt:lpwstr>_Toc208416683</vt:lpwstr>
      </vt:variant>
      <vt:variant>
        <vt:i4>1900605</vt:i4>
      </vt:variant>
      <vt:variant>
        <vt:i4>2084</vt:i4>
      </vt:variant>
      <vt:variant>
        <vt:i4>0</vt:i4>
      </vt:variant>
      <vt:variant>
        <vt:i4>5</vt:i4>
      </vt:variant>
      <vt:variant>
        <vt:lpwstr/>
      </vt:variant>
      <vt:variant>
        <vt:lpwstr>_Toc208416682</vt:lpwstr>
      </vt:variant>
      <vt:variant>
        <vt:i4>1900605</vt:i4>
      </vt:variant>
      <vt:variant>
        <vt:i4>2078</vt:i4>
      </vt:variant>
      <vt:variant>
        <vt:i4>0</vt:i4>
      </vt:variant>
      <vt:variant>
        <vt:i4>5</vt:i4>
      </vt:variant>
      <vt:variant>
        <vt:lpwstr/>
      </vt:variant>
      <vt:variant>
        <vt:lpwstr>_Toc208416681</vt:lpwstr>
      </vt:variant>
      <vt:variant>
        <vt:i4>1900605</vt:i4>
      </vt:variant>
      <vt:variant>
        <vt:i4>2072</vt:i4>
      </vt:variant>
      <vt:variant>
        <vt:i4>0</vt:i4>
      </vt:variant>
      <vt:variant>
        <vt:i4>5</vt:i4>
      </vt:variant>
      <vt:variant>
        <vt:lpwstr/>
      </vt:variant>
      <vt:variant>
        <vt:lpwstr>_Toc208416680</vt:lpwstr>
      </vt:variant>
      <vt:variant>
        <vt:i4>1179709</vt:i4>
      </vt:variant>
      <vt:variant>
        <vt:i4>2066</vt:i4>
      </vt:variant>
      <vt:variant>
        <vt:i4>0</vt:i4>
      </vt:variant>
      <vt:variant>
        <vt:i4>5</vt:i4>
      </vt:variant>
      <vt:variant>
        <vt:lpwstr/>
      </vt:variant>
      <vt:variant>
        <vt:lpwstr>_Toc208416679</vt:lpwstr>
      </vt:variant>
      <vt:variant>
        <vt:i4>1179709</vt:i4>
      </vt:variant>
      <vt:variant>
        <vt:i4>2060</vt:i4>
      </vt:variant>
      <vt:variant>
        <vt:i4>0</vt:i4>
      </vt:variant>
      <vt:variant>
        <vt:i4>5</vt:i4>
      </vt:variant>
      <vt:variant>
        <vt:lpwstr/>
      </vt:variant>
      <vt:variant>
        <vt:lpwstr>_Toc208416678</vt:lpwstr>
      </vt:variant>
      <vt:variant>
        <vt:i4>1179709</vt:i4>
      </vt:variant>
      <vt:variant>
        <vt:i4>2054</vt:i4>
      </vt:variant>
      <vt:variant>
        <vt:i4>0</vt:i4>
      </vt:variant>
      <vt:variant>
        <vt:i4>5</vt:i4>
      </vt:variant>
      <vt:variant>
        <vt:lpwstr/>
      </vt:variant>
      <vt:variant>
        <vt:lpwstr>_Toc208416677</vt:lpwstr>
      </vt:variant>
      <vt:variant>
        <vt:i4>1179709</vt:i4>
      </vt:variant>
      <vt:variant>
        <vt:i4>2048</vt:i4>
      </vt:variant>
      <vt:variant>
        <vt:i4>0</vt:i4>
      </vt:variant>
      <vt:variant>
        <vt:i4>5</vt:i4>
      </vt:variant>
      <vt:variant>
        <vt:lpwstr/>
      </vt:variant>
      <vt:variant>
        <vt:lpwstr>_Toc208416676</vt:lpwstr>
      </vt:variant>
      <vt:variant>
        <vt:i4>1179709</vt:i4>
      </vt:variant>
      <vt:variant>
        <vt:i4>2042</vt:i4>
      </vt:variant>
      <vt:variant>
        <vt:i4>0</vt:i4>
      </vt:variant>
      <vt:variant>
        <vt:i4>5</vt:i4>
      </vt:variant>
      <vt:variant>
        <vt:lpwstr/>
      </vt:variant>
      <vt:variant>
        <vt:lpwstr>_Toc208416675</vt:lpwstr>
      </vt:variant>
      <vt:variant>
        <vt:i4>1179709</vt:i4>
      </vt:variant>
      <vt:variant>
        <vt:i4>2036</vt:i4>
      </vt:variant>
      <vt:variant>
        <vt:i4>0</vt:i4>
      </vt:variant>
      <vt:variant>
        <vt:i4>5</vt:i4>
      </vt:variant>
      <vt:variant>
        <vt:lpwstr/>
      </vt:variant>
      <vt:variant>
        <vt:lpwstr>_Toc208416674</vt:lpwstr>
      </vt:variant>
      <vt:variant>
        <vt:i4>1179709</vt:i4>
      </vt:variant>
      <vt:variant>
        <vt:i4>2030</vt:i4>
      </vt:variant>
      <vt:variant>
        <vt:i4>0</vt:i4>
      </vt:variant>
      <vt:variant>
        <vt:i4>5</vt:i4>
      </vt:variant>
      <vt:variant>
        <vt:lpwstr/>
      </vt:variant>
      <vt:variant>
        <vt:lpwstr>_Toc208416673</vt:lpwstr>
      </vt:variant>
      <vt:variant>
        <vt:i4>1179709</vt:i4>
      </vt:variant>
      <vt:variant>
        <vt:i4>2024</vt:i4>
      </vt:variant>
      <vt:variant>
        <vt:i4>0</vt:i4>
      </vt:variant>
      <vt:variant>
        <vt:i4>5</vt:i4>
      </vt:variant>
      <vt:variant>
        <vt:lpwstr/>
      </vt:variant>
      <vt:variant>
        <vt:lpwstr>_Toc208416672</vt:lpwstr>
      </vt:variant>
      <vt:variant>
        <vt:i4>1179709</vt:i4>
      </vt:variant>
      <vt:variant>
        <vt:i4>2018</vt:i4>
      </vt:variant>
      <vt:variant>
        <vt:i4>0</vt:i4>
      </vt:variant>
      <vt:variant>
        <vt:i4>5</vt:i4>
      </vt:variant>
      <vt:variant>
        <vt:lpwstr/>
      </vt:variant>
      <vt:variant>
        <vt:lpwstr>_Toc208416671</vt:lpwstr>
      </vt:variant>
      <vt:variant>
        <vt:i4>1179709</vt:i4>
      </vt:variant>
      <vt:variant>
        <vt:i4>2012</vt:i4>
      </vt:variant>
      <vt:variant>
        <vt:i4>0</vt:i4>
      </vt:variant>
      <vt:variant>
        <vt:i4>5</vt:i4>
      </vt:variant>
      <vt:variant>
        <vt:lpwstr/>
      </vt:variant>
      <vt:variant>
        <vt:lpwstr>_Toc208416670</vt:lpwstr>
      </vt:variant>
      <vt:variant>
        <vt:i4>1245245</vt:i4>
      </vt:variant>
      <vt:variant>
        <vt:i4>2006</vt:i4>
      </vt:variant>
      <vt:variant>
        <vt:i4>0</vt:i4>
      </vt:variant>
      <vt:variant>
        <vt:i4>5</vt:i4>
      </vt:variant>
      <vt:variant>
        <vt:lpwstr/>
      </vt:variant>
      <vt:variant>
        <vt:lpwstr>_Toc208416669</vt:lpwstr>
      </vt:variant>
      <vt:variant>
        <vt:i4>1245245</vt:i4>
      </vt:variant>
      <vt:variant>
        <vt:i4>2000</vt:i4>
      </vt:variant>
      <vt:variant>
        <vt:i4>0</vt:i4>
      </vt:variant>
      <vt:variant>
        <vt:i4>5</vt:i4>
      </vt:variant>
      <vt:variant>
        <vt:lpwstr/>
      </vt:variant>
      <vt:variant>
        <vt:lpwstr>_Toc208416668</vt:lpwstr>
      </vt:variant>
      <vt:variant>
        <vt:i4>1245245</vt:i4>
      </vt:variant>
      <vt:variant>
        <vt:i4>1994</vt:i4>
      </vt:variant>
      <vt:variant>
        <vt:i4>0</vt:i4>
      </vt:variant>
      <vt:variant>
        <vt:i4>5</vt:i4>
      </vt:variant>
      <vt:variant>
        <vt:lpwstr/>
      </vt:variant>
      <vt:variant>
        <vt:lpwstr>_Toc208416667</vt:lpwstr>
      </vt:variant>
      <vt:variant>
        <vt:i4>1245245</vt:i4>
      </vt:variant>
      <vt:variant>
        <vt:i4>1988</vt:i4>
      </vt:variant>
      <vt:variant>
        <vt:i4>0</vt:i4>
      </vt:variant>
      <vt:variant>
        <vt:i4>5</vt:i4>
      </vt:variant>
      <vt:variant>
        <vt:lpwstr/>
      </vt:variant>
      <vt:variant>
        <vt:lpwstr>_Toc208416666</vt:lpwstr>
      </vt:variant>
      <vt:variant>
        <vt:i4>1245245</vt:i4>
      </vt:variant>
      <vt:variant>
        <vt:i4>1982</vt:i4>
      </vt:variant>
      <vt:variant>
        <vt:i4>0</vt:i4>
      </vt:variant>
      <vt:variant>
        <vt:i4>5</vt:i4>
      </vt:variant>
      <vt:variant>
        <vt:lpwstr/>
      </vt:variant>
      <vt:variant>
        <vt:lpwstr>_Toc208416665</vt:lpwstr>
      </vt:variant>
      <vt:variant>
        <vt:i4>1245245</vt:i4>
      </vt:variant>
      <vt:variant>
        <vt:i4>1976</vt:i4>
      </vt:variant>
      <vt:variant>
        <vt:i4>0</vt:i4>
      </vt:variant>
      <vt:variant>
        <vt:i4>5</vt:i4>
      </vt:variant>
      <vt:variant>
        <vt:lpwstr/>
      </vt:variant>
      <vt:variant>
        <vt:lpwstr>_Toc208416664</vt:lpwstr>
      </vt:variant>
      <vt:variant>
        <vt:i4>7405630</vt:i4>
      </vt:variant>
      <vt:variant>
        <vt:i4>1971</vt:i4>
      </vt:variant>
      <vt:variant>
        <vt:i4>0</vt:i4>
      </vt:variant>
      <vt:variant>
        <vt:i4>5</vt:i4>
      </vt:variant>
      <vt:variant>
        <vt:lpwstr>https://edudatabase.ctl-vu.nl/wp-content/uploads/2025/09/Figuur-4.5.png</vt:lpwstr>
      </vt:variant>
      <vt:variant>
        <vt:lpwstr/>
      </vt:variant>
      <vt:variant>
        <vt:i4>7405629</vt:i4>
      </vt:variant>
      <vt:variant>
        <vt:i4>1968</vt:i4>
      </vt:variant>
      <vt:variant>
        <vt:i4>0</vt:i4>
      </vt:variant>
      <vt:variant>
        <vt:i4>5</vt:i4>
      </vt:variant>
      <vt:variant>
        <vt:lpwstr>https://edudatabase.ctl-vu.nl/wp-content/uploads/2025/09/Figuur-3.1.png</vt:lpwstr>
      </vt:variant>
      <vt:variant>
        <vt:lpwstr/>
      </vt:variant>
      <vt:variant>
        <vt:i4>7012411</vt:i4>
      </vt:variant>
      <vt:variant>
        <vt:i4>1965</vt:i4>
      </vt:variant>
      <vt:variant>
        <vt:i4>0</vt:i4>
      </vt:variant>
      <vt:variant>
        <vt:i4>5</vt:i4>
      </vt:variant>
      <vt:variant>
        <vt:lpwstr>https://substackcdn.com/image/fetch/f_auto,q_auto:good,fl_progressive:steep/https%3A%2F%2Fsubstack-post-media.s3.amazonaws.com%2Fpublic%2Fimages%2F21550978-efd9-4aca-bfd8-55be56807d85_2506x1260.png</vt:lpwstr>
      </vt:variant>
      <vt:variant>
        <vt:lpwstr/>
      </vt:variant>
      <vt:variant>
        <vt:i4>6946927</vt:i4>
      </vt:variant>
      <vt:variant>
        <vt:i4>1962</vt:i4>
      </vt:variant>
      <vt:variant>
        <vt:i4>0</vt:i4>
      </vt:variant>
      <vt:variant>
        <vt:i4>5</vt:i4>
      </vt:variant>
      <vt:variant>
        <vt:lpwstr>https://substackcdn.com/image/fetch/f_auto,q_auto:good,fl_progressive:steep/https%3A%2F%2Fsubstack-post-media.s3.amazonaws.com%2Fpublic%2Fimages%2Ff586df9b-e5a1-4ddb-81bb-ca0eb5d99efa_2518x1544.png</vt:lpwstr>
      </vt:variant>
      <vt:variant>
        <vt:lpwstr/>
      </vt:variant>
      <vt:variant>
        <vt:i4>3866727</vt:i4>
      </vt:variant>
      <vt:variant>
        <vt:i4>1959</vt:i4>
      </vt:variant>
      <vt:variant>
        <vt:i4>0</vt:i4>
      </vt:variant>
      <vt:variant>
        <vt:i4>5</vt:i4>
      </vt:variant>
      <vt:variant>
        <vt:lpwstr>https://substackcdn.com/image/fetch/f_auto,q_auto:good,fl_progressive:steep/https%3A%2F%2Fsubstack-post-media.s3.amazonaws.com%2Fpublic%2Fimages%2F4a6b6ff7-950c-40f7-8ce3-389938dd38e3_1284x378.png</vt:lpwstr>
      </vt:variant>
      <vt:variant>
        <vt:lpwstr/>
      </vt:variant>
      <vt:variant>
        <vt:i4>2883609</vt:i4>
      </vt:variant>
      <vt:variant>
        <vt:i4>1956</vt:i4>
      </vt:variant>
      <vt:variant>
        <vt:i4>0</vt:i4>
      </vt:variant>
      <vt:variant>
        <vt:i4>5</vt:i4>
      </vt:variant>
      <vt:variant>
        <vt:lpwstr>https://www.pinecone.io/_next/image/?url=https%3A%2F%2Fcdn.sanity.io%2Fimages%2Fvr8gru94%2Fproduction%2F927ca8cc5d92ee75f36d7eb4bef4685c4e3118e5-2880x1370.png&amp;w=3840&amp;q=75</vt:lpwstr>
      </vt:variant>
      <vt:variant>
        <vt:lpwstr/>
      </vt:variant>
      <vt:variant>
        <vt:i4>7405630</vt:i4>
      </vt:variant>
      <vt:variant>
        <vt:i4>1953</vt:i4>
      </vt:variant>
      <vt:variant>
        <vt:i4>0</vt:i4>
      </vt:variant>
      <vt:variant>
        <vt:i4>5</vt:i4>
      </vt:variant>
      <vt:variant>
        <vt:lpwstr>https://edudatabase.ctl-vu.nl/wp-content/uploads/2025/09/Figuur-4.5.png</vt:lpwstr>
      </vt:variant>
      <vt:variant>
        <vt:lpwstr/>
      </vt:variant>
      <vt:variant>
        <vt:i4>393330</vt:i4>
      </vt:variant>
      <vt:variant>
        <vt:i4>1950</vt:i4>
      </vt:variant>
      <vt:variant>
        <vt:i4>0</vt:i4>
      </vt:variant>
      <vt:variant>
        <vt:i4>5</vt:i4>
      </vt:variant>
      <vt:variant>
        <vt:lpwstr>https://canvas.vu.nl/courses/83333/files/9170751/download?download_frd=1</vt:lpwstr>
      </vt:variant>
      <vt:variant>
        <vt:lpwstr/>
      </vt:variant>
      <vt:variant>
        <vt:i4>1966169</vt:i4>
      </vt:variant>
      <vt:variant>
        <vt:i4>1947</vt:i4>
      </vt:variant>
      <vt:variant>
        <vt:i4>0</vt:i4>
      </vt:variant>
      <vt:variant>
        <vt:i4>5</vt:i4>
      </vt:variant>
      <vt:variant>
        <vt:lpwstr>https://canvas.vu.nl/courses/83333/files/9170751/</vt:lpwstr>
      </vt:variant>
      <vt:variant>
        <vt:lpwstr/>
      </vt:variant>
      <vt:variant>
        <vt:i4>4522064</vt:i4>
      </vt:variant>
      <vt:variant>
        <vt:i4>1944</vt:i4>
      </vt:variant>
      <vt:variant>
        <vt:i4>0</vt:i4>
      </vt:variant>
      <vt:variant>
        <vt:i4>5</vt:i4>
      </vt:variant>
      <vt:variant>
        <vt:lpwstr>https://upload.wikimedia.org/wikipedia/commons/2/28/Artificial_neural_network_image_recognition.png</vt:lpwstr>
      </vt:variant>
      <vt:variant>
        <vt:lpwstr/>
      </vt:variant>
      <vt:variant>
        <vt:i4>524297</vt:i4>
      </vt:variant>
      <vt:variant>
        <vt:i4>1941</vt:i4>
      </vt:variant>
      <vt:variant>
        <vt:i4>0</vt:i4>
      </vt:variant>
      <vt:variant>
        <vt:i4>5</vt:i4>
      </vt:variant>
      <vt:variant>
        <vt:lpwstr>https://images.squarespace-cdn.com/content/v1/64398599b0c21f1705fb8fb3/4e25a8bd-e1c5-4f01-8ffd-13665eef7423/Defining+Generative+AI+Explainer+%281%29.png?format=1000w</vt:lpwstr>
      </vt:variant>
      <vt:variant>
        <vt:lpwstr/>
      </vt:variant>
      <vt:variant>
        <vt:i4>1441855</vt:i4>
      </vt:variant>
      <vt:variant>
        <vt:i4>1934</vt:i4>
      </vt:variant>
      <vt:variant>
        <vt:i4>0</vt:i4>
      </vt:variant>
      <vt:variant>
        <vt:i4>5</vt:i4>
      </vt:variant>
      <vt:variant>
        <vt:lpwstr/>
      </vt:variant>
      <vt:variant>
        <vt:lpwstr>_Toc208062334</vt:lpwstr>
      </vt:variant>
      <vt:variant>
        <vt:i4>1441855</vt:i4>
      </vt:variant>
      <vt:variant>
        <vt:i4>1928</vt:i4>
      </vt:variant>
      <vt:variant>
        <vt:i4>0</vt:i4>
      </vt:variant>
      <vt:variant>
        <vt:i4>5</vt:i4>
      </vt:variant>
      <vt:variant>
        <vt:lpwstr/>
      </vt:variant>
      <vt:variant>
        <vt:lpwstr>_Toc208062333</vt:lpwstr>
      </vt:variant>
      <vt:variant>
        <vt:i4>1441855</vt:i4>
      </vt:variant>
      <vt:variant>
        <vt:i4>1922</vt:i4>
      </vt:variant>
      <vt:variant>
        <vt:i4>0</vt:i4>
      </vt:variant>
      <vt:variant>
        <vt:i4>5</vt:i4>
      </vt:variant>
      <vt:variant>
        <vt:lpwstr/>
      </vt:variant>
      <vt:variant>
        <vt:lpwstr>_Toc208062332</vt:lpwstr>
      </vt:variant>
      <vt:variant>
        <vt:i4>1441855</vt:i4>
      </vt:variant>
      <vt:variant>
        <vt:i4>1916</vt:i4>
      </vt:variant>
      <vt:variant>
        <vt:i4>0</vt:i4>
      </vt:variant>
      <vt:variant>
        <vt:i4>5</vt:i4>
      </vt:variant>
      <vt:variant>
        <vt:lpwstr/>
      </vt:variant>
      <vt:variant>
        <vt:lpwstr>_Toc208062331</vt:lpwstr>
      </vt:variant>
      <vt:variant>
        <vt:i4>1441855</vt:i4>
      </vt:variant>
      <vt:variant>
        <vt:i4>1910</vt:i4>
      </vt:variant>
      <vt:variant>
        <vt:i4>0</vt:i4>
      </vt:variant>
      <vt:variant>
        <vt:i4>5</vt:i4>
      </vt:variant>
      <vt:variant>
        <vt:lpwstr/>
      </vt:variant>
      <vt:variant>
        <vt:lpwstr>_Toc208062330</vt:lpwstr>
      </vt:variant>
      <vt:variant>
        <vt:i4>1507391</vt:i4>
      </vt:variant>
      <vt:variant>
        <vt:i4>1904</vt:i4>
      </vt:variant>
      <vt:variant>
        <vt:i4>0</vt:i4>
      </vt:variant>
      <vt:variant>
        <vt:i4>5</vt:i4>
      </vt:variant>
      <vt:variant>
        <vt:lpwstr/>
      </vt:variant>
      <vt:variant>
        <vt:lpwstr>_Toc208062329</vt:lpwstr>
      </vt:variant>
      <vt:variant>
        <vt:i4>1507391</vt:i4>
      </vt:variant>
      <vt:variant>
        <vt:i4>1898</vt:i4>
      </vt:variant>
      <vt:variant>
        <vt:i4>0</vt:i4>
      </vt:variant>
      <vt:variant>
        <vt:i4>5</vt:i4>
      </vt:variant>
      <vt:variant>
        <vt:lpwstr/>
      </vt:variant>
      <vt:variant>
        <vt:lpwstr>_Toc208062328</vt:lpwstr>
      </vt:variant>
      <vt:variant>
        <vt:i4>1507391</vt:i4>
      </vt:variant>
      <vt:variant>
        <vt:i4>1892</vt:i4>
      </vt:variant>
      <vt:variant>
        <vt:i4>0</vt:i4>
      </vt:variant>
      <vt:variant>
        <vt:i4>5</vt:i4>
      </vt:variant>
      <vt:variant>
        <vt:lpwstr/>
      </vt:variant>
      <vt:variant>
        <vt:lpwstr>_Toc208062327</vt:lpwstr>
      </vt:variant>
      <vt:variant>
        <vt:i4>1507391</vt:i4>
      </vt:variant>
      <vt:variant>
        <vt:i4>1886</vt:i4>
      </vt:variant>
      <vt:variant>
        <vt:i4>0</vt:i4>
      </vt:variant>
      <vt:variant>
        <vt:i4>5</vt:i4>
      </vt:variant>
      <vt:variant>
        <vt:lpwstr/>
      </vt:variant>
      <vt:variant>
        <vt:lpwstr>_Toc208062326</vt:lpwstr>
      </vt:variant>
      <vt:variant>
        <vt:i4>1507391</vt:i4>
      </vt:variant>
      <vt:variant>
        <vt:i4>1880</vt:i4>
      </vt:variant>
      <vt:variant>
        <vt:i4>0</vt:i4>
      </vt:variant>
      <vt:variant>
        <vt:i4>5</vt:i4>
      </vt:variant>
      <vt:variant>
        <vt:lpwstr/>
      </vt:variant>
      <vt:variant>
        <vt:lpwstr>_Toc208062325</vt:lpwstr>
      </vt:variant>
      <vt:variant>
        <vt:i4>1507391</vt:i4>
      </vt:variant>
      <vt:variant>
        <vt:i4>1874</vt:i4>
      </vt:variant>
      <vt:variant>
        <vt:i4>0</vt:i4>
      </vt:variant>
      <vt:variant>
        <vt:i4>5</vt:i4>
      </vt:variant>
      <vt:variant>
        <vt:lpwstr/>
      </vt:variant>
      <vt:variant>
        <vt:lpwstr>_Toc208062324</vt:lpwstr>
      </vt:variant>
      <vt:variant>
        <vt:i4>1507391</vt:i4>
      </vt:variant>
      <vt:variant>
        <vt:i4>1868</vt:i4>
      </vt:variant>
      <vt:variant>
        <vt:i4>0</vt:i4>
      </vt:variant>
      <vt:variant>
        <vt:i4>5</vt:i4>
      </vt:variant>
      <vt:variant>
        <vt:lpwstr/>
      </vt:variant>
      <vt:variant>
        <vt:lpwstr>_Toc208062323</vt:lpwstr>
      </vt:variant>
      <vt:variant>
        <vt:i4>1507391</vt:i4>
      </vt:variant>
      <vt:variant>
        <vt:i4>1862</vt:i4>
      </vt:variant>
      <vt:variant>
        <vt:i4>0</vt:i4>
      </vt:variant>
      <vt:variant>
        <vt:i4>5</vt:i4>
      </vt:variant>
      <vt:variant>
        <vt:lpwstr/>
      </vt:variant>
      <vt:variant>
        <vt:lpwstr>_Toc208062322</vt:lpwstr>
      </vt:variant>
      <vt:variant>
        <vt:i4>1507391</vt:i4>
      </vt:variant>
      <vt:variant>
        <vt:i4>1856</vt:i4>
      </vt:variant>
      <vt:variant>
        <vt:i4>0</vt:i4>
      </vt:variant>
      <vt:variant>
        <vt:i4>5</vt:i4>
      </vt:variant>
      <vt:variant>
        <vt:lpwstr/>
      </vt:variant>
      <vt:variant>
        <vt:lpwstr>_Toc208062321</vt:lpwstr>
      </vt:variant>
      <vt:variant>
        <vt:i4>1507391</vt:i4>
      </vt:variant>
      <vt:variant>
        <vt:i4>1850</vt:i4>
      </vt:variant>
      <vt:variant>
        <vt:i4>0</vt:i4>
      </vt:variant>
      <vt:variant>
        <vt:i4>5</vt:i4>
      </vt:variant>
      <vt:variant>
        <vt:lpwstr/>
      </vt:variant>
      <vt:variant>
        <vt:lpwstr>_Toc208062320</vt:lpwstr>
      </vt:variant>
      <vt:variant>
        <vt:i4>1310783</vt:i4>
      </vt:variant>
      <vt:variant>
        <vt:i4>1844</vt:i4>
      </vt:variant>
      <vt:variant>
        <vt:i4>0</vt:i4>
      </vt:variant>
      <vt:variant>
        <vt:i4>5</vt:i4>
      </vt:variant>
      <vt:variant>
        <vt:lpwstr/>
      </vt:variant>
      <vt:variant>
        <vt:lpwstr>_Toc208062319</vt:lpwstr>
      </vt:variant>
      <vt:variant>
        <vt:i4>1310783</vt:i4>
      </vt:variant>
      <vt:variant>
        <vt:i4>1838</vt:i4>
      </vt:variant>
      <vt:variant>
        <vt:i4>0</vt:i4>
      </vt:variant>
      <vt:variant>
        <vt:i4>5</vt:i4>
      </vt:variant>
      <vt:variant>
        <vt:lpwstr/>
      </vt:variant>
      <vt:variant>
        <vt:lpwstr>_Toc208062318</vt:lpwstr>
      </vt:variant>
      <vt:variant>
        <vt:i4>1310783</vt:i4>
      </vt:variant>
      <vt:variant>
        <vt:i4>1832</vt:i4>
      </vt:variant>
      <vt:variant>
        <vt:i4>0</vt:i4>
      </vt:variant>
      <vt:variant>
        <vt:i4>5</vt:i4>
      </vt:variant>
      <vt:variant>
        <vt:lpwstr/>
      </vt:variant>
      <vt:variant>
        <vt:lpwstr>_Toc208062317</vt:lpwstr>
      </vt:variant>
      <vt:variant>
        <vt:i4>1310783</vt:i4>
      </vt:variant>
      <vt:variant>
        <vt:i4>1826</vt:i4>
      </vt:variant>
      <vt:variant>
        <vt:i4>0</vt:i4>
      </vt:variant>
      <vt:variant>
        <vt:i4>5</vt:i4>
      </vt:variant>
      <vt:variant>
        <vt:lpwstr/>
      </vt:variant>
      <vt:variant>
        <vt:lpwstr>_Toc208062316</vt:lpwstr>
      </vt:variant>
      <vt:variant>
        <vt:i4>1310783</vt:i4>
      </vt:variant>
      <vt:variant>
        <vt:i4>1820</vt:i4>
      </vt:variant>
      <vt:variant>
        <vt:i4>0</vt:i4>
      </vt:variant>
      <vt:variant>
        <vt:i4>5</vt:i4>
      </vt:variant>
      <vt:variant>
        <vt:lpwstr/>
      </vt:variant>
      <vt:variant>
        <vt:lpwstr>_Toc208062315</vt:lpwstr>
      </vt:variant>
      <vt:variant>
        <vt:i4>1310783</vt:i4>
      </vt:variant>
      <vt:variant>
        <vt:i4>1814</vt:i4>
      </vt:variant>
      <vt:variant>
        <vt:i4>0</vt:i4>
      </vt:variant>
      <vt:variant>
        <vt:i4>5</vt:i4>
      </vt:variant>
      <vt:variant>
        <vt:lpwstr/>
      </vt:variant>
      <vt:variant>
        <vt:lpwstr>_Toc208062314</vt:lpwstr>
      </vt:variant>
      <vt:variant>
        <vt:i4>1310783</vt:i4>
      </vt:variant>
      <vt:variant>
        <vt:i4>1808</vt:i4>
      </vt:variant>
      <vt:variant>
        <vt:i4>0</vt:i4>
      </vt:variant>
      <vt:variant>
        <vt:i4>5</vt:i4>
      </vt:variant>
      <vt:variant>
        <vt:lpwstr/>
      </vt:variant>
      <vt:variant>
        <vt:lpwstr>_Toc208062313</vt:lpwstr>
      </vt:variant>
      <vt:variant>
        <vt:i4>131194</vt:i4>
      </vt:variant>
      <vt:variant>
        <vt:i4>1803</vt:i4>
      </vt:variant>
      <vt:variant>
        <vt:i4>0</vt:i4>
      </vt:variant>
      <vt:variant>
        <vt:i4>5</vt:i4>
      </vt:variant>
      <vt:variant>
        <vt:lpwstr>https://canvas.vu.nl/courses/83333/discussion_topics/876573</vt:lpwstr>
      </vt:variant>
      <vt:variant>
        <vt:lpwstr/>
      </vt:variant>
      <vt:variant>
        <vt:i4>3276903</vt:i4>
      </vt:variant>
      <vt:variant>
        <vt:i4>1782</vt:i4>
      </vt:variant>
      <vt:variant>
        <vt:i4>0</vt:i4>
      </vt:variant>
      <vt:variant>
        <vt:i4>5</vt:i4>
      </vt:variant>
      <vt:variant>
        <vt:lpwstr>https://vu.nl/nl/onderwijs/meer-over/de-ai-maturity-in-education-scan-aimes</vt:lpwstr>
      </vt:variant>
      <vt:variant>
        <vt:lpwstr/>
      </vt:variant>
      <vt:variant>
        <vt:i4>6815854</vt:i4>
      </vt:variant>
      <vt:variant>
        <vt:i4>1623</vt:i4>
      </vt:variant>
      <vt:variant>
        <vt:i4>0</vt:i4>
      </vt:variant>
      <vt:variant>
        <vt:i4>5</vt:i4>
      </vt:variant>
      <vt:variant>
        <vt:lpwstr>https://www.bnr.nl/podcast/de-technoloog/10567176/ai-in-de-gezondheidszorg-doorbraak-of-overgewaardeerd</vt:lpwstr>
      </vt:variant>
      <vt:variant>
        <vt:lpwstr/>
      </vt:variant>
      <vt:variant>
        <vt:i4>6619189</vt:i4>
      </vt:variant>
      <vt:variant>
        <vt:i4>1617</vt:i4>
      </vt:variant>
      <vt:variant>
        <vt:i4>0</vt:i4>
      </vt:variant>
      <vt:variant>
        <vt:i4>5</vt:i4>
      </vt:variant>
      <vt:variant>
        <vt:lpwstr>https://maken.wikiwijs.nl/217678/Slim_studeren_met_AI__Bachelor_</vt:lpwstr>
      </vt:variant>
      <vt:variant>
        <vt:lpwstr/>
      </vt:variant>
      <vt:variant>
        <vt:i4>6619189</vt:i4>
      </vt:variant>
      <vt:variant>
        <vt:i4>1614</vt:i4>
      </vt:variant>
      <vt:variant>
        <vt:i4>0</vt:i4>
      </vt:variant>
      <vt:variant>
        <vt:i4>5</vt:i4>
      </vt:variant>
      <vt:variant>
        <vt:lpwstr>https://maken.wikiwijs.nl/217678/Slim_studeren_met_AI__Bachelor_</vt:lpwstr>
      </vt:variant>
      <vt:variant>
        <vt:lpwstr/>
      </vt:variant>
      <vt:variant>
        <vt:i4>4194380</vt:i4>
      </vt:variant>
      <vt:variant>
        <vt:i4>1605</vt:i4>
      </vt:variant>
      <vt:variant>
        <vt:i4>0</vt:i4>
      </vt:variant>
      <vt:variant>
        <vt:i4>5</vt:i4>
      </vt:variant>
      <vt:variant>
        <vt:lpwstr>https://www2.fgw.vu.nl/taalmateriaal/acad-uitdr/index.php</vt:lpwstr>
      </vt:variant>
      <vt:variant>
        <vt:lpwstr/>
      </vt:variant>
      <vt:variant>
        <vt:i4>3014760</vt:i4>
      </vt:variant>
      <vt:variant>
        <vt:i4>1602</vt:i4>
      </vt:variant>
      <vt:variant>
        <vt:i4>0</vt:i4>
      </vt:variant>
      <vt:variant>
        <vt:i4>5</vt:i4>
      </vt:variant>
      <vt:variant>
        <vt:lpwstr>https://www2.fgw.vu.nl/www/nls-online/</vt:lpwstr>
      </vt:variant>
      <vt:variant>
        <vt:lpwstr/>
      </vt:variant>
      <vt:variant>
        <vt:i4>7405628</vt:i4>
      </vt:variant>
      <vt:variant>
        <vt:i4>1599</vt:i4>
      </vt:variant>
      <vt:variant>
        <vt:i4>0</vt:i4>
      </vt:variant>
      <vt:variant>
        <vt:i4>5</vt:i4>
      </vt:variant>
      <vt:variant>
        <vt:lpwstr>https://www2.fgw.vu.nl/</vt:lpwstr>
      </vt:variant>
      <vt:variant>
        <vt:lpwstr/>
      </vt:variant>
      <vt:variant>
        <vt:i4>1310785</vt:i4>
      </vt:variant>
      <vt:variant>
        <vt:i4>1596</vt:i4>
      </vt:variant>
      <vt:variant>
        <vt:i4>0</vt:i4>
      </vt:variant>
      <vt:variant>
        <vt:i4>5</vt:i4>
      </vt:variant>
      <vt:variant>
        <vt:lpwstr>https://onzetaal.nl/taalloket/modern-taalgebruik</vt:lpwstr>
      </vt:variant>
      <vt:variant>
        <vt:lpwstr/>
      </vt:variant>
      <vt:variant>
        <vt:i4>7536724</vt:i4>
      </vt:variant>
      <vt:variant>
        <vt:i4>1590</vt:i4>
      </vt:variant>
      <vt:variant>
        <vt:i4>0</vt:i4>
      </vt:variant>
      <vt:variant>
        <vt:i4>5</vt:i4>
      </vt:variant>
      <vt:variant>
        <vt:lpwstr>https://en.wikipedia.org/wiki/Wikipedia:Signs_of_AI_writing</vt:lpwstr>
      </vt:variant>
      <vt:variant>
        <vt:lpwstr/>
      </vt:variant>
      <vt:variant>
        <vt:i4>6946867</vt:i4>
      </vt:variant>
      <vt:variant>
        <vt:i4>1581</vt:i4>
      </vt:variant>
      <vt:variant>
        <vt:i4>0</vt:i4>
      </vt:variant>
      <vt:variant>
        <vt:i4>5</vt:i4>
      </vt:variant>
      <vt:variant>
        <vt:lpwstr>https://www.frankwatching.com/archive/2023/11/28/chatgpt-nederlandse-taal/</vt:lpwstr>
      </vt:variant>
      <vt:variant>
        <vt:lpwstr/>
      </vt:variant>
      <vt:variant>
        <vt:i4>5046276</vt:i4>
      </vt:variant>
      <vt:variant>
        <vt:i4>1578</vt:i4>
      </vt:variant>
      <vt:variant>
        <vt:i4>0</vt:i4>
      </vt:variant>
      <vt:variant>
        <vt:i4>5</vt:i4>
      </vt:variant>
      <vt:variant>
        <vt:lpwstr>https://www.te-learning.nl/blog/kunnen-we-analyseren-of-een-tekst-is-geschreven-door-generatieve-ai/</vt:lpwstr>
      </vt:variant>
      <vt:variant>
        <vt:lpwstr/>
      </vt:variant>
      <vt:variant>
        <vt:i4>6946867</vt:i4>
      </vt:variant>
      <vt:variant>
        <vt:i4>1575</vt:i4>
      </vt:variant>
      <vt:variant>
        <vt:i4>0</vt:i4>
      </vt:variant>
      <vt:variant>
        <vt:i4>5</vt:i4>
      </vt:variant>
      <vt:variant>
        <vt:lpwstr>https://www.frankwatching.com/archive/2023/11/28/chatgpt-nederlandse-taal/</vt:lpwstr>
      </vt:variant>
      <vt:variant>
        <vt:lpwstr/>
      </vt:variant>
      <vt:variant>
        <vt:i4>6029414</vt:i4>
      </vt:variant>
      <vt:variant>
        <vt:i4>1572</vt:i4>
      </vt:variant>
      <vt:variant>
        <vt:i4>0</vt:i4>
      </vt:variant>
      <vt:variant>
        <vt:i4>5</vt:i4>
      </vt:variant>
      <vt:variant>
        <vt:lpwstr>https://medium.com/@brentcsutoras/the-em-dash-dilemma-how-a-punctuation-mark-became-ais-stubborn-signature-684fbcc9f559</vt:lpwstr>
      </vt:variant>
      <vt:variant>
        <vt:lpwstr/>
      </vt:variant>
      <vt:variant>
        <vt:i4>7274532</vt:i4>
      </vt:variant>
      <vt:variant>
        <vt:i4>1569</vt:i4>
      </vt:variant>
      <vt:variant>
        <vt:i4>0</vt:i4>
      </vt:variant>
      <vt:variant>
        <vt:i4>5</vt:i4>
      </vt:variant>
      <vt:variant>
        <vt:lpwstr>https://oliveropdebeeck.com/chatgpt-herkennen/</vt:lpwstr>
      </vt:variant>
      <vt:variant>
        <vt:lpwstr/>
      </vt:variant>
      <vt:variant>
        <vt:i4>6946867</vt:i4>
      </vt:variant>
      <vt:variant>
        <vt:i4>1566</vt:i4>
      </vt:variant>
      <vt:variant>
        <vt:i4>0</vt:i4>
      </vt:variant>
      <vt:variant>
        <vt:i4>5</vt:i4>
      </vt:variant>
      <vt:variant>
        <vt:lpwstr>https://www.frankwatching.com/archive/2023/11/28/chatgpt-nederlandse-taal/</vt:lpwstr>
      </vt:variant>
      <vt:variant>
        <vt:lpwstr/>
      </vt:variant>
      <vt:variant>
        <vt:i4>6946867</vt:i4>
      </vt:variant>
      <vt:variant>
        <vt:i4>1563</vt:i4>
      </vt:variant>
      <vt:variant>
        <vt:i4>0</vt:i4>
      </vt:variant>
      <vt:variant>
        <vt:i4>5</vt:i4>
      </vt:variant>
      <vt:variant>
        <vt:lpwstr>https://www.frankwatching.com/archive/2023/11/28/chatgpt-nederlandse-taal/</vt:lpwstr>
      </vt:variant>
      <vt:variant>
        <vt:lpwstr/>
      </vt:variant>
      <vt:variant>
        <vt:i4>6357099</vt:i4>
      </vt:variant>
      <vt:variant>
        <vt:i4>1560</vt:i4>
      </vt:variant>
      <vt:variant>
        <vt:i4>0</vt:i4>
      </vt:variant>
      <vt:variant>
        <vt:i4>5</vt:i4>
      </vt:variant>
      <vt:variant>
        <vt:lpwstr>https://optimusonline.nl/ai-content-of-generatieve-ai/</vt:lpwstr>
      </vt:variant>
      <vt:variant>
        <vt:lpwstr/>
      </vt:variant>
      <vt:variant>
        <vt:i4>4194377</vt:i4>
      </vt:variant>
      <vt:variant>
        <vt:i4>1557</vt:i4>
      </vt:variant>
      <vt:variant>
        <vt:i4>0</vt:i4>
      </vt:variant>
      <vt:variant>
        <vt:i4>5</vt:i4>
      </vt:variant>
      <vt:variant>
        <vt:lpwstr>https://neerlandistiek.nl/2023/01/chatgpt-de-rapportcijfers/</vt:lpwstr>
      </vt:variant>
      <vt:variant>
        <vt:lpwstr/>
      </vt:variant>
      <vt:variant>
        <vt:i4>7077948</vt:i4>
      </vt:variant>
      <vt:variant>
        <vt:i4>1554</vt:i4>
      </vt:variant>
      <vt:variant>
        <vt:i4>0</vt:i4>
      </vt:variant>
      <vt:variant>
        <vt:i4>5</vt:i4>
      </vt:variant>
      <vt:variant>
        <vt:lpwstr>https://www.taalvoutjes.nl/meestgemaakte-taalfouten</vt:lpwstr>
      </vt:variant>
      <vt:variant>
        <vt:lpwstr/>
      </vt:variant>
      <vt:variant>
        <vt:i4>7077948</vt:i4>
      </vt:variant>
      <vt:variant>
        <vt:i4>1551</vt:i4>
      </vt:variant>
      <vt:variant>
        <vt:i4>0</vt:i4>
      </vt:variant>
      <vt:variant>
        <vt:i4>5</vt:i4>
      </vt:variant>
      <vt:variant>
        <vt:lpwstr>https://www.taalvoutjes.nl/meestgemaakte-taalfouten</vt:lpwstr>
      </vt:variant>
      <vt:variant>
        <vt:lpwstr/>
      </vt:variant>
      <vt:variant>
        <vt:i4>7077948</vt:i4>
      </vt:variant>
      <vt:variant>
        <vt:i4>1548</vt:i4>
      </vt:variant>
      <vt:variant>
        <vt:i4>0</vt:i4>
      </vt:variant>
      <vt:variant>
        <vt:i4>5</vt:i4>
      </vt:variant>
      <vt:variant>
        <vt:lpwstr>https://www.taalvoutjes.nl/meestgemaakte-taalfouten</vt:lpwstr>
      </vt:variant>
      <vt:variant>
        <vt:lpwstr/>
      </vt:variant>
      <vt:variant>
        <vt:i4>6488168</vt:i4>
      </vt:variant>
      <vt:variant>
        <vt:i4>1533</vt:i4>
      </vt:variant>
      <vt:variant>
        <vt:i4>0</vt:i4>
      </vt:variant>
      <vt:variant>
        <vt:i4>5</vt:i4>
      </vt:variant>
      <vt:variant>
        <vt:lpwstr>https://claude.site/artifacts/e3b5b4a4-88c4-46b8-938a-55acec52443f</vt:lpwstr>
      </vt:variant>
      <vt:variant>
        <vt:lpwstr/>
      </vt:variant>
      <vt:variant>
        <vt:i4>196618</vt:i4>
      </vt:variant>
      <vt:variant>
        <vt:i4>1482</vt:i4>
      </vt:variant>
      <vt:variant>
        <vt:i4>0</vt:i4>
      </vt:variant>
      <vt:variant>
        <vt:i4>5</vt:i4>
      </vt:variant>
      <vt:variant>
        <vt:lpwstr>https://vu.nl/en/about-vu/faculties/school-of-humanities/more-about/alp-for-students</vt:lpwstr>
      </vt:variant>
      <vt:variant>
        <vt:lpwstr/>
      </vt:variant>
      <vt:variant>
        <vt:i4>6619189</vt:i4>
      </vt:variant>
      <vt:variant>
        <vt:i4>1479</vt:i4>
      </vt:variant>
      <vt:variant>
        <vt:i4>0</vt:i4>
      </vt:variant>
      <vt:variant>
        <vt:i4>5</vt:i4>
      </vt:variant>
      <vt:variant>
        <vt:lpwstr>https://maken.wikiwijs.nl/217678/Slim_studeren_met_AI__Bachelor_</vt:lpwstr>
      </vt:variant>
      <vt:variant>
        <vt:lpwstr/>
      </vt:variant>
      <vt:variant>
        <vt:i4>131194</vt:i4>
      </vt:variant>
      <vt:variant>
        <vt:i4>1470</vt:i4>
      </vt:variant>
      <vt:variant>
        <vt:i4>0</vt:i4>
      </vt:variant>
      <vt:variant>
        <vt:i4>5</vt:i4>
      </vt:variant>
      <vt:variant>
        <vt:lpwstr>https://canvas.vu.nl/courses/83333/discussion_topics/876574</vt:lpwstr>
      </vt:variant>
      <vt:variant>
        <vt:lpwstr/>
      </vt:variant>
      <vt:variant>
        <vt:i4>2490490</vt:i4>
      </vt:variant>
      <vt:variant>
        <vt:i4>1467</vt:i4>
      </vt:variant>
      <vt:variant>
        <vt:i4>0</vt:i4>
      </vt:variant>
      <vt:variant>
        <vt:i4>5</vt:i4>
      </vt:variant>
      <vt:variant>
        <vt:lpwstr>https://canvas.vu.nl/courses/83333/pages/activiteit-ai-environmental-challenge</vt:lpwstr>
      </vt:variant>
      <vt:variant>
        <vt:lpwstr/>
      </vt:variant>
      <vt:variant>
        <vt:i4>1966162</vt:i4>
      </vt:variant>
      <vt:variant>
        <vt:i4>1458</vt:i4>
      </vt:variant>
      <vt:variant>
        <vt:i4>0</vt:i4>
      </vt:variant>
      <vt:variant>
        <vt:i4>5</vt:i4>
      </vt:variant>
      <vt:variant>
        <vt:lpwstr>https://www.trouw.nl/podcasts/hoe-vervuilend-is-chatgpt~b47f55b5/</vt:lpwstr>
      </vt:variant>
      <vt:variant>
        <vt:lpwstr/>
      </vt:variant>
      <vt:variant>
        <vt:i4>2752557</vt:i4>
      </vt:variant>
      <vt:variant>
        <vt:i4>1299</vt:i4>
      </vt:variant>
      <vt:variant>
        <vt:i4>0</vt:i4>
      </vt:variant>
      <vt:variant>
        <vt:i4>5</vt:i4>
      </vt:variant>
      <vt:variant>
        <vt:lpwstr>https://www.datacenterfrontier.com/machine-learning/article/55244139/the-colossus-ai-supercomputer-elon-musks-drive-toward-data-center-ai-technology-domination</vt:lpwstr>
      </vt:variant>
      <vt:variant>
        <vt:lpwstr/>
      </vt:variant>
      <vt:variant>
        <vt:i4>3997745</vt:i4>
      </vt:variant>
      <vt:variant>
        <vt:i4>1290</vt:i4>
      </vt:variant>
      <vt:variant>
        <vt:i4>0</vt:i4>
      </vt:variant>
      <vt:variant>
        <vt:i4>5</vt:i4>
      </vt:variant>
      <vt:variant>
        <vt:lpwstr>https://www.northcdatacenters.com/</vt:lpwstr>
      </vt:variant>
      <vt:variant>
        <vt:lpwstr/>
      </vt:variant>
      <vt:variant>
        <vt:i4>4980739</vt:i4>
      </vt:variant>
      <vt:variant>
        <vt:i4>1182</vt:i4>
      </vt:variant>
      <vt:variant>
        <vt:i4>0</vt:i4>
      </vt:variant>
      <vt:variant>
        <vt:i4>5</vt:i4>
      </vt:variant>
      <vt:variant>
        <vt:lpwstr>https://huggingface.co/models</vt:lpwstr>
      </vt:variant>
      <vt:variant>
        <vt:lpwstr/>
      </vt:variant>
      <vt:variant>
        <vt:i4>2162799</vt:i4>
      </vt:variant>
      <vt:variant>
        <vt:i4>1170</vt:i4>
      </vt:variant>
      <vt:variant>
        <vt:i4>0</vt:i4>
      </vt:variant>
      <vt:variant>
        <vt:i4>5</vt:i4>
      </vt:variant>
      <vt:variant>
        <vt:lpwstr>https://cesaregardito.substack.com/p/the-delve-incident</vt:lpwstr>
      </vt:variant>
      <vt:variant>
        <vt:lpwstr/>
      </vt:variant>
      <vt:variant>
        <vt:i4>3407930</vt:i4>
      </vt:variant>
      <vt:variant>
        <vt:i4>1041</vt:i4>
      </vt:variant>
      <vt:variant>
        <vt:i4>0</vt:i4>
      </vt:variant>
      <vt:variant>
        <vt:i4>5</vt:i4>
      </vt:variant>
      <vt:variant>
        <vt:lpwstr>https://www.3blue1brown.com/topics/neural-networks</vt:lpwstr>
      </vt:variant>
      <vt:variant>
        <vt:lpwstr/>
      </vt:variant>
      <vt:variant>
        <vt:i4>7798908</vt:i4>
      </vt:variant>
      <vt:variant>
        <vt:i4>933</vt:i4>
      </vt:variant>
      <vt:variant>
        <vt:i4>0</vt:i4>
      </vt:variant>
      <vt:variant>
        <vt:i4>5</vt:i4>
      </vt:variant>
      <vt:variant>
        <vt:lpwstr>https://www.youtube.com/watch?v=2IK3DFHRFfw</vt:lpwstr>
      </vt:variant>
      <vt:variant>
        <vt:lpwstr/>
      </vt:variant>
      <vt:variant>
        <vt:i4>3866659</vt:i4>
      </vt:variant>
      <vt:variant>
        <vt:i4>921</vt:i4>
      </vt:variant>
      <vt:variant>
        <vt:i4>0</vt:i4>
      </vt:variant>
      <vt:variant>
        <vt:i4>5</vt:i4>
      </vt:variant>
      <vt:variant>
        <vt:lpwstr>https://vu.nl/nl/onderwijs/meer-over/algemene-vaardigheden</vt:lpwstr>
      </vt:variant>
      <vt:variant>
        <vt:lpwstr/>
      </vt:variant>
      <vt:variant>
        <vt:i4>4521994</vt:i4>
      </vt:variant>
      <vt:variant>
        <vt:i4>918</vt:i4>
      </vt:variant>
      <vt:variant>
        <vt:i4>0</vt:i4>
      </vt:variant>
      <vt:variant>
        <vt:i4>5</vt:i4>
      </vt:variant>
      <vt:variant>
        <vt:lpwstr>https://vu.nl/nl/student/tentamens/generatieve-ai-jouw-gebruik-onze-verwachtingen</vt:lpwstr>
      </vt:variant>
      <vt:variant>
        <vt:lpwstr/>
      </vt:variant>
      <vt:variant>
        <vt:i4>458775</vt:i4>
      </vt:variant>
      <vt:variant>
        <vt:i4>915</vt:i4>
      </vt:variant>
      <vt:variant>
        <vt:i4>0</vt:i4>
      </vt:variant>
      <vt:variant>
        <vt:i4>5</vt:i4>
      </vt:variant>
      <vt:variant>
        <vt:lpwstr>https://www.ai-cursus.nl/</vt:lpwstr>
      </vt:variant>
      <vt:variant>
        <vt:lpwstr/>
      </vt:variant>
      <vt:variant>
        <vt:i4>6815791</vt:i4>
      </vt:variant>
      <vt:variant>
        <vt:i4>912</vt:i4>
      </vt:variant>
      <vt:variant>
        <vt:i4>0</vt:i4>
      </vt:variant>
      <vt:variant>
        <vt:i4>5</vt:i4>
      </vt:variant>
      <vt:variant>
        <vt:lpwstr>https://tlc.uva.nl/en/article/ai-offers-new-possibilities-for-education-and-assessment/</vt:lpwstr>
      </vt:variant>
      <vt:variant>
        <vt:lpwstr/>
      </vt:variant>
      <vt:variant>
        <vt:i4>3407927</vt:i4>
      </vt:variant>
      <vt:variant>
        <vt:i4>909</vt:i4>
      </vt:variant>
      <vt:variant>
        <vt:i4>0</vt:i4>
      </vt:variant>
      <vt:variant>
        <vt:i4>5</vt:i4>
      </vt:variant>
      <vt:variant>
        <vt:lpwstr>https://teach.cbs.dk/genai-course/</vt:lpwstr>
      </vt:variant>
      <vt:variant>
        <vt:lpwstr/>
      </vt:variant>
      <vt:variant>
        <vt:i4>3801136</vt:i4>
      </vt:variant>
      <vt:variant>
        <vt:i4>906</vt:i4>
      </vt:variant>
      <vt:variant>
        <vt:i4>0</vt:i4>
      </vt:variant>
      <vt:variant>
        <vt:i4>5</vt:i4>
      </vt:variant>
      <vt:variant>
        <vt:lpwstr>https://edusources.nl/materials/2bee669c-264e-461b-af05-2f54351496d1/critical-ai-literacy-e-learning-course</vt:lpwstr>
      </vt:variant>
      <vt:variant>
        <vt:lpwstr/>
      </vt:variant>
      <vt:variant>
        <vt:i4>3276903</vt:i4>
      </vt:variant>
      <vt:variant>
        <vt:i4>903</vt:i4>
      </vt:variant>
      <vt:variant>
        <vt:i4>0</vt:i4>
      </vt:variant>
      <vt:variant>
        <vt:i4>5</vt:i4>
      </vt:variant>
      <vt:variant>
        <vt:lpwstr>https://vu.nl/nl/onderwijs/meer-over/de-ai-maturity-in-education-scan-aimes</vt:lpwstr>
      </vt:variant>
      <vt:variant>
        <vt:lpwstr/>
      </vt:variant>
      <vt:variant>
        <vt:i4>6160395</vt:i4>
      </vt:variant>
      <vt:variant>
        <vt:i4>900</vt:i4>
      </vt:variant>
      <vt:variant>
        <vt:i4>0</vt:i4>
      </vt:variant>
      <vt:variant>
        <vt:i4>5</vt:i4>
      </vt:variant>
      <vt:variant>
        <vt:lpwstr>https://www.youtube.com/playlist?list=PLZHQObOWTQDNU6R1_67000Dx_ZCJB-3pi</vt:lpwstr>
      </vt:variant>
      <vt:variant>
        <vt:lpwstr/>
      </vt:variant>
      <vt:variant>
        <vt:i4>3932207</vt:i4>
      </vt:variant>
      <vt:variant>
        <vt:i4>897</vt:i4>
      </vt:variant>
      <vt:variant>
        <vt:i4>0</vt:i4>
      </vt:variant>
      <vt:variant>
        <vt:i4>5</vt:i4>
      </vt:variant>
      <vt:variant>
        <vt:lpwstr>https://aivoorstudenten.nl/</vt:lpwstr>
      </vt:variant>
      <vt:variant>
        <vt:lpwstr/>
      </vt:variant>
      <vt:variant>
        <vt:i4>131194</vt:i4>
      </vt:variant>
      <vt:variant>
        <vt:i4>894</vt:i4>
      </vt:variant>
      <vt:variant>
        <vt:i4>0</vt:i4>
      </vt:variant>
      <vt:variant>
        <vt:i4>5</vt:i4>
      </vt:variant>
      <vt:variant>
        <vt:lpwstr>https://canvas.vu.nl/courses/83333/discussion_topics/876575</vt:lpwstr>
      </vt:variant>
      <vt:variant>
        <vt:lpwstr/>
      </vt:variant>
      <vt:variant>
        <vt:i4>5439517</vt:i4>
      </vt:variant>
      <vt:variant>
        <vt:i4>882</vt:i4>
      </vt:variant>
      <vt:variant>
        <vt:i4>0</vt:i4>
      </vt:variant>
      <vt:variant>
        <vt:i4>5</vt:i4>
      </vt:variant>
      <vt:variant>
        <vt:lpwstr>https://vu.nl/en/employee/didactics/teach-your-students-to-use-chatgpt-as-a-personal-teacher</vt:lpwstr>
      </vt:variant>
      <vt:variant>
        <vt:lpwstr/>
      </vt:variant>
      <vt:variant>
        <vt:i4>1769552</vt:i4>
      </vt:variant>
      <vt:variant>
        <vt:i4>879</vt:i4>
      </vt:variant>
      <vt:variant>
        <vt:i4>0</vt:i4>
      </vt:variant>
      <vt:variant>
        <vt:i4>5</vt:i4>
      </vt:variant>
      <vt:variant>
        <vt:lpwstr>https://vu.nl/en/student/examinations/academic-integrity</vt:lpwstr>
      </vt:variant>
      <vt:variant>
        <vt:lpwstr/>
      </vt:variant>
      <vt:variant>
        <vt:i4>4521994</vt:i4>
      </vt:variant>
      <vt:variant>
        <vt:i4>876</vt:i4>
      </vt:variant>
      <vt:variant>
        <vt:i4>0</vt:i4>
      </vt:variant>
      <vt:variant>
        <vt:i4>5</vt:i4>
      </vt:variant>
      <vt:variant>
        <vt:lpwstr>https://vu.nl/nl/student/tentamens/generatieve-ai-jouw-gebruik-onze-verwachtingen</vt:lpwstr>
      </vt:variant>
      <vt:variant>
        <vt:lpwstr/>
      </vt:variant>
      <vt:variant>
        <vt:i4>3276903</vt:i4>
      </vt:variant>
      <vt:variant>
        <vt:i4>867</vt:i4>
      </vt:variant>
      <vt:variant>
        <vt:i4>0</vt:i4>
      </vt:variant>
      <vt:variant>
        <vt:i4>5</vt:i4>
      </vt:variant>
      <vt:variant>
        <vt:lpwstr>https://vu.nl/nl/onderwijs/meer-over/de-ai-maturity-in-education-scan-aimes</vt:lpwstr>
      </vt:variant>
      <vt:variant>
        <vt:lpwstr/>
      </vt:variant>
      <vt:variant>
        <vt:i4>3801140</vt:i4>
      </vt:variant>
      <vt:variant>
        <vt:i4>864</vt:i4>
      </vt:variant>
      <vt:variant>
        <vt:i4>0</vt:i4>
      </vt:variant>
      <vt:variant>
        <vt:i4>5</vt:i4>
      </vt:variant>
      <vt:variant>
        <vt:lpwstr>https://buas.libguides.com/az/ai-tools</vt:lpwstr>
      </vt:variant>
      <vt:variant>
        <vt:lpwstr/>
      </vt:variant>
      <vt:variant>
        <vt:i4>7274529</vt:i4>
      </vt:variant>
      <vt:variant>
        <vt:i4>861</vt:i4>
      </vt:variant>
      <vt:variant>
        <vt:i4>0</vt:i4>
      </vt:variant>
      <vt:variant>
        <vt:i4>5</vt:i4>
      </vt:variant>
      <vt:variant>
        <vt:lpwstr>https://www.futuretools.io/</vt:lpwstr>
      </vt:variant>
      <vt:variant>
        <vt:lpwstr/>
      </vt:variant>
      <vt:variant>
        <vt:i4>131194</vt:i4>
      </vt:variant>
      <vt:variant>
        <vt:i4>789</vt:i4>
      </vt:variant>
      <vt:variant>
        <vt:i4>0</vt:i4>
      </vt:variant>
      <vt:variant>
        <vt:i4>5</vt:i4>
      </vt:variant>
      <vt:variant>
        <vt:lpwstr>https://canvas.vu.nl/courses/83333/discussion_topics/876576</vt:lpwstr>
      </vt:variant>
      <vt:variant>
        <vt:lpwstr/>
      </vt:variant>
      <vt:variant>
        <vt:i4>131194</vt:i4>
      </vt:variant>
      <vt:variant>
        <vt:i4>693</vt:i4>
      </vt:variant>
      <vt:variant>
        <vt:i4>0</vt:i4>
      </vt:variant>
      <vt:variant>
        <vt:i4>5</vt:i4>
      </vt:variant>
      <vt:variant>
        <vt:lpwstr>https://canvas.vu.nl/courses/83333/discussion_topics/876577</vt:lpwstr>
      </vt:variant>
      <vt:variant>
        <vt:lpwstr/>
      </vt:variant>
      <vt:variant>
        <vt:i4>3801159</vt:i4>
      </vt:variant>
      <vt:variant>
        <vt:i4>690</vt:i4>
      </vt:variant>
      <vt:variant>
        <vt:i4>0</vt:i4>
      </vt:variant>
      <vt:variant>
        <vt:i4>5</vt:i4>
      </vt:variant>
      <vt:variant>
        <vt:lpwstr>https://maken.wikiwijs.nl/217678/Slim_studeren_met_AI__Bachelo</vt:lpwstr>
      </vt:variant>
      <vt:variant>
        <vt:lpwstr/>
      </vt:variant>
      <vt:variant>
        <vt:i4>6815786</vt:i4>
      </vt:variant>
      <vt:variant>
        <vt:i4>687</vt:i4>
      </vt:variant>
      <vt:variant>
        <vt:i4>0</vt:i4>
      </vt:variant>
      <vt:variant>
        <vt:i4>5</vt:i4>
      </vt:variant>
      <vt:variant>
        <vt:lpwstr>https://canvas.vu.nl/enroll/GTDYRP</vt:lpwstr>
      </vt:variant>
      <vt:variant>
        <vt:lpwstr/>
      </vt:variant>
      <vt:variant>
        <vt:i4>7274593</vt:i4>
      </vt:variant>
      <vt:variant>
        <vt:i4>684</vt:i4>
      </vt:variant>
      <vt:variant>
        <vt:i4>0</vt:i4>
      </vt:variant>
      <vt:variant>
        <vt:i4>5</vt:i4>
      </vt:variant>
      <vt:variant>
        <vt:lpwstr>https://canvas.vu.nl/courses/83333</vt:lpwstr>
      </vt:variant>
      <vt:variant>
        <vt:lpwstr/>
      </vt:variant>
      <vt:variant>
        <vt:i4>7077935</vt:i4>
      </vt:variant>
      <vt:variant>
        <vt:i4>645</vt:i4>
      </vt:variant>
      <vt:variant>
        <vt:i4>0</vt:i4>
      </vt:variant>
      <vt:variant>
        <vt:i4>5</vt:i4>
      </vt:variant>
      <vt:variant>
        <vt:lpwstr>https://www.nu.nl/318392/video/nepnieuws-porno-scams-hoe-denemarken-deepfakes-aanpakt.html</vt:lpwstr>
      </vt:variant>
      <vt:variant>
        <vt:lpwstr/>
      </vt:variant>
      <vt:variant>
        <vt:i4>1114162</vt:i4>
      </vt:variant>
      <vt:variant>
        <vt:i4>545</vt:i4>
      </vt:variant>
      <vt:variant>
        <vt:i4>0</vt:i4>
      </vt:variant>
      <vt:variant>
        <vt:i4>5</vt:i4>
      </vt:variant>
      <vt:variant>
        <vt:lpwstr/>
      </vt:variant>
      <vt:variant>
        <vt:lpwstr>_Toc207545363</vt:lpwstr>
      </vt:variant>
      <vt:variant>
        <vt:i4>1114162</vt:i4>
      </vt:variant>
      <vt:variant>
        <vt:i4>539</vt:i4>
      </vt:variant>
      <vt:variant>
        <vt:i4>0</vt:i4>
      </vt:variant>
      <vt:variant>
        <vt:i4>5</vt:i4>
      </vt:variant>
      <vt:variant>
        <vt:lpwstr/>
      </vt:variant>
      <vt:variant>
        <vt:lpwstr>_Toc207545362</vt:lpwstr>
      </vt:variant>
      <vt:variant>
        <vt:i4>1114162</vt:i4>
      </vt:variant>
      <vt:variant>
        <vt:i4>533</vt:i4>
      </vt:variant>
      <vt:variant>
        <vt:i4>0</vt:i4>
      </vt:variant>
      <vt:variant>
        <vt:i4>5</vt:i4>
      </vt:variant>
      <vt:variant>
        <vt:lpwstr/>
      </vt:variant>
      <vt:variant>
        <vt:lpwstr>_Toc207545361</vt:lpwstr>
      </vt:variant>
      <vt:variant>
        <vt:i4>1441842</vt:i4>
      </vt:variant>
      <vt:variant>
        <vt:i4>527</vt:i4>
      </vt:variant>
      <vt:variant>
        <vt:i4>0</vt:i4>
      </vt:variant>
      <vt:variant>
        <vt:i4>5</vt:i4>
      </vt:variant>
      <vt:variant>
        <vt:lpwstr/>
      </vt:variant>
      <vt:variant>
        <vt:lpwstr>_Toc207545314</vt:lpwstr>
      </vt:variant>
      <vt:variant>
        <vt:i4>1441842</vt:i4>
      </vt:variant>
      <vt:variant>
        <vt:i4>521</vt:i4>
      </vt:variant>
      <vt:variant>
        <vt:i4>0</vt:i4>
      </vt:variant>
      <vt:variant>
        <vt:i4>5</vt:i4>
      </vt:variant>
      <vt:variant>
        <vt:lpwstr/>
      </vt:variant>
      <vt:variant>
        <vt:lpwstr>_Toc207545313</vt:lpwstr>
      </vt:variant>
      <vt:variant>
        <vt:i4>1441842</vt:i4>
      </vt:variant>
      <vt:variant>
        <vt:i4>515</vt:i4>
      </vt:variant>
      <vt:variant>
        <vt:i4>0</vt:i4>
      </vt:variant>
      <vt:variant>
        <vt:i4>5</vt:i4>
      </vt:variant>
      <vt:variant>
        <vt:lpwstr/>
      </vt:variant>
      <vt:variant>
        <vt:lpwstr>_Toc207545312</vt:lpwstr>
      </vt:variant>
      <vt:variant>
        <vt:i4>1441842</vt:i4>
      </vt:variant>
      <vt:variant>
        <vt:i4>509</vt:i4>
      </vt:variant>
      <vt:variant>
        <vt:i4>0</vt:i4>
      </vt:variant>
      <vt:variant>
        <vt:i4>5</vt:i4>
      </vt:variant>
      <vt:variant>
        <vt:lpwstr/>
      </vt:variant>
      <vt:variant>
        <vt:lpwstr>_Toc207545311</vt:lpwstr>
      </vt:variant>
      <vt:variant>
        <vt:i4>1441842</vt:i4>
      </vt:variant>
      <vt:variant>
        <vt:i4>503</vt:i4>
      </vt:variant>
      <vt:variant>
        <vt:i4>0</vt:i4>
      </vt:variant>
      <vt:variant>
        <vt:i4>5</vt:i4>
      </vt:variant>
      <vt:variant>
        <vt:lpwstr/>
      </vt:variant>
      <vt:variant>
        <vt:lpwstr>_Toc207545310</vt:lpwstr>
      </vt:variant>
      <vt:variant>
        <vt:i4>1507378</vt:i4>
      </vt:variant>
      <vt:variant>
        <vt:i4>497</vt:i4>
      </vt:variant>
      <vt:variant>
        <vt:i4>0</vt:i4>
      </vt:variant>
      <vt:variant>
        <vt:i4>5</vt:i4>
      </vt:variant>
      <vt:variant>
        <vt:lpwstr/>
      </vt:variant>
      <vt:variant>
        <vt:lpwstr>_Toc207545309</vt:lpwstr>
      </vt:variant>
      <vt:variant>
        <vt:i4>1507378</vt:i4>
      </vt:variant>
      <vt:variant>
        <vt:i4>491</vt:i4>
      </vt:variant>
      <vt:variant>
        <vt:i4>0</vt:i4>
      </vt:variant>
      <vt:variant>
        <vt:i4>5</vt:i4>
      </vt:variant>
      <vt:variant>
        <vt:lpwstr/>
      </vt:variant>
      <vt:variant>
        <vt:lpwstr>_Toc207545308</vt:lpwstr>
      </vt:variant>
      <vt:variant>
        <vt:i4>1507378</vt:i4>
      </vt:variant>
      <vt:variant>
        <vt:i4>485</vt:i4>
      </vt:variant>
      <vt:variant>
        <vt:i4>0</vt:i4>
      </vt:variant>
      <vt:variant>
        <vt:i4>5</vt:i4>
      </vt:variant>
      <vt:variant>
        <vt:lpwstr/>
      </vt:variant>
      <vt:variant>
        <vt:lpwstr>_Toc207545307</vt:lpwstr>
      </vt:variant>
      <vt:variant>
        <vt:i4>1507378</vt:i4>
      </vt:variant>
      <vt:variant>
        <vt:i4>479</vt:i4>
      </vt:variant>
      <vt:variant>
        <vt:i4>0</vt:i4>
      </vt:variant>
      <vt:variant>
        <vt:i4>5</vt:i4>
      </vt:variant>
      <vt:variant>
        <vt:lpwstr/>
      </vt:variant>
      <vt:variant>
        <vt:lpwstr>_Toc207545306</vt:lpwstr>
      </vt:variant>
      <vt:variant>
        <vt:i4>1507378</vt:i4>
      </vt:variant>
      <vt:variant>
        <vt:i4>473</vt:i4>
      </vt:variant>
      <vt:variant>
        <vt:i4>0</vt:i4>
      </vt:variant>
      <vt:variant>
        <vt:i4>5</vt:i4>
      </vt:variant>
      <vt:variant>
        <vt:lpwstr/>
      </vt:variant>
      <vt:variant>
        <vt:lpwstr>_Toc207545305</vt:lpwstr>
      </vt:variant>
      <vt:variant>
        <vt:i4>1507378</vt:i4>
      </vt:variant>
      <vt:variant>
        <vt:i4>467</vt:i4>
      </vt:variant>
      <vt:variant>
        <vt:i4>0</vt:i4>
      </vt:variant>
      <vt:variant>
        <vt:i4>5</vt:i4>
      </vt:variant>
      <vt:variant>
        <vt:lpwstr/>
      </vt:variant>
      <vt:variant>
        <vt:lpwstr>_Toc207545304</vt:lpwstr>
      </vt:variant>
      <vt:variant>
        <vt:i4>1507378</vt:i4>
      </vt:variant>
      <vt:variant>
        <vt:i4>461</vt:i4>
      </vt:variant>
      <vt:variant>
        <vt:i4>0</vt:i4>
      </vt:variant>
      <vt:variant>
        <vt:i4>5</vt:i4>
      </vt:variant>
      <vt:variant>
        <vt:lpwstr/>
      </vt:variant>
      <vt:variant>
        <vt:lpwstr>_Toc207545303</vt:lpwstr>
      </vt:variant>
      <vt:variant>
        <vt:i4>1507378</vt:i4>
      </vt:variant>
      <vt:variant>
        <vt:i4>455</vt:i4>
      </vt:variant>
      <vt:variant>
        <vt:i4>0</vt:i4>
      </vt:variant>
      <vt:variant>
        <vt:i4>5</vt:i4>
      </vt:variant>
      <vt:variant>
        <vt:lpwstr/>
      </vt:variant>
      <vt:variant>
        <vt:lpwstr>_Toc207545302</vt:lpwstr>
      </vt:variant>
      <vt:variant>
        <vt:i4>1507378</vt:i4>
      </vt:variant>
      <vt:variant>
        <vt:i4>449</vt:i4>
      </vt:variant>
      <vt:variant>
        <vt:i4>0</vt:i4>
      </vt:variant>
      <vt:variant>
        <vt:i4>5</vt:i4>
      </vt:variant>
      <vt:variant>
        <vt:lpwstr/>
      </vt:variant>
      <vt:variant>
        <vt:lpwstr>_Toc207545301</vt:lpwstr>
      </vt:variant>
      <vt:variant>
        <vt:i4>1507378</vt:i4>
      </vt:variant>
      <vt:variant>
        <vt:i4>443</vt:i4>
      </vt:variant>
      <vt:variant>
        <vt:i4>0</vt:i4>
      </vt:variant>
      <vt:variant>
        <vt:i4>5</vt:i4>
      </vt:variant>
      <vt:variant>
        <vt:lpwstr/>
      </vt:variant>
      <vt:variant>
        <vt:lpwstr>_Toc207545300</vt:lpwstr>
      </vt:variant>
      <vt:variant>
        <vt:i4>1966131</vt:i4>
      </vt:variant>
      <vt:variant>
        <vt:i4>437</vt:i4>
      </vt:variant>
      <vt:variant>
        <vt:i4>0</vt:i4>
      </vt:variant>
      <vt:variant>
        <vt:i4>5</vt:i4>
      </vt:variant>
      <vt:variant>
        <vt:lpwstr/>
      </vt:variant>
      <vt:variant>
        <vt:lpwstr>_Toc207545299</vt:lpwstr>
      </vt:variant>
      <vt:variant>
        <vt:i4>1966131</vt:i4>
      </vt:variant>
      <vt:variant>
        <vt:i4>431</vt:i4>
      </vt:variant>
      <vt:variant>
        <vt:i4>0</vt:i4>
      </vt:variant>
      <vt:variant>
        <vt:i4>5</vt:i4>
      </vt:variant>
      <vt:variant>
        <vt:lpwstr/>
      </vt:variant>
      <vt:variant>
        <vt:lpwstr>_Toc207545298</vt:lpwstr>
      </vt:variant>
      <vt:variant>
        <vt:i4>1966131</vt:i4>
      </vt:variant>
      <vt:variant>
        <vt:i4>425</vt:i4>
      </vt:variant>
      <vt:variant>
        <vt:i4>0</vt:i4>
      </vt:variant>
      <vt:variant>
        <vt:i4>5</vt:i4>
      </vt:variant>
      <vt:variant>
        <vt:lpwstr/>
      </vt:variant>
      <vt:variant>
        <vt:lpwstr>_Toc207545297</vt:lpwstr>
      </vt:variant>
      <vt:variant>
        <vt:i4>1966131</vt:i4>
      </vt:variant>
      <vt:variant>
        <vt:i4>419</vt:i4>
      </vt:variant>
      <vt:variant>
        <vt:i4>0</vt:i4>
      </vt:variant>
      <vt:variant>
        <vt:i4>5</vt:i4>
      </vt:variant>
      <vt:variant>
        <vt:lpwstr/>
      </vt:variant>
      <vt:variant>
        <vt:lpwstr>_Toc207545296</vt:lpwstr>
      </vt:variant>
      <vt:variant>
        <vt:i4>1966131</vt:i4>
      </vt:variant>
      <vt:variant>
        <vt:i4>413</vt:i4>
      </vt:variant>
      <vt:variant>
        <vt:i4>0</vt:i4>
      </vt:variant>
      <vt:variant>
        <vt:i4>5</vt:i4>
      </vt:variant>
      <vt:variant>
        <vt:lpwstr/>
      </vt:variant>
      <vt:variant>
        <vt:lpwstr>_Toc207545295</vt:lpwstr>
      </vt:variant>
      <vt:variant>
        <vt:i4>1966131</vt:i4>
      </vt:variant>
      <vt:variant>
        <vt:i4>407</vt:i4>
      </vt:variant>
      <vt:variant>
        <vt:i4>0</vt:i4>
      </vt:variant>
      <vt:variant>
        <vt:i4>5</vt:i4>
      </vt:variant>
      <vt:variant>
        <vt:lpwstr/>
      </vt:variant>
      <vt:variant>
        <vt:lpwstr>_Toc207545294</vt:lpwstr>
      </vt:variant>
      <vt:variant>
        <vt:i4>1966131</vt:i4>
      </vt:variant>
      <vt:variant>
        <vt:i4>401</vt:i4>
      </vt:variant>
      <vt:variant>
        <vt:i4>0</vt:i4>
      </vt:variant>
      <vt:variant>
        <vt:i4>5</vt:i4>
      </vt:variant>
      <vt:variant>
        <vt:lpwstr/>
      </vt:variant>
      <vt:variant>
        <vt:lpwstr>_Toc207545293</vt:lpwstr>
      </vt:variant>
      <vt:variant>
        <vt:i4>1966131</vt:i4>
      </vt:variant>
      <vt:variant>
        <vt:i4>395</vt:i4>
      </vt:variant>
      <vt:variant>
        <vt:i4>0</vt:i4>
      </vt:variant>
      <vt:variant>
        <vt:i4>5</vt:i4>
      </vt:variant>
      <vt:variant>
        <vt:lpwstr/>
      </vt:variant>
      <vt:variant>
        <vt:lpwstr>_Toc207545292</vt:lpwstr>
      </vt:variant>
      <vt:variant>
        <vt:i4>1966131</vt:i4>
      </vt:variant>
      <vt:variant>
        <vt:i4>389</vt:i4>
      </vt:variant>
      <vt:variant>
        <vt:i4>0</vt:i4>
      </vt:variant>
      <vt:variant>
        <vt:i4>5</vt:i4>
      </vt:variant>
      <vt:variant>
        <vt:lpwstr/>
      </vt:variant>
      <vt:variant>
        <vt:lpwstr>_Toc207545291</vt:lpwstr>
      </vt:variant>
      <vt:variant>
        <vt:i4>1966131</vt:i4>
      </vt:variant>
      <vt:variant>
        <vt:i4>383</vt:i4>
      </vt:variant>
      <vt:variant>
        <vt:i4>0</vt:i4>
      </vt:variant>
      <vt:variant>
        <vt:i4>5</vt:i4>
      </vt:variant>
      <vt:variant>
        <vt:lpwstr/>
      </vt:variant>
      <vt:variant>
        <vt:lpwstr>_Toc207545290</vt:lpwstr>
      </vt:variant>
      <vt:variant>
        <vt:i4>2031667</vt:i4>
      </vt:variant>
      <vt:variant>
        <vt:i4>377</vt:i4>
      </vt:variant>
      <vt:variant>
        <vt:i4>0</vt:i4>
      </vt:variant>
      <vt:variant>
        <vt:i4>5</vt:i4>
      </vt:variant>
      <vt:variant>
        <vt:lpwstr/>
      </vt:variant>
      <vt:variant>
        <vt:lpwstr>_Toc207545289</vt:lpwstr>
      </vt:variant>
      <vt:variant>
        <vt:i4>2031667</vt:i4>
      </vt:variant>
      <vt:variant>
        <vt:i4>371</vt:i4>
      </vt:variant>
      <vt:variant>
        <vt:i4>0</vt:i4>
      </vt:variant>
      <vt:variant>
        <vt:i4>5</vt:i4>
      </vt:variant>
      <vt:variant>
        <vt:lpwstr/>
      </vt:variant>
      <vt:variant>
        <vt:lpwstr>_Toc207545288</vt:lpwstr>
      </vt:variant>
      <vt:variant>
        <vt:i4>2031667</vt:i4>
      </vt:variant>
      <vt:variant>
        <vt:i4>365</vt:i4>
      </vt:variant>
      <vt:variant>
        <vt:i4>0</vt:i4>
      </vt:variant>
      <vt:variant>
        <vt:i4>5</vt:i4>
      </vt:variant>
      <vt:variant>
        <vt:lpwstr/>
      </vt:variant>
      <vt:variant>
        <vt:lpwstr>_Toc207545287</vt:lpwstr>
      </vt:variant>
      <vt:variant>
        <vt:i4>2031667</vt:i4>
      </vt:variant>
      <vt:variant>
        <vt:i4>359</vt:i4>
      </vt:variant>
      <vt:variant>
        <vt:i4>0</vt:i4>
      </vt:variant>
      <vt:variant>
        <vt:i4>5</vt:i4>
      </vt:variant>
      <vt:variant>
        <vt:lpwstr/>
      </vt:variant>
      <vt:variant>
        <vt:lpwstr>_Toc207545286</vt:lpwstr>
      </vt:variant>
      <vt:variant>
        <vt:i4>2031667</vt:i4>
      </vt:variant>
      <vt:variant>
        <vt:i4>353</vt:i4>
      </vt:variant>
      <vt:variant>
        <vt:i4>0</vt:i4>
      </vt:variant>
      <vt:variant>
        <vt:i4>5</vt:i4>
      </vt:variant>
      <vt:variant>
        <vt:lpwstr/>
      </vt:variant>
      <vt:variant>
        <vt:lpwstr>_Toc207545284</vt:lpwstr>
      </vt:variant>
      <vt:variant>
        <vt:i4>2031667</vt:i4>
      </vt:variant>
      <vt:variant>
        <vt:i4>347</vt:i4>
      </vt:variant>
      <vt:variant>
        <vt:i4>0</vt:i4>
      </vt:variant>
      <vt:variant>
        <vt:i4>5</vt:i4>
      </vt:variant>
      <vt:variant>
        <vt:lpwstr/>
      </vt:variant>
      <vt:variant>
        <vt:lpwstr>_Toc207545283</vt:lpwstr>
      </vt:variant>
      <vt:variant>
        <vt:i4>2031667</vt:i4>
      </vt:variant>
      <vt:variant>
        <vt:i4>341</vt:i4>
      </vt:variant>
      <vt:variant>
        <vt:i4>0</vt:i4>
      </vt:variant>
      <vt:variant>
        <vt:i4>5</vt:i4>
      </vt:variant>
      <vt:variant>
        <vt:lpwstr/>
      </vt:variant>
      <vt:variant>
        <vt:lpwstr>_Toc207545282</vt:lpwstr>
      </vt:variant>
      <vt:variant>
        <vt:i4>2031667</vt:i4>
      </vt:variant>
      <vt:variant>
        <vt:i4>335</vt:i4>
      </vt:variant>
      <vt:variant>
        <vt:i4>0</vt:i4>
      </vt:variant>
      <vt:variant>
        <vt:i4>5</vt:i4>
      </vt:variant>
      <vt:variant>
        <vt:lpwstr/>
      </vt:variant>
      <vt:variant>
        <vt:lpwstr>_Toc207545281</vt:lpwstr>
      </vt:variant>
      <vt:variant>
        <vt:i4>2031667</vt:i4>
      </vt:variant>
      <vt:variant>
        <vt:i4>329</vt:i4>
      </vt:variant>
      <vt:variant>
        <vt:i4>0</vt:i4>
      </vt:variant>
      <vt:variant>
        <vt:i4>5</vt:i4>
      </vt:variant>
      <vt:variant>
        <vt:lpwstr/>
      </vt:variant>
      <vt:variant>
        <vt:lpwstr>_Toc207545280</vt:lpwstr>
      </vt:variant>
      <vt:variant>
        <vt:i4>1048627</vt:i4>
      </vt:variant>
      <vt:variant>
        <vt:i4>323</vt:i4>
      </vt:variant>
      <vt:variant>
        <vt:i4>0</vt:i4>
      </vt:variant>
      <vt:variant>
        <vt:i4>5</vt:i4>
      </vt:variant>
      <vt:variant>
        <vt:lpwstr/>
      </vt:variant>
      <vt:variant>
        <vt:lpwstr>_Toc207545279</vt:lpwstr>
      </vt:variant>
      <vt:variant>
        <vt:i4>1048627</vt:i4>
      </vt:variant>
      <vt:variant>
        <vt:i4>317</vt:i4>
      </vt:variant>
      <vt:variant>
        <vt:i4>0</vt:i4>
      </vt:variant>
      <vt:variant>
        <vt:i4>5</vt:i4>
      </vt:variant>
      <vt:variant>
        <vt:lpwstr/>
      </vt:variant>
      <vt:variant>
        <vt:lpwstr>_Toc207545278</vt:lpwstr>
      </vt:variant>
      <vt:variant>
        <vt:i4>1048627</vt:i4>
      </vt:variant>
      <vt:variant>
        <vt:i4>311</vt:i4>
      </vt:variant>
      <vt:variant>
        <vt:i4>0</vt:i4>
      </vt:variant>
      <vt:variant>
        <vt:i4>5</vt:i4>
      </vt:variant>
      <vt:variant>
        <vt:lpwstr/>
      </vt:variant>
      <vt:variant>
        <vt:lpwstr>_Toc207545277</vt:lpwstr>
      </vt:variant>
      <vt:variant>
        <vt:i4>1048627</vt:i4>
      </vt:variant>
      <vt:variant>
        <vt:i4>305</vt:i4>
      </vt:variant>
      <vt:variant>
        <vt:i4>0</vt:i4>
      </vt:variant>
      <vt:variant>
        <vt:i4>5</vt:i4>
      </vt:variant>
      <vt:variant>
        <vt:lpwstr/>
      </vt:variant>
      <vt:variant>
        <vt:lpwstr>_Toc207545276</vt:lpwstr>
      </vt:variant>
      <vt:variant>
        <vt:i4>1048627</vt:i4>
      </vt:variant>
      <vt:variant>
        <vt:i4>299</vt:i4>
      </vt:variant>
      <vt:variant>
        <vt:i4>0</vt:i4>
      </vt:variant>
      <vt:variant>
        <vt:i4>5</vt:i4>
      </vt:variant>
      <vt:variant>
        <vt:lpwstr/>
      </vt:variant>
      <vt:variant>
        <vt:lpwstr>_Toc207545275</vt:lpwstr>
      </vt:variant>
      <vt:variant>
        <vt:i4>1048627</vt:i4>
      </vt:variant>
      <vt:variant>
        <vt:i4>293</vt:i4>
      </vt:variant>
      <vt:variant>
        <vt:i4>0</vt:i4>
      </vt:variant>
      <vt:variant>
        <vt:i4>5</vt:i4>
      </vt:variant>
      <vt:variant>
        <vt:lpwstr/>
      </vt:variant>
      <vt:variant>
        <vt:lpwstr>_Toc207545274</vt:lpwstr>
      </vt:variant>
      <vt:variant>
        <vt:i4>1048627</vt:i4>
      </vt:variant>
      <vt:variant>
        <vt:i4>287</vt:i4>
      </vt:variant>
      <vt:variant>
        <vt:i4>0</vt:i4>
      </vt:variant>
      <vt:variant>
        <vt:i4>5</vt:i4>
      </vt:variant>
      <vt:variant>
        <vt:lpwstr/>
      </vt:variant>
      <vt:variant>
        <vt:lpwstr>_Toc207545273</vt:lpwstr>
      </vt:variant>
      <vt:variant>
        <vt:i4>1048627</vt:i4>
      </vt:variant>
      <vt:variant>
        <vt:i4>281</vt:i4>
      </vt:variant>
      <vt:variant>
        <vt:i4>0</vt:i4>
      </vt:variant>
      <vt:variant>
        <vt:i4>5</vt:i4>
      </vt:variant>
      <vt:variant>
        <vt:lpwstr/>
      </vt:variant>
      <vt:variant>
        <vt:lpwstr>_Toc207545272</vt:lpwstr>
      </vt:variant>
      <vt:variant>
        <vt:i4>1048627</vt:i4>
      </vt:variant>
      <vt:variant>
        <vt:i4>275</vt:i4>
      </vt:variant>
      <vt:variant>
        <vt:i4>0</vt:i4>
      </vt:variant>
      <vt:variant>
        <vt:i4>5</vt:i4>
      </vt:variant>
      <vt:variant>
        <vt:lpwstr/>
      </vt:variant>
      <vt:variant>
        <vt:lpwstr>_Toc207545271</vt:lpwstr>
      </vt:variant>
      <vt:variant>
        <vt:i4>1048627</vt:i4>
      </vt:variant>
      <vt:variant>
        <vt:i4>269</vt:i4>
      </vt:variant>
      <vt:variant>
        <vt:i4>0</vt:i4>
      </vt:variant>
      <vt:variant>
        <vt:i4>5</vt:i4>
      </vt:variant>
      <vt:variant>
        <vt:lpwstr/>
      </vt:variant>
      <vt:variant>
        <vt:lpwstr>_Toc207545270</vt:lpwstr>
      </vt:variant>
      <vt:variant>
        <vt:i4>1114163</vt:i4>
      </vt:variant>
      <vt:variant>
        <vt:i4>263</vt:i4>
      </vt:variant>
      <vt:variant>
        <vt:i4>0</vt:i4>
      </vt:variant>
      <vt:variant>
        <vt:i4>5</vt:i4>
      </vt:variant>
      <vt:variant>
        <vt:lpwstr/>
      </vt:variant>
      <vt:variant>
        <vt:lpwstr>_Toc207545269</vt:lpwstr>
      </vt:variant>
      <vt:variant>
        <vt:i4>1114163</vt:i4>
      </vt:variant>
      <vt:variant>
        <vt:i4>257</vt:i4>
      </vt:variant>
      <vt:variant>
        <vt:i4>0</vt:i4>
      </vt:variant>
      <vt:variant>
        <vt:i4>5</vt:i4>
      </vt:variant>
      <vt:variant>
        <vt:lpwstr/>
      </vt:variant>
      <vt:variant>
        <vt:lpwstr>_Toc207545268</vt:lpwstr>
      </vt:variant>
      <vt:variant>
        <vt:i4>1114163</vt:i4>
      </vt:variant>
      <vt:variant>
        <vt:i4>251</vt:i4>
      </vt:variant>
      <vt:variant>
        <vt:i4>0</vt:i4>
      </vt:variant>
      <vt:variant>
        <vt:i4>5</vt:i4>
      </vt:variant>
      <vt:variant>
        <vt:lpwstr/>
      </vt:variant>
      <vt:variant>
        <vt:lpwstr>_Toc207545267</vt:lpwstr>
      </vt:variant>
      <vt:variant>
        <vt:i4>1114163</vt:i4>
      </vt:variant>
      <vt:variant>
        <vt:i4>245</vt:i4>
      </vt:variant>
      <vt:variant>
        <vt:i4>0</vt:i4>
      </vt:variant>
      <vt:variant>
        <vt:i4>5</vt:i4>
      </vt:variant>
      <vt:variant>
        <vt:lpwstr/>
      </vt:variant>
      <vt:variant>
        <vt:lpwstr>_Toc207545266</vt:lpwstr>
      </vt:variant>
      <vt:variant>
        <vt:i4>1114163</vt:i4>
      </vt:variant>
      <vt:variant>
        <vt:i4>239</vt:i4>
      </vt:variant>
      <vt:variant>
        <vt:i4>0</vt:i4>
      </vt:variant>
      <vt:variant>
        <vt:i4>5</vt:i4>
      </vt:variant>
      <vt:variant>
        <vt:lpwstr/>
      </vt:variant>
      <vt:variant>
        <vt:lpwstr>_Toc207545265</vt:lpwstr>
      </vt:variant>
      <vt:variant>
        <vt:i4>1114163</vt:i4>
      </vt:variant>
      <vt:variant>
        <vt:i4>233</vt:i4>
      </vt:variant>
      <vt:variant>
        <vt:i4>0</vt:i4>
      </vt:variant>
      <vt:variant>
        <vt:i4>5</vt:i4>
      </vt:variant>
      <vt:variant>
        <vt:lpwstr/>
      </vt:variant>
      <vt:variant>
        <vt:lpwstr>_Toc207545264</vt:lpwstr>
      </vt:variant>
      <vt:variant>
        <vt:i4>1114163</vt:i4>
      </vt:variant>
      <vt:variant>
        <vt:i4>227</vt:i4>
      </vt:variant>
      <vt:variant>
        <vt:i4>0</vt:i4>
      </vt:variant>
      <vt:variant>
        <vt:i4>5</vt:i4>
      </vt:variant>
      <vt:variant>
        <vt:lpwstr/>
      </vt:variant>
      <vt:variant>
        <vt:lpwstr>_Toc207545263</vt:lpwstr>
      </vt:variant>
      <vt:variant>
        <vt:i4>1114163</vt:i4>
      </vt:variant>
      <vt:variant>
        <vt:i4>221</vt:i4>
      </vt:variant>
      <vt:variant>
        <vt:i4>0</vt:i4>
      </vt:variant>
      <vt:variant>
        <vt:i4>5</vt:i4>
      </vt:variant>
      <vt:variant>
        <vt:lpwstr/>
      </vt:variant>
      <vt:variant>
        <vt:lpwstr>_Toc207545262</vt:lpwstr>
      </vt:variant>
      <vt:variant>
        <vt:i4>1114163</vt:i4>
      </vt:variant>
      <vt:variant>
        <vt:i4>215</vt:i4>
      </vt:variant>
      <vt:variant>
        <vt:i4>0</vt:i4>
      </vt:variant>
      <vt:variant>
        <vt:i4>5</vt:i4>
      </vt:variant>
      <vt:variant>
        <vt:lpwstr/>
      </vt:variant>
      <vt:variant>
        <vt:lpwstr>_Toc207545261</vt:lpwstr>
      </vt:variant>
      <vt:variant>
        <vt:i4>1114163</vt:i4>
      </vt:variant>
      <vt:variant>
        <vt:i4>209</vt:i4>
      </vt:variant>
      <vt:variant>
        <vt:i4>0</vt:i4>
      </vt:variant>
      <vt:variant>
        <vt:i4>5</vt:i4>
      </vt:variant>
      <vt:variant>
        <vt:lpwstr/>
      </vt:variant>
      <vt:variant>
        <vt:lpwstr>_Toc207545260</vt:lpwstr>
      </vt:variant>
      <vt:variant>
        <vt:i4>1179699</vt:i4>
      </vt:variant>
      <vt:variant>
        <vt:i4>203</vt:i4>
      </vt:variant>
      <vt:variant>
        <vt:i4>0</vt:i4>
      </vt:variant>
      <vt:variant>
        <vt:i4>5</vt:i4>
      </vt:variant>
      <vt:variant>
        <vt:lpwstr/>
      </vt:variant>
      <vt:variant>
        <vt:lpwstr>_Toc207545259</vt:lpwstr>
      </vt:variant>
      <vt:variant>
        <vt:i4>1179699</vt:i4>
      </vt:variant>
      <vt:variant>
        <vt:i4>197</vt:i4>
      </vt:variant>
      <vt:variant>
        <vt:i4>0</vt:i4>
      </vt:variant>
      <vt:variant>
        <vt:i4>5</vt:i4>
      </vt:variant>
      <vt:variant>
        <vt:lpwstr/>
      </vt:variant>
      <vt:variant>
        <vt:lpwstr>_Toc207545258</vt:lpwstr>
      </vt:variant>
      <vt:variant>
        <vt:i4>1179699</vt:i4>
      </vt:variant>
      <vt:variant>
        <vt:i4>191</vt:i4>
      </vt:variant>
      <vt:variant>
        <vt:i4>0</vt:i4>
      </vt:variant>
      <vt:variant>
        <vt:i4>5</vt:i4>
      </vt:variant>
      <vt:variant>
        <vt:lpwstr/>
      </vt:variant>
      <vt:variant>
        <vt:lpwstr>_Toc207545257</vt:lpwstr>
      </vt:variant>
      <vt:variant>
        <vt:i4>1179699</vt:i4>
      </vt:variant>
      <vt:variant>
        <vt:i4>185</vt:i4>
      </vt:variant>
      <vt:variant>
        <vt:i4>0</vt:i4>
      </vt:variant>
      <vt:variant>
        <vt:i4>5</vt:i4>
      </vt:variant>
      <vt:variant>
        <vt:lpwstr/>
      </vt:variant>
      <vt:variant>
        <vt:lpwstr>_Toc207545256</vt:lpwstr>
      </vt:variant>
      <vt:variant>
        <vt:i4>1179699</vt:i4>
      </vt:variant>
      <vt:variant>
        <vt:i4>179</vt:i4>
      </vt:variant>
      <vt:variant>
        <vt:i4>0</vt:i4>
      </vt:variant>
      <vt:variant>
        <vt:i4>5</vt:i4>
      </vt:variant>
      <vt:variant>
        <vt:lpwstr/>
      </vt:variant>
      <vt:variant>
        <vt:lpwstr>_Toc207545255</vt:lpwstr>
      </vt:variant>
      <vt:variant>
        <vt:i4>1179699</vt:i4>
      </vt:variant>
      <vt:variant>
        <vt:i4>173</vt:i4>
      </vt:variant>
      <vt:variant>
        <vt:i4>0</vt:i4>
      </vt:variant>
      <vt:variant>
        <vt:i4>5</vt:i4>
      </vt:variant>
      <vt:variant>
        <vt:lpwstr/>
      </vt:variant>
      <vt:variant>
        <vt:lpwstr>_Toc207545254</vt:lpwstr>
      </vt:variant>
      <vt:variant>
        <vt:i4>1179699</vt:i4>
      </vt:variant>
      <vt:variant>
        <vt:i4>167</vt:i4>
      </vt:variant>
      <vt:variant>
        <vt:i4>0</vt:i4>
      </vt:variant>
      <vt:variant>
        <vt:i4>5</vt:i4>
      </vt:variant>
      <vt:variant>
        <vt:lpwstr/>
      </vt:variant>
      <vt:variant>
        <vt:lpwstr>_Toc207545253</vt:lpwstr>
      </vt:variant>
      <vt:variant>
        <vt:i4>1179699</vt:i4>
      </vt:variant>
      <vt:variant>
        <vt:i4>161</vt:i4>
      </vt:variant>
      <vt:variant>
        <vt:i4>0</vt:i4>
      </vt:variant>
      <vt:variant>
        <vt:i4>5</vt:i4>
      </vt:variant>
      <vt:variant>
        <vt:lpwstr/>
      </vt:variant>
      <vt:variant>
        <vt:lpwstr>_Toc207545252</vt:lpwstr>
      </vt:variant>
      <vt:variant>
        <vt:i4>1179699</vt:i4>
      </vt:variant>
      <vt:variant>
        <vt:i4>155</vt:i4>
      </vt:variant>
      <vt:variant>
        <vt:i4>0</vt:i4>
      </vt:variant>
      <vt:variant>
        <vt:i4>5</vt:i4>
      </vt:variant>
      <vt:variant>
        <vt:lpwstr/>
      </vt:variant>
      <vt:variant>
        <vt:lpwstr>_Toc207545251</vt:lpwstr>
      </vt:variant>
      <vt:variant>
        <vt:i4>1179699</vt:i4>
      </vt:variant>
      <vt:variant>
        <vt:i4>149</vt:i4>
      </vt:variant>
      <vt:variant>
        <vt:i4>0</vt:i4>
      </vt:variant>
      <vt:variant>
        <vt:i4>5</vt:i4>
      </vt:variant>
      <vt:variant>
        <vt:lpwstr/>
      </vt:variant>
      <vt:variant>
        <vt:lpwstr>_Toc207545250</vt:lpwstr>
      </vt:variant>
      <vt:variant>
        <vt:i4>1245235</vt:i4>
      </vt:variant>
      <vt:variant>
        <vt:i4>143</vt:i4>
      </vt:variant>
      <vt:variant>
        <vt:i4>0</vt:i4>
      </vt:variant>
      <vt:variant>
        <vt:i4>5</vt:i4>
      </vt:variant>
      <vt:variant>
        <vt:lpwstr/>
      </vt:variant>
      <vt:variant>
        <vt:lpwstr>_Toc207545249</vt:lpwstr>
      </vt:variant>
      <vt:variant>
        <vt:i4>1245235</vt:i4>
      </vt:variant>
      <vt:variant>
        <vt:i4>137</vt:i4>
      </vt:variant>
      <vt:variant>
        <vt:i4>0</vt:i4>
      </vt:variant>
      <vt:variant>
        <vt:i4>5</vt:i4>
      </vt:variant>
      <vt:variant>
        <vt:lpwstr/>
      </vt:variant>
      <vt:variant>
        <vt:lpwstr>_Toc207545248</vt:lpwstr>
      </vt:variant>
      <vt:variant>
        <vt:i4>1245235</vt:i4>
      </vt:variant>
      <vt:variant>
        <vt:i4>131</vt:i4>
      </vt:variant>
      <vt:variant>
        <vt:i4>0</vt:i4>
      </vt:variant>
      <vt:variant>
        <vt:i4>5</vt:i4>
      </vt:variant>
      <vt:variant>
        <vt:lpwstr/>
      </vt:variant>
      <vt:variant>
        <vt:lpwstr>_Toc207545247</vt:lpwstr>
      </vt:variant>
      <vt:variant>
        <vt:i4>1245235</vt:i4>
      </vt:variant>
      <vt:variant>
        <vt:i4>125</vt:i4>
      </vt:variant>
      <vt:variant>
        <vt:i4>0</vt:i4>
      </vt:variant>
      <vt:variant>
        <vt:i4>5</vt:i4>
      </vt:variant>
      <vt:variant>
        <vt:lpwstr/>
      </vt:variant>
      <vt:variant>
        <vt:lpwstr>_Toc207545246</vt:lpwstr>
      </vt:variant>
      <vt:variant>
        <vt:i4>1245235</vt:i4>
      </vt:variant>
      <vt:variant>
        <vt:i4>119</vt:i4>
      </vt:variant>
      <vt:variant>
        <vt:i4>0</vt:i4>
      </vt:variant>
      <vt:variant>
        <vt:i4>5</vt:i4>
      </vt:variant>
      <vt:variant>
        <vt:lpwstr/>
      </vt:variant>
      <vt:variant>
        <vt:lpwstr>_Toc207545245</vt:lpwstr>
      </vt:variant>
      <vt:variant>
        <vt:i4>1245235</vt:i4>
      </vt:variant>
      <vt:variant>
        <vt:i4>113</vt:i4>
      </vt:variant>
      <vt:variant>
        <vt:i4>0</vt:i4>
      </vt:variant>
      <vt:variant>
        <vt:i4>5</vt:i4>
      </vt:variant>
      <vt:variant>
        <vt:lpwstr/>
      </vt:variant>
      <vt:variant>
        <vt:lpwstr>_Toc207545244</vt:lpwstr>
      </vt:variant>
      <vt:variant>
        <vt:i4>1245235</vt:i4>
      </vt:variant>
      <vt:variant>
        <vt:i4>107</vt:i4>
      </vt:variant>
      <vt:variant>
        <vt:i4>0</vt:i4>
      </vt:variant>
      <vt:variant>
        <vt:i4>5</vt:i4>
      </vt:variant>
      <vt:variant>
        <vt:lpwstr/>
      </vt:variant>
      <vt:variant>
        <vt:lpwstr>_Toc207545243</vt:lpwstr>
      </vt:variant>
      <vt:variant>
        <vt:i4>1245235</vt:i4>
      </vt:variant>
      <vt:variant>
        <vt:i4>101</vt:i4>
      </vt:variant>
      <vt:variant>
        <vt:i4>0</vt:i4>
      </vt:variant>
      <vt:variant>
        <vt:i4>5</vt:i4>
      </vt:variant>
      <vt:variant>
        <vt:lpwstr/>
      </vt:variant>
      <vt:variant>
        <vt:lpwstr>_Toc207545242</vt:lpwstr>
      </vt:variant>
      <vt:variant>
        <vt:i4>1245235</vt:i4>
      </vt:variant>
      <vt:variant>
        <vt:i4>95</vt:i4>
      </vt:variant>
      <vt:variant>
        <vt:i4>0</vt:i4>
      </vt:variant>
      <vt:variant>
        <vt:i4>5</vt:i4>
      </vt:variant>
      <vt:variant>
        <vt:lpwstr/>
      </vt:variant>
      <vt:variant>
        <vt:lpwstr>_Toc207545241</vt:lpwstr>
      </vt:variant>
      <vt:variant>
        <vt:i4>1245235</vt:i4>
      </vt:variant>
      <vt:variant>
        <vt:i4>89</vt:i4>
      </vt:variant>
      <vt:variant>
        <vt:i4>0</vt:i4>
      </vt:variant>
      <vt:variant>
        <vt:i4>5</vt:i4>
      </vt:variant>
      <vt:variant>
        <vt:lpwstr/>
      </vt:variant>
      <vt:variant>
        <vt:lpwstr>_Toc207545240</vt:lpwstr>
      </vt:variant>
      <vt:variant>
        <vt:i4>1310771</vt:i4>
      </vt:variant>
      <vt:variant>
        <vt:i4>83</vt:i4>
      </vt:variant>
      <vt:variant>
        <vt:i4>0</vt:i4>
      </vt:variant>
      <vt:variant>
        <vt:i4>5</vt:i4>
      </vt:variant>
      <vt:variant>
        <vt:lpwstr/>
      </vt:variant>
      <vt:variant>
        <vt:lpwstr>_Toc207545239</vt:lpwstr>
      </vt:variant>
      <vt:variant>
        <vt:i4>1310771</vt:i4>
      </vt:variant>
      <vt:variant>
        <vt:i4>77</vt:i4>
      </vt:variant>
      <vt:variant>
        <vt:i4>0</vt:i4>
      </vt:variant>
      <vt:variant>
        <vt:i4>5</vt:i4>
      </vt:variant>
      <vt:variant>
        <vt:lpwstr/>
      </vt:variant>
      <vt:variant>
        <vt:lpwstr>_Toc207545238</vt:lpwstr>
      </vt:variant>
      <vt:variant>
        <vt:i4>1310771</vt:i4>
      </vt:variant>
      <vt:variant>
        <vt:i4>71</vt:i4>
      </vt:variant>
      <vt:variant>
        <vt:i4>0</vt:i4>
      </vt:variant>
      <vt:variant>
        <vt:i4>5</vt:i4>
      </vt:variant>
      <vt:variant>
        <vt:lpwstr/>
      </vt:variant>
      <vt:variant>
        <vt:lpwstr>_Toc207545237</vt:lpwstr>
      </vt:variant>
      <vt:variant>
        <vt:i4>1310771</vt:i4>
      </vt:variant>
      <vt:variant>
        <vt:i4>65</vt:i4>
      </vt:variant>
      <vt:variant>
        <vt:i4>0</vt:i4>
      </vt:variant>
      <vt:variant>
        <vt:i4>5</vt:i4>
      </vt:variant>
      <vt:variant>
        <vt:lpwstr/>
      </vt:variant>
      <vt:variant>
        <vt:lpwstr>_Toc207545236</vt:lpwstr>
      </vt:variant>
      <vt:variant>
        <vt:i4>1310771</vt:i4>
      </vt:variant>
      <vt:variant>
        <vt:i4>59</vt:i4>
      </vt:variant>
      <vt:variant>
        <vt:i4>0</vt:i4>
      </vt:variant>
      <vt:variant>
        <vt:i4>5</vt:i4>
      </vt:variant>
      <vt:variant>
        <vt:lpwstr/>
      </vt:variant>
      <vt:variant>
        <vt:lpwstr>_Toc207545235</vt:lpwstr>
      </vt:variant>
      <vt:variant>
        <vt:i4>1310771</vt:i4>
      </vt:variant>
      <vt:variant>
        <vt:i4>53</vt:i4>
      </vt:variant>
      <vt:variant>
        <vt:i4>0</vt:i4>
      </vt:variant>
      <vt:variant>
        <vt:i4>5</vt:i4>
      </vt:variant>
      <vt:variant>
        <vt:lpwstr/>
      </vt:variant>
      <vt:variant>
        <vt:lpwstr>_Toc207545234</vt:lpwstr>
      </vt:variant>
      <vt:variant>
        <vt:i4>1310771</vt:i4>
      </vt:variant>
      <vt:variant>
        <vt:i4>47</vt:i4>
      </vt:variant>
      <vt:variant>
        <vt:i4>0</vt:i4>
      </vt:variant>
      <vt:variant>
        <vt:i4>5</vt:i4>
      </vt:variant>
      <vt:variant>
        <vt:lpwstr/>
      </vt:variant>
      <vt:variant>
        <vt:lpwstr>_Toc207545233</vt:lpwstr>
      </vt:variant>
      <vt:variant>
        <vt:i4>6488104</vt:i4>
      </vt:variant>
      <vt:variant>
        <vt:i4>6</vt:i4>
      </vt:variant>
      <vt:variant>
        <vt:i4>0</vt:i4>
      </vt:variant>
      <vt:variant>
        <vt:i4>5</vt:i4>
      </vt:variant>
      <vt:variant>
        <vt:lpwstr>https://www.rushu.rush.edu/about/welcome-rush-university-center-teaching-excellence-and-innovation</vt:lpwstr>
      </vt:variant>
      <vt:variant>
        <vt:lpwstr/>
      </vt:variant>
      <vt:variant>
        <vt:i4>4390917</vt:i4>
      </vt:variant>
      <vt:variant>
        <vt:i4>3</vt:i4>
      </vt:variant>
      <vt:variant>
        <vt:i4>0</vt:i4>
      </vt:variant>
      <vt:variant>
        <vt:i4>5</vt:i4>
      </vt:variant>
      <vt:variant>
        <vt:lpwstr>https://aiai.psu.edu/ailiteracy/</vt:lpwstr>
      </vt:variant>
      <vt:variant>
        <vt:lpwstr/>
      </vt:variant>
      <vt:variant>
        <vt:i4>786438</vt:i4>
      </vt:variant>
      <vt:variant>
        <vt:i4>24</vt:i4>
      </vt:variant>
      <vt:variant>
        <vt:i4>0</vt:i4>
      </vt:variant>
      <vt:variant>
        <vt:i4>5</vt:i4>
      </vt:variant>
      <vt:variant>
        <vt:lpwstr>https://www.oneusefulthing.org/p/15-times-to-use-ai-and-5-not-to</vt:lpwstr>
      </vt:variant>
      <vt:variant>
        <vt:lpwstr/>
      </vt:variant>
      <vt:variant>
        <vt:i4>4980798</vt:i4>
      </vt:variant>
      <vt:variant>
        <vt:i4>21</vt:i4>
      </vt:variant>
      <vt:variant>
        <vt:i4>0</vt:i4>
      </vt:variant>
      <vt:variant>
        <vt:i4>5</vt:i4>
      </vt:variant>
      <vt:variant>
        <vt:lpwstr>mailto:silvester.draaijer@vu.nl</vt:lpwstr>
      </vt:variant>
      <vt:variant>
        <vt:lpwstr/>
      </vt:variant>
      <vt:variant>
        <vt:i4>4849783</vt:i4>
      </vt:variant>
      <vt:variant>
        <vt:i4>18</vt:i4>
      </vt:variant>
      <vt:variant>
        <vt:i4>0</vt:i4>
      </vt:variant>
      <vt:variant>
        <vt:i4>5</vt:i4>
      </vt:variant>
      <vt:variant>
        <vt:lpwstr>mailto:m.r.eggink@vu.nl</vt:lpwstr>
      </vt:variant>
      <vt:variant>
        <vt:lpwstr/>
      </vt:variant>
      <vt:variant>
        <vt:i4>4456558</vt:i4>
      </vt:variant>
      <vt:variant>
        <vt:i4>15</vt:i4>
      </vt:variant>
      <vt:variant>
        <vt:i4>0</vt:i4>
      </vt:variant>
      <vt:variant>
        <vt:i4>5</vt:i4>
      </vt:variant>
      <vt:variant>
        <vt:lpwstr>mailto:k.i.dibbets@vu.nl</vt:lpwstr>
      </vt:variant>
      <vt:variant>
        <vt:lpwstr/>
      </vt:variant>
      <vt:variant>
        <vt:i4>4980798</vt:i4>
      </vt:variant>
      <vt:variant>
        <vt:i4>12</vt:i4>
      </vt:variant>
      <vt:variant>
        <vt:i4>0</vt:i4>
      </vt:variant>
      <vt:variant>
        <vt:i4>5</vt:i4>
      </vt:variant>
      <vt:variant>
        <vt:lpwstr>mailto:silvester.draaijer@vu.nl</vt:lpwstr>
      </vt:variant>
      <vt:variant>
        <vt:lpwstr/>
      </vt:variant>
      <vt:variant>
        <vt:i4>2424945</vt:i4>
      </vt:variant>
      <vt:variant>
        <vt:i4>9</vt:i4>
      </vt:variant>
      <vt:variant>
        <vt:i4>0</vt:i4>
      </vt:variant>
      <vt:variant>
        <vt:i4>5</vt:i4>
      </vt:variant>
      <vt:variant>
        <vt:lpwstr>https://www.researchgate.net/publication/393333664_AI_Agents_and_Agentic_AI-Navigating_a_Plethora_of_Concepts_for_Future_Manufacturing</vt:lpwstr>
      </vt:variant>
      <vt:variant>
        <vt:lpwstr/>
      </vt:variant>
      <vt:variant>
        <vt:i4>4980798</vt:i4>
      </vt:variant>
      <vt:variant>
        <vt:i4>6</vt:i4>
      </vt:variant>
      <vt:variant>
        <vt:i4>0</vt:i4>
      </vt:variant>
      <vt:variant>
        <vt:i4>5</vt:i4>
      </vt:variant>
      <vt:variant>
        <vt:lpwstr>mailto:silvester.draaijer@vu.nl</vt:lpwstr>
      </vt:variant>
      <vt:variant>
        <vt:lpwstr/>
      </vt:variant>
      <vt:variant>
        <vt:i4>4980798</vt:i4>
      </vt:variant>
      <vt:variant>
        <vt:i4>3</vt:i4>
      </vt:variant>
      <vt:variant>
        <vt:i4>0</vt:i4>
      </vt:variant>
      <vt:variant>
        <vt:i4>5</vt:i4>
      </vt:variant>
      <vt:variant>
        <vt:lpwstr>mailto:silvester.draaijer@vu.nl</vt:lpwstr>
      </vt:variant>
      <vt:variant>
        <vt:lpwstr/>
      </vt:variant>
      <vt:variant>
        <vt:i4>7077992</vt:i4>
      </vt:variant>
      <vt:variant>
        <vt:i4>0</vt:i4>
      </vt:variant>
      <vt:variant>
        <vt:i4>0</vt:i4>
      </vt:variant>
      <vt:variant>
        <vt:i4>5</vt:i4>
      </vt:variant>
      <vt:variant>
        <vt:lpwstr>https://unesdoc.unesco.org/ark:/48223/pf0000391105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Eggink, M.R. (Marianne)</dc:creator>
  <cp:keywords>, docId:8C5128C67BBD9C75AF769BE2D391E38C</cp:keywords>
  <dc:description/>
  <cp:lastModifiedBy>Draaijer, S. (Silvester)</cp:lastModifiedBy>
  <cp:revision>90</cp:revision>
  <cp:lastPrinted>2025-09-02T04:12:00Z</cp:lastPrinted>
  <dcterms:created xsi:type="dcterms:W3CDTF">2025-10-03T07:21:00Z</dcterms:created>
  <dcterms:modified xsi:type="dcterms:W3CDTF">2025-10-04T15:04:00Z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0x01010071EFC57859E98F46822E38523E8A2C66</vt:lpwstr>
  </property>
  <property fmtid="{D5CDD505-2E9C-101B-9397-08002B2CF9AE}" pid="3" name="MediaServiceImageTags">
    <vt:lpwstr/>
  </property>
  <property fmtid="{D5CDD505-2E9C-101B-9397-08002B2CF9AE}" pid="4" name="ZOTERO_PREF_2">
    <vt:lpwstr>alAbbreviations" value="true"/&gt;&lt;/prefs&gt;&lt;/data&gt;</vt:lpwstr>
  </property>
  <property fmtid="{D5CDD505-2E9C-101B-9397-08002B2CF9AE}" pid="5" name="ZOTERO_PREF_1">
    <vt:lpwstr>&lt;data data-version="3" zotero-version="7.0.24"&gt;&lt;session id="q5EzIcSY"/&gt;&lt;style id="http://www.zotero.org/styles/apa" locale="en-US" hasBibliography="1" bibliographyStyleHasBeenSet="1"/&gt;&lt;prefs&gt;&lt;pref name="fieldType" value="Field"/&gt;&lt;pref name="automaticJourn</vt:lpwstr>
  </property>
</Properties>
</file>